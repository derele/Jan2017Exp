
<file path=[Content_Types].xml><?xml version="1.0" encoding="utf-8"?>
<Types xmlns="http://schemas.openxmlformats.org/package/2006/content-types">
  <Override PartName="/_rels/.rels" ContentType="application/vnd.openxmlformats-package.relationships+xml"/>
  <Override PartName="/customXml/_rels/item1.xml.rels" ContentType="application/vnd.openxmlformats-package.relationships+xml"/>
  <Override PartName="/customXml/itemProps1.xml" ContentType="application/vnd.openxmlformats-officedocument.customXmlProperties+xml"/>
  <Override PartName="/customXml/item1.xml" ContentType="application/xml"/>
  <Override PartName="/word/fontTable.xml" ContentType="application/vnd.openxmlformats-officedocument.wordprocessingml.fontTable+xml"/>
  <Override PartName="/word/comments.xml" ContentType="application/vnd.openxmlformats-officedocument.wordprocessingml.comments+xml"/>
  <Override PartName="/word/_rels/document.xml.rels" ContentType="application/vnd.openxmlformats-package.relationships+xml"/>
  <Override PartName="/word/settings.xml" ContentType="application/vnd.openxmlformats-officedocument.wordprocessingml.settings+xml"/>
  <Override PartName="/word/media/image10.jpeg" ContentType="image/jpeg"/>
  <Override PartName="/word/media/image9.jpeg" ContentType="image/jpeg"/>
  <Override PartName="/word/media/image7.jpeg" ContentType="image/jpeg"/>
  <Override PartName="/word/media/image5.jpeg" ContentType="image/jpeg"/>
  <Override PartName="/word/media/image6.jpeg" ContentType="image/jpeg"/>
  <Override PartName="/word/media/image4.png" ContentType="image/png"/>
  <Override PartName="/word/media/image3.png" ContentType="image/png"/>
  <Override PartName="/word/media/image2.png" ContentType="image/png"/>
  <Override PartName="/word/media/image8.jpeg" ContentType="image/jpeg"/>
  <Override PartName="/word/media/image1.png" ContentType="image/png"/>
  <Override PartName="/word/theme/theme1.xml" ContentType="application/vnd.openxmlformats-officedocument.theme+xml"/>
  <Override PartName="/word/styles.xml" ContentType="application/vnd.openxmlformats-officedocument.wordprocessingml.styles+xml"/>
  <Override PartName="/word/footer1.xml" ContentType="application/vnd.openxmlformats-officedocument.wordprocessingml.footer+xml"/>
  <Override PartName="/word/document.xml" ContentType="application/vnd.openxmlformats-officedocument.wordprocessingml.document.main+xml"/>
  <Override PartName="/docProps/custom.xml" ContentType="application/vnd.openxmlformats-officedocument.custom-properties+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Heading1"/>
        <w:spacing w:lineRule="auto" w:line="360" w:before="240" w:after="120"/>
        <w:jc w:val="center"/>
        <w:rPr/>
      </w:pPr>
      <w:r>
        <w:rPr>
          <w:rFonts w:ascii="Times New Roman" w:hAnsi="Times New Roman"/>
          <w:bCs w:val="false"/>
          <w:i/>
          <w:iCs/>
          <w:sz w:val="30"/>
          <w:szCs w:val="30"/>
        </w:rPr>
        <w:t>Eimeria falciformis</w:t>
      </w:r>
      <w:r>
        <w:rPr>
          <w:rFonts w:ascii="Times New Roman" w:hAnsi="Times New Roman"/>
          <w:bCs w:val="false"/>
          <w:sz w:val="30"/>
          <w:szCs w:val="30"/>
        </w:rPr>
        <w:t xml:space="preserve"> </w:t>
      </w:r>
      <w:ins w:id="0" w:author="Emanuel Heitlinger" w:date="2018-07-03T15:03:24Z">
        <w:r>
          <w:rPr>
            <w:rFonts w:ascii="Times New Roman" w:hAnsi="Times New Roman"/>
            <w:bCs w:val="false"/>
            <w:sz w:val="30"/>
            <w:szCs w:val="30"/>
          </w:rPr>
          <w:t>BayerHaberkorn1970</w:t>
        </w:r>
      </w:ins>
      <w:r>
        <w:rPr>
          <w:rFonts w:ascii="Times New Roman" w:hAnsi="Times New Roman"/>
          <w:bCs w:val="false"/>
          <w:sz w:val="30"/>
          <w:szCs w:val="30"/>
        </w:rPr>
        <w:commentReference w:id="0"/>
      </w:r>
      <w:ins w:id="1" w:author="Emanuel Heitlinger" w:date="2018-07-03T15:03:24Z">
        <w:r>
          <w:rPr>
            <w:rFonts w:ascii="Times New Roman" w:hAnsi="Times New Roman"/>
            <w:bCs w:val="false"/>
            <w:sz w:val="30"/>
            <w:szCs w:val="30"/>
          </w:rPr>
          <w:t xml:space="preserve"> </w:t>
        </w:r>
      </w:ins>
      <w:r>
        <w:rPr>
          <w:rFonts w:ascii="Times New Roman" w:hAnsi="Times New Roman"/>
          <w:bCs w:val="false"/>
          <w:sz w:val="30"/>
          <w:szCs w:val="30"/>
        </w:rPr>
        <w:t xml:space="preserve">and wild derived isolates from house mice: differences in parasite </w:t>
      </w:r>
      <w:r>
        <w:rPr>
          <w:rFonts w:ascii="Times New Roman" w:hAnsi="Times New Roman"/>
          <w:bCs w:val="false"/>
          <w:sz w:val="30"/>
          <w:szCs w:val="30"/>
        </w:rPr>
        <w:t xml:space="preserve">lifecycle </w:t>
      </w:r>
      <w:r>
        <w:rPr>
          <w:rFonts w:ascii="Times New Roman" w:hAnsi="Times New Roman"/>
          <w:bCs w:val="false"/>
          <w:sz w:val="30"/>
          <w:szCs w:val="30"/>
        </w:rPr>
        <w:t>dynamics, host pathology and immune reactions</w:t>
      </w:r>
    </w:p>
    <w:p>
      <w:pPr>
        <w:pStyle w:val="TextBody"/>
        <w:rPr/>
      </w:pPr>
      <w:r>
        <w:rPr/>
      </w:r>
    </w:p>
    <w:p>
      <w:pPr>
        <w:pStyle w:val="TextBody"/>
        <w:spacing w:lineRule="auto" w:line="360"/>
        <w:jc w:val="center"/>
        <w:rPr/>
      </w:pPr>
      <w:r>
        <w:rPr>
          <w:rFonts w:ascii="Times New Roman" w:hAnsi="Times New Roman"/>
          <w:bCs/>
          <w:lang w:val="de-DE"/>
        </w:rPr>
        <w:t>Al Klifeh, E.</w:t>
      </w:r>
      <w:r>
        <w:rPr>
          <w:rFonts w:ascii="Times New Roman" w:hAnsi="Times New Roman"/>
          <w:bCs/>
          <w:vertAlign w:val="superscript"/>
          <w:lang w:val="de-DE"/>
        </w:rPr>
        <w:t>1,2</w:t>
      </w:r>
      <w:r>
        <w:rPr>
          <w:rFonts w:ascii="Times New Roman" w:hAnsi="Times New Roman"/>
          <w:bCs/>
          <w:lang w:val="de-DE"/>
        </w:rPr>
        <w:t>; Balard, A.</w:t>
      </w:r>
      <w:r>
        <w:rPr>
          <w:rFonts w:ascii="Times New Roman" w:hAnsi="Times New Roman"/>
          <w:bCs/>
          <w:vertAlign w:val="superscript"/>
          <w:lang w:val="de-DE"/>
        </w:rPr>
        <w:t>1,2</w:t>
      </w:r>
      <w:r>
        <w:rPr>
          <w:rFonts w:ascii="Times New Roman" w:hAnsi="Times New Roman"/>
          <w:bCs/>
          <w:lang w:val="de-DE"/>
        </w:rPr>
        <w:t>; Jarquín-Diaz V.H.</w:t>
      </w:r>
      <w:r>
        <w:rPr>
          <w:rFonts w:ascii="Times New Roman" w:hAnsi="Times New Roman"/>
          <w:bCs/>
          <w:vertAlign w:val="superscript"/>
          <w:lang w:val="de-DE"/>
        </w:rPr>
        <w:t>1,2</w:t>
      </w:r>
      <w:r>
        <w:rPr>
          <w:rFonts w:ascii="Times New Roman" w:hAnsi="Times New Roman"/>
          <w:bCs/>
          <w:lang w:val="de-DE"/>
        </w:rPr>
        <w:t>;</w:t>
      </w:r>
      <w:r>
        <w:rPr>
          <w:rStyle w:val="StrongEmphasis"/>
          <w:rFonts w:ascii="Times New Roman" w:hAnsi="Times New Roman"/>
          <w:b w:val="false"/>
          <w:lang w:val="de-DE"/>
        </w:rPr>
        <w:t xml:space="preserve"> </w:t>
      </w:r>
      <w:r>
        <w:rPr>
          <w:rFonts w:ascii="Times New Roman" w:hAnsi="Times New Roman"/>
          <w:bCs/>
          <w:lang w:val="de-DE"/>
        </w:rPr>
        <w:t>Weyrich, A.</w:t>
      </w:r>
      <w:r>
        <w:rPr>
          <w:rFonts w:ascii="Times New Roman" w:hAnsi="Times New Roman"/>
          <w:bCs/>
          <w:vertAlign w:val="superscript"/>
          <w:lang w:val="de-DE"/>
        </w:rPr>
        <w:t>3</w:t>
      </w:r>
      <w:r>
        <w:rPr>
          <w:rFonts w:ascii="Times New Roman" w:hAnsi="Times New Roman"/>
          <w:bCs/>
          <w:lang w:val="de-DE"/>
        </w:rPr>
        <w:t>; Wibbelt, G.</w:t>
      </w:r>
      <w:r>
        <w:rPr>
          <w:rFonts w:ascii="Times New Roman" w:hAnsi="Times New Roman"/>
          <w:bCs/>
          <w:vertAlign w:val="superscript"/>
          <w:lang w:val="de-DE"/>
        </w:rPr>
        <w:t>4</w:t>
      </w:r>
      <w:r>
        <w:rPr>
          <w:rFonts w:ascii="Times New Roman" w:hAnsi="Times New Roman"/>
          <w:bCs/>
          <w:lang w:val="de-DE"/>
        </w:rPr>
        <w:t xml:space="preserve">; Heitlinger, </w:t>
      </w:r>
      <w:r>
        <w:rPr>
          <w:rFonts w:cs="Times New Roman" w:ascii="Times New Roman" w:hAnsi="Times New Roman"/>
          <w:bCs/>
          <w:lang w:val="de-DE"/>
        </w:rPr>
        <w:t>E</w:t>
      </w:r>
      <w:r>
        <w:rPr>
          <w:rFonts w:cs="Times New Roman" w:ascii="Times New Roman" w:hAnsi="Times New Roman"/>
          <w:bCs/>
          <w:vertAlign w:val="superscript"/>
          <w:lang w:val="de-DE"/>
        </w:rPr>
        <w:t>1,2</w:t>
      </w:r>
      <w:r>
        <w:rPr>
          <w:rFonts w:cs="Times New Roman" w:ascii="Times New Roman" w:hAnsi="Times New Roman"/>
          <w:bCs/>
          <w:lang w:val="de-DE"/>
        </w:rPr>
        <w:t>.</w:t>
      </w:r>
    </w:p>
    <w:p>
      <w:pPr>
        <w:pStyle w:val="Normal"/>
        <w:spacing w:lineRule="auto" w:line="360"/>
        <w:jc w:val="center"/>
        <w:rPr>
          <w:rFonts w:ascii="Times New Roman" w:hAnsi="Times New Roman" w:cs="Times New Roman"/>
        </w:rPr>
      </w:pPr>
      <w:r>
        <w:rPr>
          <w:rFonts w:cs="Times New Roman" w:ascii="Times New Roman" w:hAnsi="Times New Roman"/>
          <w:vertAlign w:val="superscript"/>
        </w:rPr>
        <w:t>1</w:t>
      </w:r>
      <w:r>
        <w:rPr>
          <w:rFonts w:cs="Times New Roman" w:ascii="Times New Roman" w:hAnsi="Times New Roman"/>
        </w:rPr>
        <w:t xml:space="preserve"> Research Group Ecology and Evolution of molecular Parasite-Host Interactions, Leibniz Institute for Zoo and Wildlife Research, Alfred-Kowalke-Straße 17, </w:t>
      </w:r>
      <w:r>
        <w:rPr>
          <w:rFonts w:cs="Times New Roman" w:ascii="Times New Roman" w:hAnsi="Times New Roman"/>
          <w:bCs/>
        </w:rPr>
        <w:t>10315 Berlin, Germany.</w:t>
      </w:r>
    </w:p>
    <w:p>
      <w:pPr>
        <w:pStyle w:val="TextBody"/>
        <w:spacing w:lineRule="auto" w:line="360" w:before="0" w:after="0"/>
        <w:jc w:val="center"/>
        <w:rPr>
          <w:rFonts w:ascii="Times New Roman" w:hAnsi="Times New Roman" w:cs="Times New Roman"/>
        </w:rPr>
      </w:pPr>
      <w:r>
        <w:rPr>
          <w:rFonts w:cs="Times New Roman" w:ascii="Times New Roman" w:hAnsi="Times New Roman"/>
          <w:vertAlign w:val="superscript"/>
        </w:rPr>
        <w:t>2</w:t>
      </w:r>
      <w:r>
        <w:rPr>
          <w:rFonts w:cs="Times New Roman" w:ascii="Times New Roman" w:hAnsi="Times New Roman"/>
        </w:rPr>
        <w:t xml:space="preserve"> Humboldt University, Institute for Biology, Dept. Molecular Parasitology, Philippstraße 13, 10115 Berlin, Germany.</w:t>
      </w:r>
    </w:p>
    <w:p>
      <w:pPr>
        <w:pStyle w:val="Normal"/>
        <w:spacing w:lineRule="auto" w:line="360"/>
        <w:jc w:val="center"/>
        <w:rPr>
          <w:rFonts w:ascii="Times New Roman" w:hAnsi="Times New Roman" w:cs="Times New Roman"/>
        </w:rPr>
      </w:pPr>
      <w:r>
        <w:rPr>
          <w:rFonts w:cs="Times New Roman" w:ascii="Times New Roman" w:hAnsi="Times New Roman"/>
          <w:vertAlign w:val="superscript"/>
        </w:rPr>
        <w:t>3</w:t>
      </w:r>
      <w:r>
        <w:rPr>
          <w:rFonts w:cs="Times New Roman" w:ascii="Times New Roman" w:hAnsi="Times New Roman"/>
        </w:rPr>
        <w:t xml:space="preserve"> Department Evolutionary Genetics, Leibniz Institute for Zoo and Wildlife Research, Alfred-Kowalke-Straße 17, </w:t>
      </w:r>
      <w:r>
        <w:rPr>
          <w:rFonts w:cs="Times New Roman" w:ascii="Times New Roman" w:hAnsi="Times New Roman"/>
          <w:bCs/>
        </w:rPr>
        <w:t>10315 Berlin, Germany.</w:t>
      </w:r>
    </w:p>
    <w:p>
      <w:pPr>
        <w:pStyle w:val="Normal"/>
        <w:spacing w:lineRule="auto" w:line="360"/>
        <w:jc w:val="center"/>
        <w:rPr>
          <w:rFonts w:ascii="Times New Roman" w:hAnsi="Times New Roman" w:cs="Times New Roman"/>
        </w:rPr>
      </w:pPr>
      <w:r>
        <w:rPr>
          <w:rFonts w:cs="Times New Roman" w:ascii="Times New Roman" w:hAnsi="Times New Roman"/>
          <w:bCs/>
          <w:vertAlign w:val="superscript"/>
        </w:rPr>
        <w:t>3</w:t>
      </w:r>
      <w:r>
        <w:rPr>
          <w:rFonts w:cs="Times New Roman" w:ascii="Times New Roman" w:hAnsi="Times New Roman"/>
          <w:bCs/>
        </w:rPr>
        <w:t xml:space="preserve"> Department Wildlife Diseases, Leibniz Institute for Zoo and Wildlife Research, Alfred-Kowalke-Straße 17, 10315 Berlin, Germany.</w:t>
      </w:r>
    </w:p>
    <w:p>
      <w:pPr>
        <w:pStyle w:val="Normal"/>
        <w:spacing w:lineRule="auto" w:line="360"/>
        <w:jc w:val="both"/>
        <w:rPr>
          <w:rFonts w:ascii="Times New Roman" w:hAnsi="Times New Roman" w:cs="Times New Roman"/>
          <w:b/>
          <w:b/>
          <w:bCs/>
        </w:rPr>
      </w:pPr>
      <w:r>
        <w:rPr>
          <w:rFonts w:cs="Times New Roman" w:ascii="Times New Roman" w:hAnsi="Times New Roman"/>
          <w:b/>
          <w:bCs/>
        </w:rPr>
      </w:r>
    </w:p>
    <w:p>
      <w:pPr>
        <w:pStyle w:val="TextBody"/>
        <w:spacing w:lineRule="auto" w:line="360"/>
        <w:jc w:val="both"/>
        <w:rPr/>
      </w:pPr>
      <w:r>
        <w:rPr>
          <w:rFonts w:ascii="Times New Roman" w:hAnsi="Times New Roman"/>
        </w:rPr>
        <w:t>Species</w:t>
      </w:r>
      <w:r>
        <w:rPr>
          <w:rFonts w:ascii="Times New Roman" w:hAnsi="Times New Roman"/>
        </w:rPr>
        <w:commentReference w:id="1"/>
      </w:r>
      <w:r>
        <w:rPr>
          <w:rFonts w:ascii="Times New Roman" w:hAnsi="Times New Roman"/>
        </w:rPr>
        <w:t xml:space="preserve"> of </w:t>
      </w:r>
      <w:r>
        <w:rPr>
          <w:rFonts w:ascii="Times New Roman" w:hAnsi="Times New Roman"/>
          <w:i/>
          <w:iCs/>
        </w:rPr>
        <w:t>Eimeria</w:t>
      </w:r>
      <w:r>
        <w:rPr>
          <w:rFonts w:ascii="Times New Roman" w:hAnsi="Times New Roman"/>
        </w:rPr>
        <w:t xml:space="preserve"> (Apicomplexa:Coccidia) differ in the timing of lifecycle progression and resulting infections differ in host immune reactions and pathology they induce. Eimeria infections in house mice are used as models e.g. for basic immunology and the most commonly isolates have been passaged in laboratory mice for over 50 years. We questioned in how far such isolates are are still representative for infections in natural systems. </w:t>
      </w:r>
    </w:p>
    <w:p>
      <w:pPr>
        <w:pStyle w:val="TextBody"/>
        <w:spacing w:lineRule="auto" w:line="360"/>
        <w:jc w:val="both"/>
        <w:rPr/>
      </w:pPr>
      <w:r>
        <w:rPr>
          <w:rFonts w:ascii="Times New Roman" w:hAnsi="Times New Roman"/>
        </w:rPr>
        <w:t xml:space="preserve">Here we compare the “laboratory isolate” </w:t>
      </w:r>
      <w:r>
        <w:rPr>
          <w:rFonts w:ascii="Times New Roman" w:hAnsi="Times New Roman"/>
          <w:i/>
          <w:iCs/>
        </w:rPr>
        <w:t>E. falciformis</w:t>
      </w:r>
      <w:r>
        <w:rPr>
          <w:rFonts w:ascii="Times New Roman" w:hAnsi="Times New Roman"/>
        </w:rPr>
        <w:t xml:space="preserve"> BayerHaberkorn1970 (here EfalL) with the recently derived isolate </w:t>
      </w:r>
      <w:r>
        <w:rPr>
          <w:rFonts w:ascii="Times New Roman" w:hAnsi="Times New Roman"/>
          <w:i/>
          <w:iCs/>
        </w:rPr>
        <w:t>E. falciformis</w:t>
      </w:r>
      <w:r>
        <w:rPr>
          <w:rFonts w:ascii="Times New Roman" w:hAnsi="Times New Roman"/>
          <w:i w:val="false"/>
          <w:iCs w:val="false"/>
        </w:rPr>
        <w:t xml:space="preserve"> Brandenburg88 (here EfalW)</w:t>
      </w:r>
      <w:r>
        <w:rPr>
          <w:rFonts w:ascii="Times New Roman" w:hAnsi="Times New Roman"/>
          <w:i/>
          <w:iCs/>
        </w:rPr>
        <w:t>.</w:t>
      </w:r>
      <w:r>
        <w:rPr>
          <w:rFonts w:ascii="Times New Roman" w:hAnsi="Times New Roman"/>
          <w:i w:val="false"/>
          <w:iCs w:val="false"/>
        </w:rPr>
        <w:t xml:space="preserve"> We contrast this with a recent isolate of </w:t>
      </w:r>
      <w:r>
        <w:rPr>
          <w:rFonts w:ascii="Times New Roman" w:hAnsi="Times New Roman"/>
          <w:i/>
          <w:iCs/>
        </w:rPr>
        <w:t>E. ferrisi</w:t>
      </w:r>
      <w:r>
        <w:rPr>
          <w:rFonts w:ascii="Times New Roman" w:hAnsi="Times New Roman"/>
          <w:i w:val="false"/>
          <w:iCs w:val="false"/>
        </w:rPr>
        <w:t xml:space="preserve"> (Brandenburg64, here EferW) </w:t>
      </w:r>
      <w:r>
        <w:rPr>
          <w:rFonts w:ascii="Times New Roman" w:hAnsi="Times New Roman"/>
          <w:i w:val="false"/>
          <w:iCs w:val="false"/>
        </w:rPr>
        <w:t xml:space="preserve">and compare for </w:t>
      </w:r>
      <w:r>
        <w:rPr>
          <w:rFonts w:ascii="Times New Roman" w:hAnsi="Times New Roman"/>
        </w:rPr>
        <w:t xml:space="preserve">all three isolates parasite lifecycle progression, cytokine gene expression in the spleen as a measure of host immune response, as well as host weight loss and tissue inflammation as a measure of pathogenicity. </w:t>
      </w:r>
    </w:p>
    <w:p>
      <w:pPr>
        <w:pStyle w:val="TextBody"/>
        <w:spacing w:lineRule="auto" w:line="360"/>
        <w:jc w:val="both"/>
        <w:rPr/>
      </w:pPr>
      <w:r>
        <w:rPr>
          <w:rFonts w:ascii="Times New Roman" w:hAnsi="Times New Roman"/>
        </w:rPr>
        <w:t xml:space="preserve">While parasite lifecyle progression and </w:t>
      </w:r>
      <w:r>
        <w:rPr>
          <w:rFonts w:ascii="Times New Roman" w:hAnsi="Times New Roman"/>
        </w:rPr>
        <w:t xml:space="preserve">pathogenicity (host </w:t>
      </w:r>
      <w:r>
        <w:rPr>
          <w:rFonts w:ascii="Times New Roman" w:hAnsi="Times New Roman"/>
        </w:rPr>
        <w:t>weight loss</w:t>
      </w:r>
      <w:r>
        <w:rPr>
          <w:rFonts w:ascii="Times New Roman" w:hAnsi="Times New Roman"/>
        </w:rPr>
        <w:t xml:space="preserve">) </w:t>
      </w:r>
      <w:r>
        <w:rPr>
          <w:rFonts w:ascii="Times New Roman" w:hAnsi="Times New Roman"/>
        </w:rPr>
        <w:t xml:space="preserve">are species-specific for </w:t>
      </w:r>
      <w:r>
        <w:rPr>
          <w:rFonts w:ascii="Times New Roman" w:hAnsi="Times New Roman"/>
          <w:i/>
          <w:iCs/>
        </w:rPr>
        <w:t>E. falciformis</w:t>
      </w:r>
      <w:r>
        <w:rPr>
          <w:rFonts w:ascii="Times New Roman" w:hAnsi="Times New Roman"/>
        </w:rPr>
        <w:t xml:space="preserve"> </w:t>
      </w:r>
      <w:r>
        <w:rPr>
          <w:rFonts w:ascii="Times New Roman" w:hAnsi="Times New Roman"/>
          <w:i/>
        </w:rPr>
        <w:t>vs.</w:t>
      </w:r>
      <w:r>
        <w:rPr>
          <w:rFonts w:ascii="Times New Roman" w:hAnsi="Times New Roman"/>
        </w:rPr>
        <w:t xml:space="preserve"> </w:t>
      </w:r>
      <w:r>
        <w:rPr>
          <w:rFonts w:ascii="Times New Roman" w:hAnsi="Times New Roman"/>
          <w:i/>
          <w:iCs/>
        </w:rPr>
        <w:t>E. ferrisi</w:t>
      </w:r>
      <w:r>
        <w:rPr>
          <w:rFonts w:ascii="Times New Roman" w:hAnsi="Times New Roman"/>
        </w:rPr>
        <w:t xml:space="preserve">, host cytokines are expressed at significantly higher level in the spleen of mice infected with EfalL compared to both EfalW and EferW. Differences in histopathology are observable between all three strains: EfalL is inducing the strongest inflammation and immune cell infiltration followed by EfalW. EferW is inducing </w:t>
      </w:r>
      <w:r>
        <w:rPr>
          <w:rFonts w:ascii="Times New Roman" w:hAnsi="Times New Roman"/>
        </w:rPr>
        <w:t xml:space="preserve">relatively </w:t>
      </w:r>
      <w:r>
        <w:rPr>
          <w:rFonts w:ascii="Times New Roman" w:hAnsi="Times New Roman"/>
        </w:rPr>
        <w:t xml:space="preserve">milder histological changes than both </w:t>
      </w:r>
      <w:r>
        <w:rPr>
          <w:rFonts w:ascii="Times New Roman" w:hAnsi="Times New Roman"/>
          <w:i/>
          <w:iCs/>
        </w:rPr>
        <w:t>E. falciformis</w:t>
      </w:r>
      <w:r>
        <w:rPr>
          <w:rFonts w:ascii="Times New Roman" w:hAnsi="Times New Roman"/>
        </w:rPr>
        <w:t xml:space="preserve"> isolates. </w:t>
      </w:r>
    </w:p>
    <w:p>
      <w:pPr>
        <w:pStyle w:val="TextBody"/>
        <w:spacing w:lineRule="auto" w:line="360"/>
        <w:jc w:val="both"/>
        <w:rPr/>
      </w:pPr>
      <w:r>
        <w:rPr>
          <w:rFonts w:ascii="Times New Roman" w:hAnsi="Times New Roman"/>
        </w:rPr>
        <w:t xml:space="preserve">It can be speculated </w:t>
      </w:r>
      <w:r>
        <w:rPr>
          <w:rFonts w:ascii="Times New Roman" w:hAnsi="Times New Roman"/>
        </w:rPr>
        <w:t xml:space="preserve">that </w:t>
      </w:r>
      <w:r>
        <w:rPr>
          <w:rFonts w:ascii="Times New Roman" w:hAnsi="Times New Roman"/>
        </w:rPr>
        <w:t xml:space="preserve">the serial passaging of EfalL has resulted in evolutionary divergence of this isolate rendering it more virulent. </w:t>
      </w:r>
      <w:r>
        <w:rPr>
          <w:rFonts w:ascii="Times New Roman" w:hAnsi="Times New Roman"/>
        </w:rPr>
        <w:t xml:space="preserve">More </w:t>
      </w:r>
      <w:r>
        <w:rPr>
          <w:rFonts w:ascii="Times New Roman" w:hAnsi="Times New Roman"/>
        </w:rPr>
        <w:t>generally, our results show that caution is needed when using laboratory strains of pathogens to draw conclusions about infections in natural systems.</w:t>
      </w:r>
    </w:p>
    <w:p>
      <w:pPr>
        <w:pStyle w:val="TextBody"/>
        <w:spacing w:lineRule="auto" w:line="360"/>
        <w:jc w:val="both"/>
        <w:rPr>
          <w:rFonts w:ascii="Times New Roman" w:hAnsi="Times New Roman"/>
          <w:i/>
          <w:i/>
          <w:iCs/>
        </w:rPr>
      </w:pPr>
      <w:r>
        <w:rPr>
          <w:rFonts w:ascii="Times New Roman" w:hAnsi="Times New Roman"/>
          <w:i/>
          <w:iCs/>
        </w:rPr>
      </w:r>
    </w:p>
    <w:p>
      <w:pPr>
        <w:pStyle w:val="TextBody"/>
        <w:spacing w:lineRule="auto" w:line="360"/>
        <w:jc w:val="both"/>
        <w:rPr/>
      </w:pPr>
      <w:r>
        <w:rPr>
          <w:rFonts w:ascii="Times New Roman" w:hAnsi="Times New Roman"/>
          <w:b/>
          <w:bCs/>
        </w:rPr>
        <w:t>Introduction</w:t>
      </w:r>
    </w:p>
    <w:p>
      <w:pPr>
        <w:pStyle w:val="Normal"/>
        <w:spacing w:lineRule="auto" w:line="360"/>
        <w:jc w:val="both"/>
        <w:rPr/>
      </w:pPr>
      <w:r>
        <w:rPr>
          <w:rFonts w:ascii="Times New Roman" w:hAnsi="Times New Roman"/>
        </w:rPr>
        <w:t xml:space="preserve">Maintenance of parasite life cycles via serial passaging is a cornerstone of experimental parasitology. Parasites are propagated under defined and controlled conditions with the aim to provide infective stages for experiments </w:t>
      </w:r>
      <w:bookmarkStart w:id="0" w:name="__UnoMark__10591_2905672918"/>
      <w:r>
        <w:rPr>
          <w:rFonts w:ascii="Times New Roman" w:hAnsi="Times New Roman"/>
        </w:rPr>
        <w:t>(Lucius et al, 2017)</w:t>
      </w:r>
      <w:bookmarkEnd w:id="0"/>
      <w:r>
        <w:rPr>
          <w:rFonts w:ascii="Times New Roman" w:hAnsi="Times New Roman"/>
        </w:rPr>
        <w:t xml:space="preserve">. The procedure allows the parasite to evolve due to mutation and genetic drift or adaptation to the passaging host and environment </w:t>
      </w:r>
      <w:bookmarkStart w:id="1" w:name="__UnoMark__10590_2905672918"/>
      <w:r>
        <w:rPr>
          <w:rFonts w:ascii="Times New Roman" w:hAnsi="Times New Roman"/>
        </w:rPr>
        <w:t>(Burke, 2012)</w:t>
      </w:r>
      <w:bookmarkEnd w:id="1"/>
      <w:r>
        <w:rPr>
          <w:rFonts w:ascii="Times New Roman" w:hAnsi="Times New Roman"/>
        </w:rPr>
        <w:t>. Genetic drift is promoted by the use of small inocula</w:t>
      </w:r>
      <w:r>
        <w:rPr>
          <w:rFonts w:ascii="Times New Roman" w:hAnsi="Times New Roman"/>
        </w:rPr>
        <w:commentReference w:id="2"/>
      </w:r>
      <w:r>
        <w:rPr>
          <w:rFonts w:ascii="Times New Roman" w:hAnsi="Times New Roman"/>
        </w:rPr>
        <w:t xml:space="preserve"> during passaging and drift can act while diversity of a parasite isolate is reduced intentionally to obtain a clonal strain. In clonal strains mutation and drift can continue to a</w:t>
      </w:r>
      <w:r>
        <w:rPr>
          <w:rFonts w:ascii="Times New Roman" w:hAnsi="Times New Roman"/>
          <w:highlight w:val="white"/>
        </w:rPr>
        <w:t>ct (Farrell et al, 2014).</w:t>
      </w:r>
      <w:r>
        <w:rPr>
          <w:rFonts w:ascii="Times New Roman" w:hAnsi="Times New Roman"/>
        </w:rPr>
        <w:t xml:space="preserve"> Considering adaptive evolution, an important part of the passaging environment is given by living hosts (</w:t>
      </w:r>
      <w:r>
        <w:rPr>
          <w:rStyle w:val="Emphasis"/>
          <w:rFonts w:ascii="Times New Roman" w:hAnsi="Times New Roman"/>
          <w:i w:val="false"/>
          <w:color w:val="000000"/>
        </w:rPr>
        <w:t>Elena and Lenski, 2003</w:t>
      </w:r>
      <w:r>
        <w:rPr>
          <w:rFonts w:ascii="Times New Roman" w:hAnsi="Times New Roman"/>
        </w:rPr>
        <w:t>), which usually have low genetic diversity (e.g., clonal or inbred lines, cultures), are immunologically naive due to the absence of previous infections (</w:t>
      </w:r>
      <w:r>
        <w:rPr>
          <w:rFonts w:ascii="Times New Roman" w:hAnsi="Times New Roman"/>
          <w:color w:val="000000"/>
        </w:rPr>
        <w:t>Mackinnon ‎and Read 2004</w:t>
      </w:r>
      <w:r>
        <w:rPr>
          <w:rFonts w:ascii="Times New Roman" w:hAnsi="Times New Roman"/>
        </w:rPr>
        <w:t xml:space="preserve">) and lack co-infections with other parasites (Abolins et al, 2017). Procedures for serial passaging of parasites typically collect infective stages at a particular time after infection and use the obtained inoculum to infect new animals or use haphazard infections in dense environments. Iteration of such a static routine </w:t>
      </w:r>
      <w:r>
        <w:rPr>
          <w:rFonts w:ascii="Times New Roman" w:hAnsi="Times New Roman"/>
        </w:rPr>
        <w:t xml:space="preserve">likely </w:t>
      </w:r>
      <w:r>
        <w:rPr>
          <w:rFonts w:ascii="Times New Roman" w:hAnsi="Times New Roman"/>
        </w:rPr>
        <w:t>differ</w:t>
      </w:r>
      <w:r>
        <w:rPr>
          <w:rFonts w:ascii="Times New Roman" w:hAnsi="Times New Roman"/>
        </w:rPr>
        <w:t xml:space="preserve">s </w:t>
      </w:r>
      <w:r>
        <w:rPr>
          <w:rFonts w:ascii="Times New Roman" w:hAnsi="Times New Roman"/>
        </w:rPr>
        <w:t xml:space="preserve">from natural parasite environments with different timing of infections and variable transmission. In most cases both the biotic (host) and abiotic passaging environment thus differs profoundly from the environment experienced by the parasite during its life cycle under natural conditions. To summarize, parasite laboratory isolates might experience both neutral and adaptive </w:t>
      </w:r>
      <w:r>
        <w:rPr>
          <w:rFonts w:ascii="Times New Roman" w:hAnsi="Times New Roman"/>
        </w:rPr>
        <w:t xml:space="preserve">evolutionary </w:t>
      </w:r>
      <w:r>
        <w:rPr>
          <w:rFonts w:ascii="Times New Roman" w:hAnsi="Times New Roman"/>
        </w:rPr>
        <w:t xml:space="preserve">processes. </w:t>
      </w:r>
      <w:r>
        <w:rPr>
          <w:rFonts w:ascii="Times New Roman" w:hAnsi="Times New Roman"/>
        </w:rPr>
        <w:t>A</w:t>
      </w:r>
      <w:r>
        <w:rPr>
          <w:rFonts w:ascii="Times New Roman" w:hAnsi="Times New Roman"/>
        </w:rPr>
        <w:t xml:space="preserve">s a consequence </w:t>
      </w:r>
      <w:r>
        <w:rPr>
          <w:rFonts w:ascii="Times New Roman" w:hAnsi="Times New Roman"/>
        </w:rPr>
        <w:t xml:space="preserve">the might </w:t>
      </w:r>
      <w:r>
        <w:rPr>
          <w:rFonts w:ascii="Times New Roman" w:hAnsi="Times New Roman"/>
        </w:rPr>
        <w:t xml:space="preserve">not </w:t>
      </w:r>
      <w:r>
        <w:rPr>
          <w:rFonts w:ascii="Times New Roman" w:hAnsi="Times New Roman"/>
        </w:rPr>
        <w:t xml:space="preserve">be </w:t>
      </w:r>
      <w:r>
        <w:rPr>
          <w:rFonts w:ascii="Times New Roman" w:hAnsi="Times New Roman"/>
        </w:rPr>
        <w:t xml:space="preserve"> representative for analogues in the field</w:t>
      </w:r>
      <w:r>
        <w:rPr>
          <w:rFonts w:ascii="Times New Roman" w:hAnsi="Times New Roman"/>
          <w:color w:val="000000"/>
        </w:rPr>
        <w:t xml:space="preserve">. </w:t>
      </w:r>
    </w:p>
    <w:p>
      <w:pPr>
        <w:pStyle w:val="Normal"/>
        <w:spacing w:lineRule="auto" w:line="360"/>
        <w:jc w:val="both"/>
        <w:rPr/>
      </w:pPr>
      <w:r>
        <w:rPr>
          <w:rFonts w:ascii="Times New Roman" w:hAnsi="Times New Roman"/>
        </w:rPr>
        <w:t xml:space="preserve">Serial passage leads in most cases to higher </w:t>
      </w:r>
      <w:r>
        <w:rPr>
          <w:rFonts w:ascii="Times New Roman" w:hAnsi="Times New Roman"/>
          <w:color w:val="000000"/>
        </w:rPr>
        <w:t>virulence (enhanced growth and reproduction of the parasite and larger impact on the host) in the host type used for the process (</w:t>
      </w:r>
      <w:r>
        <w:rPr>
          <w:rFonts w:ascii="Times New Roman" w:hAnsi="Times New Roman"/>
        </w:rPr>
        <w:t>reviewed</w:t>
      </w:r>
      <w:r>
        <w:rPr>
          <w:rFonts w:ascii="Times New Roman" w:hAnsi="Times New Roman"/>
          <w:color w:val="000000"/>
        </w:rPr>
        <w:t xml:space="preserve"> by </w:t>
      </w:r>
      <w:bookmarkStart w:id="2" w:name="__UnoMark__10589_2905672918"/>
      <w:r>
        <w:rPr>
          <w:rFonts w:ascii="Times New Roman" w:hAnsi="Times New Roman"/>
          <w:color w:val="000000"/>
        </w:rPr>
        <w:t>Ebert, 1998</w:t>
      </w:r>
      <w:bookmarkEnd w:id="2"/>
      <w:r>
        <w:rPr>
          <w:rFonts w:ascii="Times New Roman" w:hAnsi="Times New Roman"/>
          <w:color w:val="000000"/>
        </w:rPr>
        <w:t xml:space="preserve">). This can be due to low genetic diversity in host populations (for example inbred lines) used for passage, reducing fitness trade-offs associated with specialization and promoting the expansion of highly virulent pathogens. This phenomenon has been demonstrated in systems including the </w:t>
      </w:r>
      <w:r>
        <w:rPr>
          <w:rStyle w:val="Emphasis"/>
          <w:rFonts w:ascii="Times New Roman" w:hAnsi="Times New Roman"/>
          <w:i w:val="false"/>
          <w:iCs w:val="false"/>
          <w:color w:val="000000"/>
        </w:rPr>
        <w:t xml:space="preserve">apicomplexan parasite </w:t>
      </w:r>
      <w:r>
        <w:rPr>
          <w:rStyle w:val="Emphasis"/>
          <w:rFonts w:ascii="Times New Roman" w:hAnsi="Times New Roman"/>
          <w:color w:val="000000"/>
        </w:rPr>
        <w:t>Plasmodium</w:t>
      </w:r>
      <w:r>
        <w:rPr>
          <w:rStyle w:val="Emphasis"/>
          <w:rFonts w:ascii="Times New Roman" w:hAnsi="Times New Roman"/>
          <w:i w:val="false"/>
          <w:iCs w:val="false"/>
          <w:color w:val="000000"/>
        </w:rPr>
        <w:t xml:space="preserve"> spp. in rodents (Mackinnon and Read, 1999 and</w:t>
      </w:r>
      <w:ins w:id="2" w:author="Alexandra Weyrich" w:date="2018-05-27T21:45:00Z">
        <w:r>
          <w:rPr>
            <w:rStyle w:val="Emphasis"/>
            <w:rFonts w:ascii="Times New Roman" w:hAnsi="Times New Roman"/>
            <w:i w:val="false"/>
            <w:iCs w:val="false"/>
            <w:color w:val="000000"/>
          </w:rPr>
          <w:t xml:space="preserve"> </w:t>
        </w:r>
      </w:ins>
      <w:r>
        <w:rPr>
          <w:rStyle w:val="Emphasis"/>
          <w:rFonts w:ascii="Times New Roman" w:hAnsi="Times New Roman"/>
          <w:i w:val="false"/>
          <w:iCs w:val="false"/>
          <w:color w:val="000000"/>
        </w:rPr>
        <w:t xml:space="preserve">‎2004; Barclay et al, 2014). </w:t>
      </w:r>
      <w:r>
        <w:rPr>
          <w:rStyle w:val="Emphasis"/>
          <w:rFonts w:ascii="Times New Roman" w:hAnsi="Times New Roman"/>
          <w:i w:val="false"/>
          <w:iCs w:val="false"/>
          <w:color w:val="000000"/>
        </w:rPr>
        <w:t>These s</w:t>
      </w:r>
      <w:r>
        <w:rPr>
          <w:rStyle w:val="Emphasis"/>
          <w:rFonts w:ascii="Times New Roman" w:hAnsi="Times New Roman"/>
          <w:i w:val="false"/>
          <w:iCs w:val="false"/>
          <w:color w:val="000000"/>
        </w:rPr>
        <w:t xml:space="preserve">tudies collectively suggest adaptation to the passage host in a way that increases parasite virulence. </w:t>
      </w:r>
    </w:p>
    <w:p>
      <w:pPr>
        <w:pStyle w:val="Normal"/>
        <w:spacing w:lineRule="auto" w:line="360"/>
        <w:jc w:val="both"/>
        <w:rPr/>
      </w:pPr>
      <w:r>
        <w:rPr>
          <w:rStyle w:val="Emphasis"/>
          <w:rFonts w:ascii="Times New Roman" w:hAnsi="Times New Roman"/>
          <w:i w:val="false"/>
          <w:iCs w:val="false"/>
          <w:color w:val="000000"/>
        </w:rPr>
        <w:t>Contrary but still c</w:t>
      </w:r>
      <w:r>
        <w:rPr>
          <w:rStyle w:val="Emphasis"/>
          <w:rFonts w:ascii="Times New Roman" w:hAnsi="Times New Roman"/>
          <w:i w:val="false"/>
          <w:iCs w:val="false"/>
          <w:color w:val="000000"/>
        </w:rPr>
        <w:t xml:space="preserve">onsistent with this, serial passage of highly virulent isolates of the apicomplexan parasite </w:t>
      </w:r>
      <w:r>
        <w:rPr>
          <w:rStyle w:val="Emphasis"/>
          <w:rFonts w:ascii="Times New Roman" w:hAnsi="Times New Roman"/>
          <w:color w:val="000000"/>
        </w:rPr>
        <w:t>Eimeria</w:t>
      </w:r>
      <w:r>
        <w:rPr>
          <w:rStyle w:val="Emphasis"/>
          <w:rFonts w:ascii="Times New Roman" w:hAnsi="Times New Roman"/>
          <w:i w:val="false"/>
          <w:iCs w:val="false"/>
          <w:color w:val="000000"/>
        </w:rPr>
        <w:t xml:space="preserve"> spp. can lead to attenuation of virulence when only the first oocystes committing to sexual reproductions are selected for the next passage (</w:t>
      </w:r>
      <w:hyperlink r:id="rId2">
        <w:r>
          <w:rPr>
            <w:rStyle w:val="Emphasis"/>
            <w:rFonts w:ascii="Times New Roman" w:hAnsi="Times New Roman"/>
            <w:i w:val="false"/>
            <w:iCs w:val="false"/>
            <w:color w:val="000000"/>
          </w:rPr>
          <w:t>Shirley</w:t>
        </w:r>
      </w:hyperlink>
      <w:r>
        <w:rPr>
          <w:rStyle w:val="Emphasis"/>
          <w:rFonts w:ascii="Times New Roman" w:hAnsi="Times New Roman"/>
          <w:i w:val="false"/>
          <w:iCs w:val="false"/>
          <w:color w:val="000000"/>
        </w:rPr>
        <w:t xml:space="preserve"> and </w:t>
      </w:r>
      <w:hyperlink r:id="rId3">
        <w:r>
          <w:rPr>
            <w:rStyle w:val="Emphasis"/>
            <w:rFonts w:ascii="Times New Roman" w:hAnsi="Times New Roman"/>
            <w:i w:val="false"/>
            <w:iCs w:val="false"/>
            <w:color w:val="000000"/>
          </w:rPr>
          <w:t xml:space="preserve">Bellatti </w:t>
        </w:r>
      </w:hyperlink>
      <w:r>
        <w:rPr>
          <w:rStyle w:val="Emphasis"/>
          <w:rFonts w:ascii="Times New Roman" w:hAnsi="Times New Roman"/>
          <w:i w:val="false"/>
          <w:iCs w:val="false"/>
          <w:color w:val="000000"/>
        </w:rPr>
        <w:t xml:space="preserve">1988, </w:t>
      </w:r>
      <w:hyperlink r:id="rId4">
        <w:r>
          <w:rPr>
            <w:rStyle w:val="Emphasis"/>
            <w:rFonts w:ascii="Times New Roman" w:hAnsi="Times New Roman"/>
            <w:i w:val="false"/>
            <w:iCs w:val="false"/>
            <w:color w:val="000000"/>
          </w:rPr>
          <w:t xml:space="preserve">McDonald </w:t>
        </w:r>
      </w:hyperlink>
      <w:r>
        <w:rPr>
          <w:rStyle w:val="Emphasis"/>
          <w:rFonts w:ascii="Times New Roman" w:hAnsi="Times New Roman"/>
          <w:i w:val="false"/>
          <w:iCs w:val="false"/>
          <w:color w:val="000000"/>
        </w:rPr>
        <w:t xml:space="preserve">and </w:t>
      </w:r>
      <w:hyperlink r:id="rId5">
        <w:r>
          <w:rPr>
            <w:rStyle w:val="Emphasis"/>
            <w:rFonts w:ascii="Times New Roman" w:hAnsi="Times New Roman"/>
            <w:i w:val="false"/>
            <w:iCs w:val="false"/>
            <w:color w:val="000000"/>
          </w:rPr>
          <w:t xml:space="preserve">Ballingall </w:t>
        </w:r>
      </w:hyperlink>
      <w:r>
        <w:rPr>
          <w:rStyle w:val="Emphasis"/>
          <w:rFonts w:ascii="Times New Roman" w:hAnsi="Times New Roman"/>
          <w:i w:val="false"/>
          <w:iCs w:val="false"/>
          <w:color w:val="000000"/>
        </w:rPr>
        <w:t xml:space="preserve">1983, Matsubayashi et al, 2016). These attenuated strains are called “precocious lines” and are the basis for successful live vaccines used in the poultry industry (Shirley and Long, 1990). Given the practical implications of this phenomenon, numerous experiments focused on changes in parasite life history, virulence and host response that arise as a consequence of attenuation. It is clear </w:t>
      </w:r>
      <w:r>
        <w:rPr>
          <w:rStyle w:val="Emphasis"/>
          <w:rFonts w:ascii="Times New Roman" w:hAnsi="Times New Roman"/>
          <w:i w:val="false"/>
          <w:iCs w:val="false"/>
          <w:color w:val="000000"/>
        </w:rPr>
        <w:t xml:space="preserve">from these experiments </w:t>
      </w:r>
      <w:r>
        <w:rPr>
          <w:rStyle w:val="Emphasis"/>
          <w:rFonts w:ascii="Times New Roman" w:hAnsi="Times New Roman"/>
          <w:i w:val="false"/>
          <w:iCs w:val="false"/>
          <w:color w:val="000000"/>
        </w:rPr>
        <w:t xml:space="preserve">that </w:t>
      </w:r>
      <w:r>
        <w:rPr>
          <w:rStyle w:val="Emphasis"/>
          <w:rFonts w:ascii="Times New Roman" w:hAnsi="Times New Roman"/>
          <w:i/>
          <w:iCs/>
          <w:color w:val="000000"/>
        </w:rPr>
        <w:t>Eimeria</w:t>
      </w:r>
      <w:r>
        <w:rPr>
          <w:rStyle w:val="Emphasis"/>
          <w:rFonts w:ascii="Times New Roman" w:hAnsi="Times New Roman"/>
          <w:i w:val="false"/>
          <w:iCs w:val="false"/>
          <w:color w:val="000000"/>
        </w:rPr>
        <w:t xml:space="preserve"> spp. </w:t>
      </w:r>
      <w:r>
        <w:rPr>
          <w:rStyle w:val="Emphasis"/>
          <w:rFonts w:ascii="Times New Roman" w:hAnsi="Times New Roman"/>
          <w:i w:val="false"/>
          <w:iCs w:val="false"/>
          <w:color w:val="000000"/>
        </w:rPr>
        <w:t>r</w:t>
      </w:r>
      <w:r>
        <w:rPr>
          <w:rStyle w:val="Emphasis"/>
          <w:rFonts w:ascii="Times New Roman" w:hAnsi="Times New Roman"/>
          <w:i w:val="false"/>
          <w:iCs w:val="false"/>
          <w:color w:val="000000"/>
        </w:rPr>
        <w:t xml:space="preserve">espond quickly to selection </w:t>
      </w:r>
      <w:r>
        <w:rPr>
          <w:rStyle w:val="Emphasis"/>
          <w:rFonts w:ascii="Times New Roman" w:hAnsi="Times New Roman"/>
          <w:i w:val="false"/>
          <w:iCs w:val="false"/>
          <w:color w:val="000000"/>
        </w:rPr>
        <w:t>pressure</w:t>
      </w:r>
      <w:r>
        <w:rPr>
          <w:rStyle w:val="Emphasis"/>
          <w:rFonts w:ascii="Times New Roman" w:hAnsi="Times New Roman"/>
          <w:i w:val="false"/>
          <w:iCs w:val="false"/>
          <w:color w:val="000000"/>
        </w:rPr>
        <w:t xml:space="preserve">, but only a few studies attempt to correlate enhanced virulence after serial passaging with physiological (e.g. immune-) responses in the passaging host. </w:t>
      </w:r>
    </w:p>
    <w:p>
      <w:pPr>
        <w:pStyle w:val="Normal"/>
        <w:spacing w:lineRule="auto" w:line="360" w:before="57" w:after="57"/>
        <w:jc w:val="both"/>
        <w:rPr/>
      </w:pPr>
      <w:r>
        <w:rPr>
          <w:rFonts w:ascii="Times New Roman" w:hAnsi="Times New Roman"/>
        </w:rPr>
        <w:t xml:space="preserve">Species of the genus </w:t>
      </w:r>
      <w:r>
        <w:rPr>
          <w:rFonts w:ascii="Times New Roman" w:hAnsi="Times New Roman"/>
          <w:i/>
          <w:iCs/>
        </w:rPr>
        <w:t>Eimeria</w:t>
      </w:r>
      <w:r>
        <w:rPr>
          <w:rFonts w:ascii="Times New Roman" w:hAnsi="Times New Roman"/>
          <w:color w:val="000000"/>
        </w:rPr>
        <w:t xml:space="preserve"> have usually a small host range, often infecting a single host species </w:t>
      </w:r>
      <w:bookmarkStart w:id="3" w:name="__UnoMark__10584_2905672918"/>
      <w:r>
        <w:rPr>
          <w:rFonts w:ascii="Times New Roman" w:hAnsi="Times New Roman"/>
          <w:color w:val="000000"/>
        </w:rPr>
        <w:t>(Hashimoto et al, 2014; Hnida and Duszynski, 1999; Kvičerová and Hypša, 2013; Vrba and Pakandl, 2015)</w:t>
      </w:r>
      <w:bookmarkEnd w:id="3"/>
      <w:r>
        <w:rPr>
          <w:rFonts w:ascii="Times New Roman" w:hAnsi="Times New Roman"/>
          <w:color w:val="000000"/>
        </w:rPr>
        <w:t xml:space="preserve"> and reside at specific sites within the intestines of their hosts </w:t>
      </w:r>
      <w:bookmarkStart w:id="4" w:name="__UnoMark__10583_2905672918"/>
      <w:r>
        <w:rPr>
          <w:rFonts w:ascii="Times New Roman" w:hAnsi="Times New Roman"/>
          <w:color w:val="000000"/>
        </w:rPr>
        <w:t>(Chapman et al, 2013; Haberkorn, 1970; Owen, 1975)</w:t>
      </w:r>
      <w:bookmarkEnd w:id="4"/>
      <w:r>
        <w:rPr>
          <w:rFonts w:ascii="Times New Roman" w:hAnsi="Times New Roman"/>
          <w:color w:val="000000"/>
        </w:rPr>
        <w:t xml:space="preserve">. All species have a direct life cycle with asexual expansion and sexual reproduction within epithelial cells of the gastrointestinal tract before diploid transmission stages (oocysts) are released. Oocysts become infective after reductive divisions (sporulation) in the environment </w:t>
      </w:r>
      <w:bookmarkStart w:id="5" w:name="__UnoMark__10582_2905672918"/>
      <w:r>
        <w:rPr>
          <w:rFonts w:ascii="Times New Roman" w:hAnsi="Times New Roman"/>
          <w:color w:val="000000"/>
        </w:rPr>
        <w:t>(Cacho et al, 2012; Canning and Anwar, 1968</w:t>
      </w:r>
      <w:bookmarkEnd w:id="5"/>
      <w:r>
        <w:rPr>
          <w:rFonts w:ascii="Times New Roman" w:hAnsi="Times New Roman"/>
          <w:bCs/>
          <w:color w:val="000000"/>
        </w:rPr>
        <w:t>)</w:t>
      </w:r>
      <w:r>
        <w:rPr>
          <w:rStyle w:val="Emphasis"/>
          <w:rFonts w:ascii="Times New Roman" w:hAnsi="Times New Roman"/>
          <w:bCs/>
          <w:i w:val="false"/>
          <w:iCs w:val="false"/>
          <w:color w:val="000000"/>
        </w:rPr>
        <w:t>.</w:t>
      </w:r>
    </w:p>
    <w:p>
      <w:pPr>
        <w:pStyle w:val="Normal"/>
        <w:spacing w:lineRule="auto" w:line="360"/>
        <w:jc w:val="both"/>
        <w:rPr/>
      </w:pPr>
      <w:r>
        <w:rPr>
          <w:rFonts w:ascii="Times New Roman" w:hAnsi="Times New Roman"/>
          <w:i/>
          <w:iCs/>
        </w:rPr>
        <w:t>Eimeria</w:t>
      </w:r>
      <w:r>
        <w:rPr>
          <w:rFonts w:ascii="Times New Roman" w:hAnsi="Times New Roman"/>
        </w:rPr>
        <w:t xml:space="preserve"> spp. are widespread in diverse host species including all vertebrates. </w:t>
      </w:r>
      <w:r>
        <w:rPr>
          <w:rStyle w:val="Emphasis"/>
          <w:rFonts w:ascii="Times New Roman" w:hAnsi="Times New Roman"/>
          <w:i w:val="false"/>
          <w:iCs w:val="false"/>
          <w:color w:val="222222"/>
        </w:rPr>
        <w:t>Infection</w:t>
      </w:r>
      <w:r>
        <w:rPr>
          <w:rStyle w:val="Emphasis"/>
          <w:rFonts w:ascii="Times New Roman" w:hAnsi="Times New Roman"/>
          <w:color w:val="222222"/>
        </w:rPr>
        <w:t xml:space="preserve"> </w:t>
      </w:r>
      <w:r>
        <w:rPr>
          <w:rStyle w:val="Emphasis"/>
          <w:rFonts w:ascii="Times New Roman" w:hAnsi="Times New Roman"/>
          <w:i w:val="false"/>
          <w:iCs w:val="false"/>
          <w:color w:val="222222"/>
        </w:rPr>
        <w:t>causes damage in the intestinal mucosa resulting in malabsorption of nutrients and weight loss</w:t>
      </w:r>
      <w:r>
        <w:rPr>
          <w:rStyle w:val="Emphasis"/>
          <w:rFonts w:ascii="Times New Roman" w:hAnsi="Times New Roman"/>
          <w:i w:val="false"/>
          <w:iCs w:val="false"/>
          <w:color w:val="000000"/>
        </w:rPr>
        <w:t xml:space="preserve"> </w:t>
      </w:r>
      <w:bookmarkStart w:id="6" w:name="__UnoMark__10560_2905672918"/>
      <w:r>
        <w:rPr>
          <w:rStyle w:val="Emphasis"/>
          <w:rFonts w:ascii="Times New Roman" w:hAnsi="Times New Roman"/>
          <w:i w:val="false"/>
          <w:iCs w:val="false"/>
          <w:color w:val="000000"/>
        </w:rPr>
        <w:t>(Chapman et al, 2013; Haberkorn, 1970)</w:t>
      </w:r>
      <w:bookmarkEnd w:id="6"/>
      <w:r>
        <w:rPr>
          <w:rStyle w:val="Emphasis"/>
          <w:rFonts w:ascii="Times New Roman" w:hAnsi="Times New Roman"/>
          <w:i w:val="false"/>
          <w:iCs w:val="false"/>
          <w:color w:val="222222"/>
        </w:rPr>
        <w:t xml:space="preserve">. </w:t>
      </w:r>
      <w:r>
        <w:rPr>
          <w:rFonts w:ascii="Times New Roman" w:hAnsi="Times New Roman"/>
        </w:rPr>
        <w:t xml:space="preserve"> </w:t>
      </w:r>
      <w:r>
        <w:rPr>
          <w:rFonts w:ascii="Times New Roman" w:hAnsi="Times New Roman"/>
        </w:rPr>
        <w:t>C</w:t>
      </w:r>
      <w:r>
        <w:rPr>
          <w:rFonts w:ascii="Times New Roman" w:hAnsi="Times New Roman"/>
        </w:rPr>
        <w:t xml:space="preserve">occidiosis in livestock has long been a focus of veterinary research due to the economic </w:t>
      </w:r>
      <w:r>
        <w:rPr>
          <w:rStyle w:val="Emphasis"/>
          <w:rFonts w:ascii="Times New Roman" w:hAnsi="Times New Roman"/>
          <w:i w:val="false"/>
          <w:iCs w:val="false"/>
          <w:color w:val="000000"/>
        </w:rPr>
        <w:t xml:space="preserve">impact </w:t>
      </w:r>
      <w:bookmarkStart w:id="7" w:name="__UnoMark__10581_2905672918"/>
      <w:r>
        <w:rPr>
          <w:rStyle w:val="Emphasis"/>
          <w:rFonts w:ascii="Times New Roman" w:hAnsi="Times New Roman"/>
          <w:i w:val="false"/>
          <w:iCs w:val="false"/>
          <w:color w:val="000000"/>
        </w:rPr>
        <w:t>(Brake et al, 1997; Cacho et al, 2012; Gadde et al, 2009; Laurent et al, 2001; Swaggerty et al, 2011)</w:t>
      </w:r>
      <w:bookmarkEnd w:id="7"/>
      <w:r>
        <w:rPr>
          <w:rFonts w:ascii="Times New Roman" w:hAnsi="Times New Roman"/>
        </w:rPr>
        <w:t xml:space="preserve">. </w:t>
      </w:r>
      <w:r>
        <w:rPr>
          <w:rFonts w:ascii="Times New Roman" w:hAnsi="Times New Roman"/>
          <w:i/>
          <w:iCs/>
        </w:rPr>
        <w:t>Eimeria</w:t>
      </w:r>
      <w:r>
        <w:rPr>
          <w:rFonts w:ascii="Times New Roman" w:hAnsi="Times New Roman"/>
        </w:rPr>
        <w:t xml:space="preserve"> species capable of natural infection of the mouse (</w:t>
      </w:r>
      <w:r>
        <w:rPr>
          <w:rFonts w:ascii="Times New Roman" w:hAnsi="Times New Roman"/>
          <w:i/>
          <w:iCs/>
        </w:rPr>
        <w:t>Mus musculus</w:t>
      </w:r>
      <w:r>
        <w:rPr>
          <w:rFonts w:ascii="Times New Roman" w:hAnsi="Times New Roman"/>
        </w:rPr>
        <w:t xml:space="preserve">) have been proposed as a model for e.g. host immune response against </w:t>
      </w:r>
      <w:r>
        <w:rPr>
          <w:rFonts w:ascii="Times New Roman" w:hAnsi="Times New Roman"/>
          <w:i/>
          <w:iCs/>
        </w:rPr>
        <w:t>Eimeria</w:t>
      </w:r>
      <w:r>
        <w:rPr>
          <w:rFonts w:ascii="Times New Roman" w:hAnsi="Times New Roman"/>
        </w:rPr>
        <w:t xml:space="preserve"> </w:t>
      </w:r>
      <w:bookmarkStart w:id="8" w:name="__UnoMark__10580_2905672918"/>
      <w:r>
        <w:rPr>
          <w:rFonts w:ascii="Times New Roman" w:hAnsi="Times New Roman"/>
        </w:rPr>
        <w:t>(Heitlinger et al, 2014; Schmid et al, 2014)</w:t>
      </w:r>
      <w:bookmarkEnd w:id="8"/>
      <w:r>
        <w:rPr>
          <w:rFonts w:ascii="Times New Roman" w:hAnsi="Times New Roman"/>
        </w:rPr>
        <w:t xml:space="preserve">. Serial passaging of laboratory isolates of </w:t>
      </w:r>
      <w:r>
        <w:rPr>
          <w:rFonts w:ascii="Times New Roman" w:hAnsi="Times New Roman"/>
          <w:i/>
          <w:iCs/>
        </w:rPr>
        <w:t xml:space="preserve">Eimeria </w:t>
      </w:r>
      <w:r>
        <w:rPr>
          <w:rFonts w:ascii="Times New Roman" w:hAnsi="Times New Roman"/>
        </w:rPr>
        <w:t xml:space="preserve">is conducted by collecting oocysts at the day of peak shedding, in case of the isolate </w:t>
      </w:r>
      <w:r>
        <w:rPr>
          <w:rFonts w:ascii="Times New Roman" w:hAnsi="Times New Roman"/>
          <w:i/>
          <w:iCs/>
        </w:rPr>
        <w:t>E. falciformis</w:t>
      </w:r>
      <w:r>
        <w:rPr>
          <w:rFonts w:ascii="Times New Roman" w:hAnsi="Times New Roman"/>
        </w:rPr>
        <w:t xml:space="preserve"> BayerHaberkorn1970 (Haberkorn, 197</w:t>
      </w:r>
      <w:bookmarkStart w:id="9" w:name="__UnoMark__10579_2905672918"/>
      <w:bookmarkEnd w:id="9"/>
      <w:r>
        <w:rPr>
          <w:rFonts w:ascii="Times New Roman" w:hAnsi="Times New Roman"/>
        </w:rPr>
        <w:t xml:space="preserve">0) 7 days post infection (dpi). Oocysts are sporulated in an aqueous solution of potassium dichromate and inocula are used for new infections two to six months later, before interactivity decreases. The isolate </w:t>
      </w:r>
      <w:r>
        <w:rPr>
          <w:rFonts w:ascii="Times New Roman" w:hAnsi="Times New Roman"/>
          <w:i/>
          <w:iCs/>
        </w:rPr>
        <w:t>E. falciformis</w:t>
      </w:r>
      <w:r>
        <w:rPr>
          <w:rFonts w:ascii="Times New Roman" w:hAnsi="Times New Roman"/>
        </w:rPr>
        <w:t xml:space="preserve"> BayerHaberkorn1970 has been isolated in 1960 (Haberkorn 1970) and has been propagated in laboratories (first at Bayer animal health, then at the institute for molecular parasitology of the Humboldt University at Berlin). In over 60 years since its isolation, </w:t>
      </w:r>
      <w:r>
        <w:rPr>
          <w:rFonts w:ascii="Times New Roman" w:hAnsi="Times New Roman"/>
          <w:i/>
          <w:iCs/>
        </w:rPr>
        <w:t>E. falciformis</w:t>
      </w:r>
      <w:r>
        <w:rPr>
          <w:rFonts w:ascii="Times New Roman" w:hAnsi="Times New Roman"/>
        </w:rPr>
        <w:t xml:space="preserve"> BayerHaberkorn1970</w:t>
      </w:r>
      <w:r>
        <w:rPr>
          <w:rFonts w:ascii="Times New Roman" w:hAnsi="Times New Roman"/>
        </w:rPr>
        <w:t xml:space="preserve"> has become the most </w:t>
      </w:r>
      <w:r>
        <w:rPr>
          <w:rFonts w:ascii="Times New Roman" w:hAnsi="Times New Roman"/>
        </w:rPr>
        <w:t xml:space="preserve">commonly </w:t>
      </w:r>
      <w:r>
        <w:rPr>
          <w:rFonts w:ascii="Times New Roman" w:hAnsi="Times New Roman"/>
        </w:rPr>
        <w:t xml:space="preserve">used laboratory isolate of rodent </w:t>
      </w:r>
      <w:r>
        <w:rPr>
          <w:rFonts w:ascii="Times New Roman" w:hAnsi="Times New Roman"/>
          <w:i/>
          <w:iCs/>
        </w:rPr>
        <w:t>Eimeria</w:t>
      </w:r>
      <w:r>
        <w:rPr>
          <w:rFonts w:ascii="Times New Roman" w:hAnsi="Times New Roman"/>
          <w:i w:val="false"/>
          <w:iCs w:val="false"/>
        </w:rPr>
        <w:t xml:space="preserve"> (Ehret et al, 2017; Pogonka et al, 2010; Schmid et al, 2014, 2012; Stange et al, 2012; Steinfelder et al, 200</w:t>
      </w:r>
      <w:bookmarkStart w:id="10" w:name="__UnoMark__10578_2905672918"/>
      <w:bookmarkEnd w:id="10"/>
      <w:r>
        <w:rPr>
          <w:rFonts w:ascii="Times New Roman" w:hAnsi="Times New Roman"/>
          <w:i w:val="false"/>
          <w:iCs w:val="false"/>
        </w:rPr>
        <w:t>5)</w:t>
      </w:r>
      <w:r>
        <w:rPr>
          <w:rFonts w:ascii="Times New Roman" w:hAnsi="Times New Roman"/>
        </w:rPr>
        <w:t xml:space="preserve">. In the present study we compared infection of mice (NMRI) with </w:t>
      </w:r>
      <w:r>
        <w:rPr>
          <w:rFonts w:ascii="Times New Roman" w:hAnsi="Times New Roman"/>
        </w:rPr>
        <w:t xml:space="preserve">this </w:t>
      </w:r>
      <w:r>
        <w:rPr>
          <w:rFonts w:ascii="Times New Roman" w:hAnsi="Times New Roman"/>
        </w:rPr>
        <w:t xml:space="preserve">laboratory isolate </w:t>
      </w:r>
      <w:r>
        <w:rPr>
          <w:rFonts w:ascii="Times New Roman" w:hAnsi="Times New Roman"/>
        </w:rPr>
        <w:t xml:space="preserve">of </w:t>
      </w:r>
      <w:r>
        <w:rPr>
          <w:rFonts w:ascii="Times New Roman" w:hAnsi="Times New Roman"/>
          <w:i/>
          <w:iCs/>
        </w:rPr>
        <w:t xml:space="preserve">E. falciformis, </w:t>
      </w:r>
      <w:r>
        <w:rPr>
          <w:rFonts w:ascii="Times New Roman" w:hAnsi="Times New Roman"/>
        </w:rPr>
        <w:t xml:space="preserve">a wild derived isolate of </w:t>
      </w:r>
      <w:r>
        <w:rPr>
          <w:rFonts w:ascii="Times New Roman" w:hAnsi="Times New Roman"/>
          <w:i/>
          <w:iCs/>
        </w:rPr>
        <w:t>E. falciformis</w:t>
      </w:r>
      <w:r>
        <w:rPr>
          <w:rFonts w:ascii="Times New Roman" w:hAnsi="Times New Roman"/>
          <w:i w:val="false"/>
          <w:iCs w:val="false"/>
        </w:rPr>
        <w:t xml:space="preserve"> </w:t>
      </w:r>
      <w:r>
        <w:rPr>
          <w:rFonts w:ascii="Times New Roman" w:hAnsi="Times New Roman"/>
        </w:rPr>
        <w:t xml:space="preserve">(EfalW; Brandenburg88) and </w:t>
      </w:r>
      <w:r>
        <w:rPr>
          <w:rFonts w:ascii="Times New Roman" w:hAnsi="Times New Roman"/>
          <w:i/>
          <w:iCs/>
        </w:rPr>
        <w:t>E. ferrisi</w:t>
      </w:r>
      <w:r>
        <w:rPr>
          <w:rFonts w:ascii="Times New Roman" w:hAnsi="Times New Roman"/>
        </w:rPr>
        <w:t xml:space="preserve"> Levine and Evens, 1965 (ferW; Brandenburg64).</w:t>
      </w:r>
      <w:r>
        <w:rPr>
          <w:rStyle w:val="Emphasis"/>
          <w:rFonts w:ascii="Times New Roman" w:hAnsi="Times New Roman"/>
          <w:i w:val="false"/>
          <w:iCs w:val="false"/>
          <w:color w:val="000000"/>
        </w:rPr>
        <w:t xml:space="preserve"> We assessed similarities and differences in proliferation of tissue stages, oocyst shedding and in the host pathological changes and immune response </w:t>
      </w:r>
      <w:r>
        <w:rPr>
          <w:rFonts w:ascii="Times New Roman" w:hAnsi="Times New Roman"/>
          <w:color w:val="000000"/>
        </w:rPr>
        <w:t xml:space="preserve">between two different </w:t>
      </w:r>
      <w:r>
        <w:rPr>
          <w:rFonts w:ascii="Times New Roman" w:hAnsi="Times New Roman"/>
          <w:i/>
          <w:iCs/>
          <w:color w:val="000000"/>
        </w:rPr>
        <w:t>Eimeria</w:t>
      </w:r>
      <w:r>
        <w:rPr>
          <w:rFonts w:ascii="Times New Roman" w:hAnsi="Times New Roman"/>
          <w:color w:val="000000"/>
        </w:rPr>
        <w:t xml:space="preserve"> species. We used these differences as a background to compare the </w:t>
      </w:r>
      <w:r>
        <w:rPr>
          <w:rFonts w:ascii="Times New Roman" w:hAnsi="Times New Roman"/>
          <w:color w:val="222222"/>
        </w:rPr>
        <w:t xml:space="preserve">laboratory isolate of </w:t>
      </w:r>
      <w:r>
        <w:rPr>
          <w:rFonts w:ascii="Times New Roman" w:hAnsi="Times New Roman"/>
          <w:i/>
          <w:iCs/>
          <w:color w:val="222222"/>
        </w:rPr>
        <w:t>E. falciformis</w:t>
      </w:r>
      <w:r>
        <w:rPr>
          <w:rFonts w:ascii="Times New Roman" w:hAnsi="Times New Roman"/>
          <w:color w:val="222222"/>
        </w:rPr>
        <w:t xml:space="preserve"> with the novel field isolate of the same species. </w:t>
      </w:r>
    </w:p>
    <w:p>
      <w:pPr>
        <w:pStyle w:val="Heading2"/>
        <w:spacing w:lineRule="auto" w:line="360"/>
        <w:jc w:val="both"/>
        <w:rPr>
          <w:rFonts w:ascii="Times New Roman" w:hAnsi="Times New Roman"/>
          <w:sz w:val="26"/>
          <w:szCs w:val="26"/>
        </w:rPr>
      </w:pPr>
      <w:r>
        <w:rPr>
          <w:rFonts w:ascii="Times New Roman" w:hAnsi="Times New Roman"/>
          <w:sz w:val="26"/>
          <w:szCs w:val="26"/>
        </w:rPr>
        <w:t xml:space="preserve">RESULTS </w:t>
      </w:r>
    </w:p>
    <w:p>
      <w:pPr>
        <w:pStyle w:val="Heading3"/>
        <w:spacing w:lineRule="auto" w:line="360"/>
        <w:jc w:val="both"/>
        <w:rPr>
          <w:rFonts w:ascii="Times New Roman" w:hAnsi="Times New Roman"/>
          <w:color w:val="000000"/>
          <w:sz w:val="26"/>
          <w:szCs w:val="26"/>
        </w:rPr>
      </w:pPr>
      <w:r>
        <w:rPr>
          <w:rFonts w:ascii="Times New Roman" w:hAnsi="Times New Roman"/>
          <w:color w:val="000000"/>
          <w:sz w:val="26"/>
          <w:szCs w:val="26"/>
        </w:rPr>
        <w:t>Dynamics of infection and b</w:t>
      </w:r>
      <w:r>
        <w:rPr>
          <w:rFonts w:ascii="Times New Roman" w:hAnsi="Times New Roman"/>
          <w:color w:val="000000"/>
          <w:sz w:val="24"/>
          <w:szCs w:val="24"/>
        </w:rPr>
        <w:t xml:space="preserve">ody weight loss differ between </w:t>
      </w:r>
      <w:r>
        <w:rPr>
          <w:rFonts w:ascii="Times New Roman" w:hAnsi="Times New Roman"/>
          <w:i/>
          <w:color w:val="000000"/>
          <w:sz w:val="24"/>
          <w:szCs w:val="24"/>
        </w:rPr>
        <w:t>Eimeria</w:t>
      </w:r>
      <w:r>
        <w:rPr>
          <w:rFonts w:ascii="Times New Roman" w:hAnsi="Times New Roman"/>
          <w:color w:val="000000"/>
          <w:sz w:val="24"/>
          <w:szCs w:val="24"/>
        </w:rPr>
        <w:t xml:space="preserve"> species</w:t>
      </w:r>
    </w:p>
    <w:p>
      <w:pPr>
        <w:pStyle w:val="TextBody"/>
        <w:spacing w:lineRule="auto" w:line="360"/>
        <w:jc w:val="both"/>
        <w:rPr/>
      </w:pPr>
      <w:r>
        <w:rPr>
          <w:rFonts w:ascii="Times New Roman" w:hAnsi="Times New Roman"/>
        </w:rPr>
        <w:t xml:space="preserve">We infected mice with three different </w:t>
      </w:r>
      <w:r>
        <w:rPr>
          <w:rFonts w:ascii="Times New Roman" w:hAnsi="Times New Roman"/>
          <w:i/>
          <w:iCs/>
        </w:rPr>
        <w:t>Eimeria</w:t>
      </w:r>
      <w:r>
        <w:rPr>
          <w:rFonts w:ascii="Times New Roman" w:hAnsi="Times New Roman"/>
        </w:rPr>
        <w:t xml:space="preserve"> isolates and followed the progression of infection by measuring parasite reproduction and host body weight loss. We assessed parasite repr</w:t>
      </w:r>
      <w:r>
        <w:rPr>
          <w:rFonts w:ascii="Times New Roman" w:hAnsi="Times New Roman"/>
          <w:color w:val="000000"/>
          <w:highlight w:val="white"/>
        </w:rPr>
        <w:t>oduction via oocyst shedding from two to eleven days after infection (dpi) (Figure 1a). The t</w:t>
      </w:r>
      <w:r>
        <w:rPr>
          <w:rFonts w:ascii="Times New Roman" w:hAnsi="Times New Roman"/>
          <w:color w:val="000000"/>
        </w:rPr>
        <w:t xml:space="preserve">wo </w:t>
      </w:r>
      <w:r>
        <w:rPr>
          <w:rFonts w:ascii="Times New Roman" w:hAnsi="Times New Roman"/>
          <w:i/>
          <w:iCs/>
          <w:color w:val="000000"/>
        </w:rPr>
        <w:t>E. falciformis</w:t>
      </w:r>
      <w:r>
        <w:rPr>
          <w:rFonts w:ascii="Times New Roman" w:hAnsi="Times New Roman"/>
          <w:color w:val="000000"/>
        </w:rPr>
        <w:t xml:space="preserve"> isolates and </w:t>
      </w:r>
      <w:r>
        <w:rPr>
          <w:rFonts w:ascii="Times New Roman" w:hAnsi="Times New Roman"/>
          <w:i/>
          <w:iCs/>
          <w:color w:val="000000"/>
        </w:rPr>
        <w:t>E. ferrisi</w:t>
      </w:r>
      <w:r>
        <w:rPr>
          <w:rFonts w:ascii="Times New Roman" w:hAnsi="Times New Roman"/>
          <w:color w:val="000000"/>
        </w:rPr>
        <w:t xml:space="preserve"> showed different infection dynamics in NMRI mice: oocyst shedding of </w:t>
      </w:r>
      <w:r>
        <w:rPr>
          <w:rFonts w:ascii="Times New Roman" w:hAnsi="Times New Roman"/>
          <w:i/>
          <w:iCs/>
          <w:color w:val="000000"/>
        </w:rPr>
        <w:t>E. ferrisi</w:t>
      </w:r>
      <w:r>
        <w:rPr>
          <w:rFonts w:ascii="Times New Roman" w:hAnsi="Times New Roman"/>
          <w:color w:val="000000"/>
        </w:rPr>
        <w:t xml:space="preserve"> </w:t>
      </w:r>
      <w:r>
        <w:rPr>
          <w:rFonts w:ascii="Times New Roman" w:hAnsi="Times New Roman"/>
        </w:rPr>
        <w:t xml:space="preserve">has a peak intensity at 6 dpi, which was drastically reduced on 7 dpi (n = 12, U = 2.91, p = 0.002) and fell below detection levels on 10 dpi. Oocyst shedding of </w:t>
      </w:r>
      <w:r>
        <w:rPr>
          <w:rFonts w:ascii="Times New Roman" w:hAnsi="Times New Roman"/>
          <w:i/>
          <w:iCs/>
        </w:rPr>
        <w:t>E. falciformis</w:t>
      </w:r>
      <w:r>
        <w:rPr>
          <w:rFonts w:ascii="Times New Roman" w:hAnsi="Times New Roman"/>
        </w:rPr>
        <w:t xml:space="preserve"> has a peak intensity at 8 dpi for the laboratory isolate BayerHaberkorn1970 (EfalL) and at 9 dpi for a </w:t>
      </w:r>
      <w:r>
        <w:rPr>
          <w:rFonts w:ascii="Times New Roman" w:hAnsi="Times New Roman"/>
        </w:rPr>
        <w:t xml:space="preserve">recently </w:t>
      </w:r>
      <w:r>
        <w:rPr>
          <w:rFonts w:ascii="Times New Roman" w:hAnsi="Times New Roman"/>
        </w:rPr>
        <w:t xml:space="preserve">derived isolate Brandenburg88 (EfalW). The oocyst numbers declined after this peak in both isolates, but shedding was still detectable at 11 dpi when we sacrificed </w:t>
      </w:r>
      <w:r>
        <w:rPr>
          <w:rFonts w:ascii="Times New Roman" w:hAnsi="Times New Roman"/>
        </w:rPr>
        <w:t xml:space="preserve">the last </w:t>
      </w:r>
      <w:r>
        <w:rPr>
          <w:rFonts w:ascii="Times New Roman" w:hAnsi="Times New Roman"/>
        </w:rPr>
        <w:t xml:space="preserve">mice. For the two </w:t>
      </w:r>
      <w:r>
        <w:rPr>
          <w:rFonts w:ascii="Times New Roman" w:hAnsi="Times New Roman"/>
          <w:i/>
          <w:iCs/>
        </w:rPr>
        <w:t>E</w:t>
      </w:r>
      <w:r>
        <w:rPr>
          <w:rFonts w:ascii="Times New Roman" w:hAnsi="Times New Roman"/>
          <w:i/>
          <w:iCs/>
          <w:highlight w:val="white"/>
        </w:rPr>
        <w:t>. falciformis</w:t>
      </w:r>
      <w:r>
        <w:rPr>
          <w:rFonts w:ascii="Times New Roman" w:hAnsi="Times New Roman"/>
          <w:highlight w:val="white"/>
        </w:rPr>
        <w:t xml:space="preserve"> isolates we observed no difference in shedding intensity of oocysts at the peak day (n = 12, U = 0.24, p = 0.846) and peak oocyst abundance did not differ significantly between </w:t>
      </w:r>
      <w:r>
        <w:rPr>
          <w:rFonts w:ascii="Times New Roman" w:hAnsi="Times New Roman"/>
          <w:i/>
          <w:iCs/>
          <w:color w:val="000000"/>
          <w:highlight w:val="white"/>
        </w:rPr>
        <w:t>E. ferrisi</w:t>
      </w:r>
      <w:r>
        <w:rPr>
          <w:rFonts w:ascii="Times New Roman" w:hAnsi="Times New Roman"/>
          <w:color w:val="000000"/>
          <w:highlight w:val="white"/>
        </w:rPr>
        <w:t xml:space="preserve"> and both </w:t>
      </w:r>
      <w:r>
        <w:rPr>
          <w:rFonts w:ascii="Times New Roman" w:hAnsi="Times New Roman"/>
          <w:i/>
          <w:iCs/>
          <w:color w:val="000000"/>
          <w:highlight w:val="white"/>
        </w:rPr>
        <w:t>E. falciformis</w:t>
      </w:r>
      <w:r>
        <w:rPr>
          <w:rFonts w:ascii="Times New Roman" w:hAnsi="Times New Roman"/>
          <w:highlight w:val="white"/>
        </w:rPr>
        <w:t xml:space="preserve"> strains (EferW </w:t>
      </w:r>
      <w:r>
        <w:rPr>
          <w:rFonts w:ascii="Times New Roman" w:hAnsi="Times New Roman"/>
          <w:i/>
          <w:highlight w:val="white"/>
        </w:rPr>
        <w:t>vs.</w:t>
      </w:r>
      <w:r>
        <w:rPr>
          <w:rFonts w:ascii="Times New Roman" w:hAnsi="Times New Roman"/>
          <w:highlight w:val="white"/>
        </w:rPr>
        <w:t xml:space="preserve"> EfalW, n = 12, U = 0.32, p= 0.777; EferW </w:t>
      </w:r>
      <w:r>
        <w:rPr>
          <w:rFonts w:ascii="Times New Roman" w:hAnsi="Times New Roman"/>
          <w:i/>
          <w:highlight w:val="white"/>
        </w:rPr>
        <w:t>vs.</w:t>
      </w:r>
      <w:r>
        <w:rPr>
          <w:rFonts w:ascii="Times New Roman" w:hAnsi="Times New Roman"/>
          <w:highlight w:val="white"/>
        </w:rPr>
        <w:t xml:space="preserve"> EfalL, n = 12, U = 0.96, p= 0.37). </w:t>
      </w:r>
    </w:p>
    <w:p>
      <w:pPr>
        <w:pStyle w:val="Normal"/>
        <w:spacing w:lineRule="auto" w:line="360"/>
        <w:jc w:val="both"/>
        <w:rPr/>
      </w:pPr>
      <w:r>
        <w:rPr>
          <w:rFonts w:ascii="Times New Roman" w:hAnsi="Times New Roman"/>
        </w:rPr>
        <w:t xml:space="preserve">The time of patency (oocyst shedding) was characterized by body weight loss in infected mice in </w:t>
      </w:r>
      <w:r>
        <w:rPr>
          <w:rFonts w:ascii="Times New Roman" w:hAnsi="Times New Roman"/>
        </w:rPr>
        <w:t xml:space="preserve">all infections </w:t>
      </w:r>
      <w:r>
        <w:rPr>
          <w:rFonts w:ascii="Times New Roman" w:hAnsi="Times New Roman"/>
          <w:color w:val="000000"/>
        </w:rPr>
        <w:t>(Figure 1b). In</w:t>
      </w:r>
      <w:r>
        <w:rPr>
          <w:rFonts w:ascii="Times New Roman" w:hAnsi="Times New Roman"/>
        </w:rPr>
        <w:t xml:space="preserve">fections with </w:t>
      </w:r>
      <w:r>
        <w:rPr>
          <w:rFonts w:ascii="Times New Roman" w:hAnsi="Times New Roman"/>
          <w:i/>
          <w:iCs/>
        </w:rPr>
        <w:t>E. ferrisi</w:t>
      </w:r>
      <w:r>
        <w:rPr>
          <w:rFonts w:ascii="Times New Roman" w:hAnsi="Times New Roman"/>
        </w:rPr>
        <w:t xml:space="preserve"> coincided with significant weight loss at 4 dpi (n = 18, U = -2.43, p = 0.013) and 5 dpi (n = 18, U = - 2.52, p = 0.010) in comparison to the control group. I</w:t>
      </w:r>
      <w:r>
        <w:rPr>
          <w:rFonts w:ascii="Times New Roman" w:hAnsi="Times New Roman"/>
          <w:color w:val="000000"/>
        </w:rPr>
        <w:t xml:space="preserve">nfection </w:t>
      </w:r>
      <w:r>
        <w:rPr>
          <w:rFonts w:ascii="Times New Roman" w:hAnsi="Times New Roman"/>
        </w:rPr>
        <w:t xml:space="preserve">with </w:t>
      </w:r>
      <w:r>
        <w:rPr>
          <w:rFonts w:ascii="Times New Roman" w:hAnsi="Times New Roman"/>
          <w:i/>
          <w:iCs/>
        </w:rPr>
        <w:t>E. falciformis</w:t>
      </w:r>
      <w:r>
        <w:rPr>
          <w:rFonts w:ascii="Times New Roman" w:hAnsi="Times New Roman"/>
        </w:rPr>
        <w:t xml:space="preserve"> was accompanied by significant weight loss at 8 and 9 dpi in both EfalL (both dpi, n = 12, U = -2.89, p = 0.002) and EfalW (8dpi, n = 12, U = -2.41, p = 0.013; 9dpi, n = 12, U = -2.89, p = 0.002) isolates as compared to the control group. Weight losses in infections with </w:t>
      </w:r>
      <w:r>
        <w:rPr>
          <w:rFonts w:ascii="Times New Roman" w:hAnsi="Times New Roman"/>
          <w:i/>
          <w:iCs/>
        </w:rPr>
        <w:t>E. ferrisi</w:t>
      </w:r>
      <w:r>
        <w:rPr>
          <w:rFonts w:ascii="Times New Roman" w:hAnsi="Times New Roman"/>
        </w:rPr>
        <w:t xml:space="preserve"> at their maximum (at 5 dpi) were, however, significantly lower compared to weight loss in infections with </w:t>
      </w:r>
      <w:r>
        <w:rPr>
          <w:rFonts w:ascii="Times New Roman" w:hAnsi="Times New Roman"/>
          <w:i/>
          <w:iCs/>
        </w:rPr>
        <w:t>E. falciformis</w:t>
      </w:r>
      <w:r>
        <w:rPr>
          <w:rFonts w:ascii="Times New Roman" w:hAnsi="Times New Roman"/>
        </w:rPr>
        <w:t xml:space="preserve"> at their maximum (9 dpi; EferW vs. EfalW, n = 15, U = -2.0, p = 0.049; EferW vs. EfalL, n = 15, U = -2.59, p = 0.007). </w:t>
      </w:r>
    </w:p>
    <w:p>
      <w:pPr>
        <w:pStyle w:val="Normal"/>
        <w:spacing w:lineRule="auto" w:line="360"/>
        <w:jc w:val="both"/>
        <w:rPr>
          <w:rFonts w:ascii="Times New Roman" w:hAnsi="Times New Roman"/>
        </w:rPr>
      </w:pPr>
      <w:r>
        <w:rPr>
          <w:rFonts w:ascii="Times New Roman" w:hAnsi="Times New Roman"/>
        </w:rPr>
        <w:t xml:space="preserve">Oocyst shedding and weight loss show different relative timing in </w:t>
      </w:r>
      <w:r>
        <w:rPr>
          <w:rFonts w:ascii="Times New Roman" w:hAnsi="Times New Roman"/>
          <w:i/>
          <w:iCs/>
        </w:rPr>
        <w:t>E. falciformis</w:t>
      </w:r>
      <w:r>
        <w:rPr>
          <w:rFonts w:ascii="Times New Roman" w:hAnsi="Times New Roman"/>
        </w:rPr>
        <w:t xml:space="preserve"> compared to </w:t>
      </w:r>
      <w:r>
        <w:rPr>
          <w:rFonts w:ascii="Times New Roman" w:hAnsi="Times New Roman"/>
          <w:i/>
          <w:iCs/>
        </w:rPr>
        <w:t>E. ferrisi</w:t>
      </w:r>
      <w:r>
        <w:rPr>
          <w:rFonts w:ascii="Times New Roman" w:hAnsi="Times New Roman"/>
        </w:rPr>
        <w:t xml:space="preserve">. In infections with both isolates of </w:t>
      </w:r>
      <w:r>
        <w:rPr>
          <w:rFonts w:ascii="Times New Roman" w:hAnsi="Times New Roman"/>
          <w:i/>
          <w:iCs/>
        </w:rPr>
        <w:t>E. falciformis</w:t>
      </w:r>
      <w:r>
        <w:rPr>
          <w:rFonts w:ascii="Times New Roman" w:hAnsi="Times New Roman"/>
        </w:rPr>
        <w:t xml:space="preserve"> weight loss coincides with or follows one to two days after oocyst shedding, in infection with </w:t>
      </w:r>
      <w:r>
        <w:rPr>
          <w:rFonts w:ascii="Times New Roman" w:hAnsi="Times New Roman"/>
          <w:i/>
          <w:iCs/>
        </w:rPr>
        <w:t>E. ferrisi</w:t>
      </w:r>
      <w:r>
        <w:rPr>
          <w:rFonts w:ascii="Times New Roman" w:hAnsi="Times New Roman"/>
        </w:rPr>
        <w:t xml:space="preserve"> weight loss precedes peak oocyst shedding by one day or more. </w:t>
      </w:r>
    </w:p>
    <w:p>
      <w:pPr>
        <w:pStyle w:val="Normal"/>
        <w:spacing w:lineRule="auto" w:line="360"/>
        <w:jc w:val="both"/>
        <w:rPr>
          <w:rFonts w:ascii="Times New Roman" w:hAnsi="Times New Roman"/>
        </w:rPr>
      </w:pPr>
      <w:r>
        <w:rPr>
          <w:rFonts w:ascii="Times New Roman" w:hAnsi="Times New Roman"/>
        </w:rPr>
      </w:r>
    </w:p>
    <w:p>
      <w:pPr>
        <w:pStyle w:val="Normal"/>
        <w:spacing w:lineRule="auto" w:line="360"/>
        <w:jc w:val="both"/>
        <w:rPr>
          <w:rFonts w:ascii="Times New Roman" w:hAnsi="Times New Roman"/>
        </w:rPr>
      </w:pPr>
      <w:r>
        <w:rPr>
          <w:rFonts w:ascii="Times New Roman" w:hAnsi="Times New Roman"/>
        </w:rPr>
      </w:r>
    </w:p>
    <w:p>
      <w:pPr>
        <w:pStyle w:val="Normal"/>
        <w:spacing w:lineRule="auto" w:line="360"/>
        <w:jc w:val="both"/>
        <w:rPr>
          <w:rFonts w:ascii="Times New Roman" w:hAnsi="Times New Roman"/>
        </w:rPr>
      </w:pPr>
      <w:r>
        <w:rPr>
          <w:rFonts w:ascii="Times New Roman" w:hAnsi="Times New Roman"/>
        </w:rPr>
      </w:r>
    </w:p>
    <w:p>
      <w:pPr>
        <w:pStyle w:val="Normal"/>
        <w:spacing w:lineRule="auto" w:line="360"/>
        <w:jc w:val="both"/>
        <w:rPr>
          <w:rFonts w:ascii="Times New Roman" w:hAnsi="Times New Roman"/>
        </w:rPr>
      </w:pPr>
      <w:r>
        <w:rPr>
          <w:rFonts w:ascii="Times New Roman" w:hAnsi="Times New Roman"/>
        </w:rPr>
        <w:drawing>
          <wp:anchor behindDoc="0" distT="0" distB="0" distL="0" distR="0" simplePos="0" locked="0" layoutInCell="1" allowOverlap="1" relativeHeight="2">
            <wp:simplePos x="0" y="0"/>
            <wp:positionH relativeFrom="page">
              <wp:posOffset>741680</wp:posOffset>
            </wp:positionH>
            <wp:positionV relativeFrom="page">
              <wp:posOffset>1301115</wp:posOffset>
            </wp:positionV>
            <wp:extent cx="5486400" cy="5486400"/>
            <wp:effectExtent l="0" t="0" r="0" b="0"/>
            <wp:wrapTopAndBottom/>
            <wp:docPr id="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pic:cNvPicPr>
                      <a:picLocks noChangeAspect="1" noChangeArrowheads="1"/>
                    </pic:cNvPicPr>
                  </pic:nvPicPr>
                  <pic:blipFill>
                    <a:blip r:embed="rId6"/>
                    <a:stretch>
                      <a:fillRect/>
                    </a:stretch>
                  </pic:blipFill>
                  <pic:spPr bwMode="auto">
                    <a:xfrm>
                      <a:off x="0" y="0"/>
                      <a:ext cx="5486400" cy="5486400"/>
                    </a:xfrm>
                    <a:prstGeom prst="rect">
                      <a:avLst/>
                    </a:prstGeom>
                  </pic:spPr>
                </pic:pic>
              </a:graphicData>
            </a:graphic>
          </wp:anchor>
        </w:drawing>
      </w:r>
    </w:p>
    <w:p>
      <w:pPr>
        <w:pStyle w:val="Normal"/>
        <w:spacing w:lineRule="auto" w:line="360"/>
        <w:jc w:val="both"/>
        <w:rPr>
          <w:rFonts w:ascii="Times New Roman" w:hAnsi="Times New Roman"/>
        </w:rPr>
      </w:pPr>
      <w:r>
        <w:rPr/>
        <w:commentReference w:id="3"/>
      </w:r>
    </w:p>
    <w:p>
      <w:pPr>
        <w:pStyle w:val="TextBody"/>
        <w:spacing w:lineRule="auto" w:line="360"/>
        <w:jc w:val="both"/>
        <w:rPr>
          <w:rFonts w:ascii="Times New Roman" w:hAnsi="Times New Roman"/>
          <w:b/>
          <w:b/>
          <w:bCs/>
          <w:color w:val="000000"/>
          <w:ins w:id="4" w:author="Weyrich, Alexandra" w:date="2018-06-04T16:30:00Z"/>
        </w:rPr>
      </w:pPr>
      <w:ins w:id="3" w:author="Weyrich, Alexandra" w:date="2018-06-04T16:30:00Z">
        <w:r>
          <w:rPr>
            <w:rFonts w:ascii="Times New Roman" w:hAnsi="Times New Roman"/>
            <w:b/>
            <w:bCs/>
            <w:color w:val="000000"/>
          </w:rPr>
        </w:r>
      </w:ins>
    </w:p>
    <w:p>
      <w:pPr>
        <w:pStyle w:val="TextBody"/>
        <w:spacing w:lineRule="auto" w:line="360"/>
        <w:jc w:val="both"/>
        <w:rPr/>
      </w:pPr>
      <w:r>
        <w:drawing>
          <wp:anchor behindDoc="0" distT="0" distB="0" distL="0" distR="635" simplePos="0" locked="0" layoutInCell="1" allowOverlap="1" relativeHeight="6">
            <wp:simplePos x="0" y="0"/>
            <wp:positionH relativeFrom="page">
              <wp:posOffset>772160</wp:posOffset>
            </wp:positionH>
            <wp:positionV relativeFrom="page">
              <wp:posOffset>2726690</wp:posOffset>
            </wp:positionV>
            <wp:extent cx="3066415" cy="3262630"/>
            <wp:effectExtent l="0" t="0" r="0" b="0"/>
            <wp:wrapTopAndBottom/>
            <wp:docPr id="2"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6" descr=""/>
                    <pic:cNvPicPr>
                      <a:picLocks noChangeAspect="1" noChangeArrowheads="1"/>
                    </pic:cNvPicPr>
                  </pic:nvPicPr>
                  <pic:blipFill>
                    <a:blip r:embed="rId7"/>
                    <a:stretch>
                      <a:fillRect/>
                    </a:stretch>
                  </pic:blipFill>
                  <pic:spPr bwMode="auto">
                    <a:xfrm>
                      <a:off x="0" y="0"/>
                      <a:ext cx="3066415" cy="3262630"/>
                    </a:xfrm>
                    <a:prstGeom prst="rect">
                      <a:avLst/>
                    </a:prstGeom>
                  </pic:spPr>
                </pic:pic>
              </a:graphicData>
            </a:graphic>
          </wp:anchor>
        </w:drawing>
      </w:r>
      <w:r>
        <w:rPr>
          <w:rFonts w:ascii="Times New Roman" w:hAnsi="Times New Roman"/>
          <w:b/>
          <w:bCs/>
          <w:color w:val="000000"/>
        </w:rPr>
        <w:t>Figure 1</w:t>
      </w:r>
      <w:r>
        <w:rPr>
          <w:rFonts w:ascii="Times New Roman" w:hAnsi="Times New Roman"/>
          <w:color w:val="000000"/>
        </w:rPr>
        <w:t xml:space="preserve"> – Dynamics of parasite reproduction and hosts’ weight loss differ between the species </w:t>
      </w:r>
      <w:r>
        <w:rPr>
          <w:rFonts w:ascii="Times New Roman" w:hAnsi="Times New Roman"/>
          <w:i/>
          <w:iCs/>
          <w:color w:val="000000"/>
        </w:rPr>
        <w:t>E. falciformis</w:t>
      </w:r>
      <w:r>
        <w:rPr>
          <w:rFonts w:ascii="Times New Roman" w:hAnsi="Times New Roman"/>
          <w:color w:val="000000"/>
        </w:rPr>
        <w:t xml:space="preserve"> and </w:t>
      </w:r>
      <w:r>
        <w:rPr>
          <w:rFonts w:ascii="Times New Roman" w:hAnsi="Times New Roman"/>
          <w:i/>
          <w:iCs/>
          <w:color w:val="000000"/>
        </w:rPr>
        <w:t>E. ferrisi</w:t>
      </w:r>
      <w:r>
        <w:rPr>
          <w:rFonts w:ascii="Times New Roman" w:hAnsi="Times New Roman"/>
          <w:color w:val="000000"/>
        </w:rPr>
        <w:t xml:space="preserve">. a) Oocyst shedding of </w:t>
      </w:r>
      <w:r>
        <w:rPr>
          <w:rFonts w:ascii="Times New Roman" w:hAnsi="Times New Roman"/>
          <w:i/>
          <w:iCs/>
          <w:color w:val="000000"/>
        </w:rPr>
        <w:t>Eimeria</w:t>
      </w:r>
      <w:r>
        <w:rPr>
          <w:rFonts w:ascii="Times New Roman" w:hAnsi="Times New Roman"/>
          <w:color w:val="000000"/>
        </w:rPr>
        <w:t xml:space="preserve"> spp. from experimentally infected mice (NMRI) is displayed from </w:t>
      </w:r>
      <w:r>
        <w:rPr>
          <w:rFonts w:ascii="Times New Roman" w:hAnsi="Times New Roman"/>
        </w:rPr>
        <w:t xml:space="preserve">1 to 11 days post infection (dpi). Mice were infected with 200 </w:t>
      </w:r>
      <w:r>
        <w:rPr>
          <w:rFonts w:ascii="Times New Roman" w:hAnsi="Times New Roman"/>
          <w:color w:val="000000"/>
        </w:rPr>
        <w:t xml:space="preserve">sporulated </w:t>
      </w:r>
      <w:r>
        <w:rPr>
          <w:rFonts w:ascii="Times New Roman" w:hAnsi="Times New Roman"/>
        </w:rPr>
        <w:t xml:space="preserve">oocyst of </w:t>
      </w:r>
      <w:r>
        <w:rPr>
          <w:rFonts w:ascii="Times New Roman" w:hAnsi="Times New Roman"/>
          <w:i/>
          <w:iCs/>
          <w:color w:val="000000"/>
        </w:rPr>
        <w:t>E. ferrisi</w:t>
      </w:r>
      <w:r>
        <w:rPr>
          <w:rFonts w:ascii="Times New Roman" w:hAnsi="Times New Roman"/>
          <w:i w:val="false"/>
          <w:iCs w:val="false"/>
          <w:color w:val="000000"/>
        </w:rPr>
        <w:t xml:space="preserve"> </w:t>
      </w:r>
      <w:r>
        <w:rPr>
          <w:rFonts w:ascii="Times New Roman" w:hAnsi="Times New Roman"/>
          <w:i w:val="false"/>
          <w:iCs w:val="false"/>
          <w:color w:val="000000"/>
        </w:rPr>
        <w:t xml:space="preserve">Brandenburg64 (a </w:t>
      </w:r>
      <w:r>
        <w:rPr>
          <w:rFonts w:ascii="Times New Roman" w:hAnsi="Times New Roman"/>
          <w:color w:val="000000"/>
        </w:rPr>
        <w:t xml:space="preserve">recently </w:t>
      </w:r>
      <w:r>
        <w:rPr>
          <w:rFonts w:ascii="Times New Roman" w:hAnsi="Times New Roman"/>
          <w:color w:val="000000"/>
        </w:rPr>
        <w:t xml:space="preserve">derived isolate; EferW), </w:t>
      </w:r>
      <w:r>
        <w:rPr>
          <w:rFonts w:ascii="Times New Roman" w:hAnsi="Times New Roman"/>
          <w:i/>
          <w:iCs/>
          <w:color w:val="000000"/>
        </w:rPr>
        <w:t xml:space="preserve">E. falciformis </w:t>
      </w:r>
      <w:r>
        <w:rPr>
          <w:rFonts w:ascii="Times New Roman" w:hAnsi="Times New Roman"/>
          <w:i w:val="false"/>
          <w:iCs w:val="false"/>
          <w:color w:val="000000"/>
        </w:rPr>
        <w:t>BayerHaberkorn1970</w:t>
      </w:r>
      <w:r>
        <w:rPr>
          <w:rFonts w:ascii="Times New Roman" w:hAnsi="Times New Roman"/>
          <w:i/>
          <w:iCs/>
          <w:color w:val="000000"/>
        </w:rPr>
        <w:t xml:space="preserve"> </w:t>
      </w:r>
      <w:r>
        <w:rPr>
          <w:rFonts w:ascii="Times New Roman" w:hAnsi="Times New Roman"/>
          <w:color w:val="000000"/>
        </w:rPr>
        <w:t>(</w:t>
      </w:r>
      <w:r>
        <w:rPr>
          <w:rFonts w:ascii="Times New Roman" w:hAnsi="Times New Roman"/>
          <w:color w:val="000000"/>
        </w:rPr>
        <w:t xml:space="preserve">a classical </w:t>
      </w:r>
      <w:r>
        <w:rPr>
          <w:rFonts w:ascii="Times New Roman" w:hAnsi="Times New Roman"/>
          <w:color w:val="000000"/>
        </w:rPr>
        <w:t>laboratory isolate; EfalL</w:t>
      </w:r>
      <w:r>
        <w:rPr>
          <w:rFonts w:ascii="Times New Roman" w:hAnsi="Times New Roman"/>
          <w:color w:val="000000"/>
        </w:rPr>
        <w:t xml:space="preserve">) </w:t>
      </w:r>
      <w:r>
        <w:rPr>
          <w:rFonts w:ascii="Times New Roman" w:hAnsi="Times New Roman"/>
          <w:color w:val="000000"/>
        </w:rPr>
        <w:t xml:space="preserve">or </w:t>
      </w:r>
      <w:r>
        <w:rPr>
          <w:rFonts w:ascii="Times New Roman" w:hAnsi="Times New Roman"/>
          <w:color w:val="000000"/>
        </w:rPr>
        <w:t xml:space="preserve">and </w:t>
      </w:r>
      <w:r>
        <w:rPr>
          <w:rFonts w:ascii="Times New Roman" w:hAnsi="Times New Roman"/>
          <w:i/>
          <w:iCs/>
          <w:color w:val="000000"/>
        </w:rPr>
        <w:t>E. falciformis</w:t>
      </w:r>
      <w:r>
        <w:rPr>
          <w:rFonts w:ascii="Times New Roman" w:hAnsi="Times New Roman"/>
          <w:color w:val="000000"/>
        </w:rPr>
        <w:t xml:space="preserve"> </w:t>
      </w:r>
      <w:r>
        <w:rPr>
          <w:rFonts w:ascii="Times New Roman" w:hAnsi="Times New Roman"/>
          <w:color w:val="000000"/>
        </w:rPr>
        <w:t xml:space="preserve">Brandenburg88 </w:t>
      </w:r>
      <w:r>
        <w:rPr>
          <w:rFonts w:ascii="Times New Roman" w:hAnsi="Times New Roman"/>
          <w:color w:val="000000"/>
        </w:rPr>
        <w:t>(a recently derived isolate, E</w:t>
      </w:r>
      <w:r>
        <w:rPr>
          <w:rFonts w:ascii="Times New Roman" w:hAnsi="Times New Roman"/>
          <w:color w:val="000000"/>
        </w:rPr>
        <w:t>falW)</w:t>
      </w:r>
      <w:r>
        <w:rPr>
          <w:rFonts w:ascii="Times New Roman" w:hAnsi="Times New Roman"/>
        </w:rPr>
        <w:t xml:space="preserve">. </w:t>
      </w:r>
      <w:r>
        <w:rPr>
          <w:rFonts w:ascii="Times New Roman" w:hAnsi="Times New Roman"/>
          <w:color w:val="000000"/>
        </w:rPr>
        <w:t xml:space="preserve">b) Body weight loss of the same three groups of mice is depicted as percentage of </w:t>
      </w:r>
      <w:r>
        <w:rPr>
          <w:rFonts w:ascii="Times New Roman" w:hAnsi="Times New Roman"/>
          <w:color w:val="000000"/>
          <w:highlight w:val="white"/>
        </w:rPr>
        <w:t xml:space="preserve">body weight retained compared to 1 dpi. The number of mice (n) is given at the bottom of the plot, it is reduced at the end of the experiment, because mice were sacrificed for collection of tissue samples. Lines indicate the mean for each group, error bars give the standard deviation. </w:t>
      </w:r>
    </w:p>
    <w:p>
      <w:pPr>
        <w:pStyle w:val="TextBody"/>
        <w:spacing w:lineRule="auto" w:line="360"/>
        <w:jc w:val="both"/>
        <w:rPr>
          <w:rFonts w:ascii="Times New Roman" w:hAnsi="Times New Roman"/>
          <w:color w:val="000000"/>
          <w:highlight w:val="white"/>
        </w:rPr>
      </w:pPr>
      <w:r>
        <w:rPr/>
      </w:r>
    </w:p>
    <w:p>
      <w:pPr>
        <w:pStyle w:val="TextBody"/>
        <w:spacing w:lineRule="auto" w:line="360"/>
        <w:jc w:val="both"/>
        <w:rPr>
          <w:rFonts w:ascii="Times New Roman" w:hAnsi="Times New Roman"/>
          <w:color w:val="000000"/>
          <w:highlight w:val="white"/>
        </w:rPr>
      </w:pPr>
      <w:r>
        <w:rPr/>
      </w:r>
    </w:p>
    <w:p>
      <w:pPr>
        <w:pStyle w:val="Normal"/>
        <w:spacing w:lineRule="auto" w:line="360"/>
        <w:jc w:val="both"/>
        <w:rPr/>
      </w:pPr>
      <w:r>
        <w:rPr>
          <w:rStyle w:val="Emphasis"/>
          <w:rFonts w:ascii="Times New Roman" w:hAnsi="Times New Roman"/>
          <w:b/>
          <w:bCs/>
          <w:i w:val="false"/>
          <w:iCs w:val="false"/>
          <w:color w:val="000000"/>
          <w:highlight w:val="white"/>
        </w:rPr>
        <w:t xml:space="preserve">Figure </w:t>
      </w:r>
      <w:r>
        <w:rPr>
          <w:rStyle w:val="Emphasis"/>
          <w:rFonts w:ascii="Times New Roman" w:hAnsi="Times New Roman"/>
          <w:b/>
          <w:bCs/>
          <w:i w:val="false"/>
          <w:iCs w:val="false"/>
          <w:color w:val="000000"/>
          <w:highlight w:val="white"/>
        </w:rPr>
        <w:t>2</w:t>
      </w:r>
      <w:r>
        <w:rPr>
          <w:rStyle w:val="Emphasis"/>
          <w:rFonts w:ascii="Times New Roman" w:hAnsi="Times New Roman"/>
          <w:i w:val="false"/>
          <w:iCs w:val="false"/>
          <w:color w:val="000000"/>
          <w:highlight w:val="white"/>
        </w:rPr>
        <w:t xml:space="preserve"> – The peak of the host weight loss precedes the peak of oocyst shedding in infections with </w:t>
      </w:r>
      <w:r>
        <w:rPr>
          <w:rStyle w:val="Emphasis"/>
          <w:rFonts w:ascii="Times New Roman" w:hAnsi="Times New Roman"/>
          <w:color w:val="000000"/>
          <w:highlight w:val="white"/>
        </w:rPr>
        <w:t>E. ferrisi</w:t>
      </w:r>
      <w:r>
        <w:rPr>
          <w:rStyle w:val="Emphasis"/>
          <w:rFonts w:ascii="Times New Roman" w:hAnsi="Times New Roman"/>
          <w:i w:val="false"/>
          <w:iCs w:val="false"/>
          <w:color w:val="000000"/>
          <w:highlight w:val="white"/>
        </w:rPr>
        <w:t xml:space="preserve">, while in infections with </w:t>
      </w:r>
      <w:r>
        <w:rPr>
          <w:rStyle w:val="Emphasis"/>
          <w:rFonts w:ascii="Times New Roman" w:hAnsi="Times New Roman"/>
          <w:color w:val="000000"/>
          <w:highlight w:val="white"/>
        </w:rPr>
        <w:t xml:space="preserve">E. falciformis </w:t>
      </w:r>
      <w:r>
        <w:rPr>
          <w:rStyle w:val="Emphasis"/>
          <w:rFonts w:ascii="Times New Roman" w:hAnsi="Times New Roman"/>
          <w:i w:val="false"/>
          <w:color w:val="000000"/>
          <w:highlight w:val="white"/>
        </w:rPr>
        <w:t xml:space="preserve">the </w:t>
      </w:r>
      <w:r>
        <w:rPr>
          <w:rStyle w:val="Emphasis"/>
          <w:rFonts w:ascii="Times New Roman" w:hAnsi="Times New Roman"/>
          <w:i w:val="false"/>
          <w:iCs w:val="false"/>
          <w:color w:val="000000"/>
          <w:highlight w:val="white"/>
        </w:rPr>
        <w:t xml:space="preserve">host lost most weight either on the day or after the days parasites shed most oocysts. Points depict the peak day of both oocyst shedding and weight loss respectively and red lines connect both measurement from the same mouse. For raw data and underlying experimental procedures see Figure 1. </w:t>
      </w:r>
    </w:p>
    <w:p>
      <w:pPr>
        <w:pStyle w:val="Normal"/>
        <w:spacing w:lineRule="auto" w:line="360"/>
        <w:jc w:val="both"/>
        <w:rPr/>
      </w:pPr>
      <w:r>
        <w:rPr/>
      </w:r>
    </w:p>
    <w:p>
      <w:pPr>
        <w:pStyle w:val="TextBody"/>
        <w:spacing w:lineRule="auto" w:line="360"/>
        <w:jc w:val="both"/>
        <w:rPr>
          <w:rFonts w:ascii="Times New Roman" w:hAnsi="Times New Roman"/>
        </w:rPr>
      </w:pPr>
      <w:r>
        <w:rPr>
          <w:rFonts w:ascii="Times New Roman" w:hAnsi="Times New Roman"/>
          <w:b/>
          <w:bCs/>
          <w:sz w:val="26"/>
          <w:szCs w:val="26"/>
        </w:rPr>
        <w:t xml:space="preserve">Intensity of tissue stages of </w:t>
      </w:r>
      <w:r>
        <w:rPr>
          <w:rFonts w:ascii="Times New Roman" w:hAnsi="Times New Roman"/>
          <w:b/>
          <w:bCs/>
          <w:i/>
          <w:iCs/>
          <w:sz w:val="26"/>
          <w:szCs w:val="26"/>
        </w:rPr>
        <w:t>Eimeria spp.</w:t>
      </w:r>
      <w:r>
        <w:rPr>
          <w:rFonts w:ascii="Times New Roman" w:hAnsi="Times New Roman"/>
          <w:b/>
          <w:bCs/>
          <w:sz w:val="26"/>
          <w:szCs w:val="26"/>
        </w:rPr>
        <w:t xml:space="preserve">  </w:t>
      </w:r>
    </w:p>
    <w:p>
      <w:pPr>
        <w:pStyle w:val="TextBody"/>
        <w:shd w:val="clear" w:color="auto" w:fill="FFFFFF"/>
        <w:spacing w:lineRule="auto" w:line="360"/>
        <w:jc w:val="both"/>
        <w:rPr/>
      </w:pPr>
      <w:r>
        <w:rPr>
          <w:rFonts w:ascii="Times New Roman" w:hAnsi="Times New Roman"/>
          <w:i/>
          <w:iCs/>
        </w:rPr>
        <w:t>Eimeria</w:t>
      </w:r>
      <w:r>
        <w:rPr>
          <w:rFonts w:ascii="Times New Roman" w:hAnsi="Times New Roman"/>
        </w:rPr>
        <w:t xml:space="preserve"> infections in our study resulted in a transient presence of parasite stages in epithelial cells of the caecum. The intensity of infection was quantified by quantitative </w:t>
      </w:r>
      <w:r>
        <w:rPr>
          <w:rFonts w:ascii="Times New Roman" w:hAnsi="Times New Roman"/>
          <w:color w:val="000000"/>
        </w:rPr>
        <w:t>PCR</w:t>
      </w:r>
      <w:r>
        <w:rPr>
          <w:rFonts w:ascii="Times New Roman" w:hAnsi="Times New Roman"/>
        </w:rPr>
        <w:t xml:space="preserve"> (qPCR) assay using caecal gDNA.</w:t>
      </w:r>
      <w:r>
        <w:rPr>
          <w:rFonts w:ascii="Times New Roman" w:hAnsi="Times New Roman"/>
          <w:highlight w:val="white"/>
        </w:rPr>
        <w:t xml:space="preserve"> By specifically amplifying genes for the parasite (Cytochrome C-oxidase subunit I; COI</w:t>
      </w:r>
      <w:r>
        <w:rPr>
          <w:rFonts w:ascii="Times New Roman" w:hAnsi="Times New Roman"/>
        </w:rPr>
        <w:t xml:space="preserve">) </w:t>
      </w:r>
      <w:r>
        <w:rPr>
          <w:rFonts w:ascii="Times New Roman" w:hAnsi="Times New Roman"/>
          <w:highlight w:val="white"/>
        </w:rPr>
        <w:t xml:space="preserve">and the host (nuclear </w:t>
      </w:r>
      <w:r>
        <w:rPr>
          <w:rFonts w:ascii="Times New Roman" w:hAnsi="Times New Roman"/>
          <w:i/>
          <w:iCs/>
          <w:highlight w:val="white"/>
        </w:rPr>
        <w:t>cdc42</w:t>
      </w:r>
      <w:r>
        <w:rPr>
          <w:rFonts w:ascii="Times New Roman" w:hAnsi="Times New Roman"/>
          <w:highlight w:val="white"/>
        </w:rPr>
        <w:t xml:space="preserve"> gene</w:t>
      </w:r>
      <w:r>
        <w:rPr>
          <w:rFonts w:ascii="Times New Roman" w:hAnsi="Times New Roman"/>
        </w:rPr>
        <w:t xml:space="preserve">), </w:t>
      </w:r>
      <w:r>
        <w:rPr>
          <w:rFonts w:ascii="Times New Roman" w:hAnsi="Times New Roman"/>
          <w:highlight w:val="white"/>
        </w:rPr>
        <w:t>we analysed the ratio of parasite DNA to host DNA. We report this ratio on a native (log2) scale of measurement and further call it the parasite-host DNA log-rati</w:t>
      </w:r>
      <w:r>
        <w:rPr>
          <w:rFonts w:ascii="Times New Roman" w:hAnsi="Times New Roman"/>
          <w:color w:val="000000"/>
          <w:highlight w:val="white"/>
        </w:rPr>
        <w:t xml:space="preserve">o (Figure </w:t>
      </w:r>
      <w:r>
        <w:rPr>
          <w:rFonts w:ascii="Times New Roman" w:hAnsi="Times New Roman"/>
          <w:color w:val="000000"/>
          <w:highlight w:val="white"/>
        </w:rPr>
        <w:t>3</w:t>
      </w:r>
      <w:r>
        <w:rPr>
          <w:rFonts w:ascii="Times New Roman" w:hAnsi="Times New Roman"/>
          <w:color w:val="000000"/>
          <w:highlight w:val="white"/>
        </w:rPr>
        <w:t xml:space="preserve">a). </w:t>
      </w:r>
      <w:r>
        <w:rPr>
          <w:rFonts w:ascii="Times New Roman" w:hAnsi="Times New Roman"/>
          <w:highlight w:val="white"/>
        </w:rPr>
        <w:t>The analysis of i</w:t>
      </w:r>
      <w:r>
        <w:rPr>
          <w:rFonts w:ascii="Times New Roman" w:hAnsi="Times New Roman"/>
        </w:rPr>
        <w:t>nfected (</w:t>
      </w:r>
      <w:bookmarkStart w:id="11" w:name="move515294894"/>
      <w:r>
        <w:rPr>
          <w:rFonts w:ascii="Times New Roman" w:hAnsi="Times New Roman"/>
          <w:i/>
          <w:iCs/>
        </w:rPr>
        <w:t>E. ferrisi</w:t>
      </w:r>
      <w:r>
        <w:rPr>
          <w:rFonts w:ascii="Times New Roman" w:hAnsi="Times New Roman"/>
        </w:rPr>
        <w:t xml:space="preserve"> n =</w:t>
      </w:r>
      <w:r>
        <w:rPr>
          <w:rFonts w:ascii="Times New Roman" w:hAnsi="Times New Roman"/>
          <w:i/>
          <w:iCs/>
        </w:rPr>
        <w:t xml:space="preserve"> </w:t>
      </w:r>
      <w:r>
        <w:rPr>
          <w:rFonts w:ascii="Times New Roman" w:hAnsi="Times New Roman"/>
        </w:rPr>
        <w:t xml:space="preserve">15; </w:t>
      </w:r>
      <w:r>
        <w:rPr>
          <w:rFonts w:ascii="Times New Roman" w:hAnsi="Times New Roman"/>
          <w:i/>
          <w:iCs/>
        </w:rPr>
        <w:t>E. falciformis</w:t>
      </w:r>
      <w:r>
        <w:rPr>
          <w:rFonts w:ascii="Times New Roman" w:hAnsi="Times New Roman"/>
        </w:rPr>
        <w:t>, EfalW n = 14, EfalL n = 14</w:t>
      </w:r>
      <w:bookmarkEnd w:id="11"/>
      <w:r>
        <w:rPr>
          <w:rFonts w:ascii="Times New Roman" w:hAnsi="Times New Roman"/>
        </w:rPr>
        <w:t xml:space="preserve">) and control samples (n = 13) allowed us to estimate a limit of detection (LOD; mean + 2 standard deviations of the negative controls) for the assay at a parasite-host DNA log-ratio of -3.73. This corresponds to roughly eight </w:t>
      </w:r>
      <w:r>
        <w:rPr>
          <w:rFonts w:ascii="Times New Roman" w:hAnsi="Times New Roman"/>
          <w:i/>
          <w:iCs/>
        </w:rPr>
        <w:t>Eimeria</w:t>
      </w:r>
      <w:r>
        <w:rPr>
          <w:rFonts w:ascii="Times New Roman" w:hAnsi="Times New Roman"/>
        </w:rPr>
        <w:t xml:space="preserve"> COI molecules for 100 copies of the mouse nuclear genome. The highest value measured for an individual negative control sample was a parasite-host DNA log-ratio of -4.84. </w:t>
      </w:r>
      <w:r>
        <w:rPr>
          <w:rFonts w:ascii="Times New Roman" w:hAnsi="Times New Roman"/>
          <w:color w:val="000000"/>
        </w:rPr>
        <w:t xml:space="preserve">Maximum values for parasite-host DNA log-ratio (observed in the EfalL isolate) were 7.74 indicating a ratio of 214 parasite COI mDNA copies for each copy of the mouse genome in crude tissue at this point. </w:t>
      </w:r>
    </w:p>
    <w:p>
      <w:pPr>
        <w:pStyle w:val="TextBody"/>
        <w:shd w:val="clear" w:color="auto" w:fill="FFFFFF"/>
        <w:spacing w:lineRule="auto" w:line="360"/>
        <w:jc w:val="both"/>
        <w:rPr/>
      </w:pPr>
      <w:r>
        <w:rPr>
          <w:rFonts w:ascii="Times New Roman" w:hAnsi="Times New Roman"/>
          <w:highlight w:val="white"/>
        </w:rPr>
        <w:t xml:space="preserve">While </w:t>
      </w:r>
      <w:r>
        <w:rPr>
          <w:rFonts w:ascii="Times New Roman" w:hAnsi="Times New Roman"/>
          <w:color w:val="000000"/>
        </w:rPr>
        <w:t xml:space="preserve">at 3 dpi </w:t>
      </w:r>
      <w:r>
        <w:rPr>
          <w:rFonts w:ascii="Times New Roman" w:hAnsi="Times New Roman"/>
          <w:i/>
          <w:iCs/>
          <w:color w:val="000000"/>
        </w:rPr>
        <w:t>E. ferrisi</w:t>
      </w:r>
      <w:r>
        <w:rPr>
          <w:rFonts w:ascii="Times New Roman" w:hAnsi="Times New Roman"/>
          <w:color w:val="000000"/>
        </w:rPr>
        <w:t xml:space="preserve"> had the highest value of parasite-host DNA log-ratio (at 6.19), most infections with </w:t>
      </w:r>
      <w:r>
        <w:rPr>
          <w:rFonts w:ascii="Times New Roman" w:hAnsi="Times New Roman"/>
          <w:i/>
          <w:iCs/>
          <w:color w:val="000000"/>
        </w:rPr>
        <w:t xml:space="preserve">E. falciformis </w:t>
      </w:r>
      <w:r>
        <w:rPr>
          <w:rFonts w:ascii="Times New Roman" w:hAnsi="Times New Roman"/>
          <w:iCs/>
          <w:color w:val="000000"/>
        </w:rPr>
        <w:t>isolates</w:t>
      </w:r>
      <w:r>
        <w:rPr>
          <w:rFonts w:ascii="Times New Roman" w:hAnsi="Times New Roman"/>
          <w:color w:val="000000"/>
        </w:rPr>
        <w:t xml:space="preserve"> were still below the limit of detection (all EfalW and for two out of three EfalL samples). For </w:t>
      </w:r>
      <w:r>
        <w:rPr>
          <w:rFonts w:ascii="Times New Roman" w:hAnsi="Times New Roman"/>
          <w:i/>
          <w:iCs/>
          <w:color w:val="000000"/>
        </w:rPr>
        <w:t>E. falciformis</w:t>
      </w:r>
      <w:r>
        <w:rPr>
          <w:rFonts w:ascii="Times New Roman" w:hAnsi="Times New Roman"/>
          <w:color w:val="000000"/>
        </w:rPr>
        <w:t xml:space="preserve"> (both isolates) parasite-host DNA log-ratio increased to values well above zero (equal numbers of parasite mitochondrial and host nuclear DNA copies) on 5 dpi and highest values were reached at 7 dpi. Again the amount of DNA measured for </w:t>
      </w:r>
      <w:r>
        <w:rPr>
          <w:rFonts w:ascii="Times New Roman" w:hAnsi="Times New Roman"/>
          <w:i/>
          <w:iCs/>
          <w:color w:val="000000"/>
        </w:rPr>
        <w:t>E. falciformis</w:t>
      </w:r>
      <w:r>
        <w:rPr>
          <w:rFonts w:ascii="Times New Roman" w:hAnsi="Times New Roman"/>
          <w:color w:val="000000"/>
        </w:rPr>
        <w:t xml:space="preserve"> (at this peak intensity) was similar to that of </w:t>
      </w:r>
      <w:r>
        <w:rPr>
          <w:rFonts w:ascii="Times New Roman" w:hAnsi="Times New Roman"/>
          <w:i/>
          <w:iCs/>
          <w:color w:val="000000"/>
        </w:rPr>
        <w:t>E. ferrisi</w:t>
      </w:r>
      <w:r>
        <w:rPr>
          <w:rFonts w:ascii="Times New Roman" w:hAnsi="Times New Roman"/>
          <w:color w:val="000000"/>
        </w:rPr>
        <w:t xml:space="preserve"> (at 3 dpi, its peak). At 11 dpi the parasite-mouse DNA log-ratio was reduced to values below zero for all samples, except for one </w:t>
      </w:r>
      <w:r>
        <w:rPr>
          <w:rFonts w:ascii="Times New Roman" w:hAnsi="Times New Roman"/>
          <w:i/>
          <w:iCs/>
          <w:color w:val="000000"/>
        </w:rPr>
        <w:t>E. ferrisi</w:t>
      </w:r>
      <w:r>
        <w:rPr>
          <w:rFonts w:ascii="Times New Roman" w:hAnsi="Times New Roman"/>
          <w:color w:val="000000"/>
        </w:rPr>
        <w:t xml:space="preserve"> outlier-sample, for which a value of 3.86 was measured, and for most samples below the limit of detection. </w:t>
      </w:r>
    </w:p>
    <w:p>
      <w:pPr>
        <w:pStyle w:val="TextBody"/>
        <w:shd w:val="clear" w:color="auto" w:fill="FFFFFF"/>
        <w:spacing w:lineRule="auto" w:line="360"/>
        <w:jc w:val="both"/>
        <w:rPr/>
      </w:pPr>
      <w:r>
        <w:rPr>
          <w:rFonts w:ascii="Times New Roman" w:hAnsi="Times New Roman"/>
          <w:color w:val="000000"/>
        </w:rPr>
        <w:t xml:space="preserve">To test how this parasite-host DNA log-ratio predicts visible tissue stages we counted </w:t>
      </w:r>
      <w:r>
        <w:rPr>
          <w:rFonts w:ascii="Times New Roman" w:hAnsi="Times New Roman"/>
          <w:color w:val="000000"/>
        </w:rPr>
        <w:commentReference w:id="4"/>
      </w:r>
      <w:r>
        <w:rPr>
          <w:rFonts w:ascii="Times New Roman" w:hAnsi="Times New Roman"/>
          <w:color w:val="000000"/>
        </w:rPr>
        <w:t xml:space="preserve">parasite tissue stages in histological sections. In a generalized linear model (Table 1) the parasite-host DNA log-ratio is a significant predictor for the number of tissue stages (Figure </w:t>
      </w:r>
      <w:r>
        <w:rPr>
          <w:rFonts w:ascii="Times New Roman" w:hAnsi="Times New Roman"/>
          <w:color w:val="000000"/>
        </w:rPr>
        <w:t>3</w:t>
      </w:r>
      <w:r>
        <w:rPr>
          <w:rFonts w:ascii="Times New Roman" w:hAnsi="Times New Roman"/>
          <w:color w:val="000000"/>
        </w:rPr>
        <w:t xml:space="preserve">b). The effect of the parasite-host DNA log-ratio is similar for both isolates of </w:t>
      </w:r>
      <w:r>
        <w:rPr>
          <w:rFonts w:ascii="Times New Roman" w:hAnsi="Times New Roman"/>
          <w:i/>
          <w:iCs/>
          <w:color w:val="000000"/>
        </w:rPr>
        <w:t>E. falciformis</w:t>
      </w:r>
      <w:r>
        <w:rPr>
          <w:rFonts w:ascii="Times New Roman" w:hAnsi="Times New Roman"/>
          <w:color w:val="000000"/>
        </w:rPr>
        <w:t xml:space="preserve">, meaning that a similar number of tissue stages are found for similar parasite-host DNA log-ratio in this species. For </w:t>
      </w:r>
      <w:r>
        <w:rPr>
          <w:rFonts w:ascii="Times New Roman" w:hAnsi="Times New Roman"/>
          <w:i/>
          <w:iCs/>
          <w:color w:val="000000"/>
        </w:rPr>
        <w:t>E. ferrisi,</w:t>
      </w:r>
      <w:r>
        <w:rPr>
          <w:rFonts w:ascii="Times New Roman" w:hAnsi="Times New Roman"/>
          <w:color w:val="000000"/>
        </w:rPr>
        <w:t xml:space="preserve"> however, a significant interaction effect indicates that a lower number of tissue stages is found for similar DNA concentrations. Inspection of Figure </w:t>
      </w:r>
      <w:r>
        <w:rPr>
          <w:rFonts w:ascii="Times New Roman" w:hAnsi="Times New Roman"/>
          <w:color w:val="000000"/>
        </w:rPr>
        <w:t>3</w:t>
      </w:r>
      <w:r>
        <w:rPr>
          <w:rFonts w:ascii="Times New Roman" w:hAnsi="Times New Roman"/>
          <w:color w:val="000000"/>
        </w:rPr>
        <w:t xml:space="preserve">b makes clear that for </w:t>
      </w:r>
      <w:r>
        <w:rPr>
          <w:rFonts w:ascii="Times New Roman" w:hAnsi="Times New Roman"/>
          <w:i/>
          <w:iCs/>
          <w:color w:val="000000"/>
        </w:rPr>
        <w:t>E. ferrisi</w:t>
      </w:r>
      <w:r>
        <w:rPr>
          <w:rFonts w:ascii="Times New Roman" w:hAnsi="Times New Roman"/>
          <w:color w:val="000000"/>
        </w:rPr>
        <w:t xml:space="preserve"> early (3 dpi) parasite presence did not coincide with tissue stages. </w:t>
      </w:r>
    </w:p>
    <w:p>
      <w:pPr>
        <w:pStyle w:val="TextBody"/>
        <w:shd w:val="clear" w:color="auto" w:fill="FFFFFF"/>
        <w:spacing w:lineRule="auto" w:line="360"/>
        <w:jc w:val="both"/>
        <w:rPr/>
      </w:pPr>
      <w:r>
        <w:rPr/>
      </w:r>
    </w:p>
    <w:p>
      <w:pPr>
        <w:pStyle w:val="TextBody"/>
        <w:shd w:val="clear" w:color="auto" w:fill="FFFFFF"/>
        <w:spacing w:lineRule="auto" w:line="360"/>
        <w:jc w:val="both"/>
        <w:rPr>
          <w:rFonts w:ascii="Times New Roman" w:hAnsi="Times New Roman" w:cs="Times New Roman"/>
          <w:color w:val="000000"/>
        </w:rPr>
      </w:pPr>
      <w:r>
        <w:rPr>
          <w:rFonts w:cs="Times New Roman" w:ascii="Times New Roman" w:hAnsi="Times New Roman"/>
          <w:b/>
          <w:bCs/>
        </w:rPr>
        <w:t>Table 1</w:t>
      </w:r>
      <w:r>
        <w:rPr>
          <w:rFonts w:cs="Times New Roman" w:ascii="Times New Roman" w:hAnsi="Times New Roman"/>
        </w:rPr>
        <w:t xml:space="preserve"> – A generalized linear model predicts tissue lesions with the amount of parasite DNA relative to host DNA (parasite-host DNA log-ratio).</w:t>
      </w:r>
    </w:p>
    <w:tbl>
      <w:tblPr>
        <w:tblW w:w="7543" w:type="dxa"/>
        <w:jc w:val="left"/>
        <w:tblInd w:w="0" w:type="dxa"/>
        <w:tblBorders>
          <w:top w:val="double" w:sz="2" w:space="0" w:color="000001"/>
        </w:tblBorders>
        <w:tblCellMar>
          <w:top w:w="113" w:type="dxa"/>
          <w:left w:w="0" w:type="dxa"/>
          <w:bottom w:w="0" w:type="dxa"/>
          <w:right w:w="0" w:type="dxa"/>
        </w:tblCellMar>
        <w:tblLook w:val="04a0" w:noVBand="1" w:noHBand="0" w:lastColumn="0" w:firstColumn="1" w:lastRow="0" w:firstRow="1"/>
      </w:tblPr>
      <w:tblGrid>
        <w:gridCol w:w="2311"/>
        <w:gridCol w:w="146"/>
        <w:gridCol w:w="1625"/>
        <w:gridCol w:w="1811"/>
        <w:gridCol w:w="1650"/>
      </w:tblGrid>
      <w:tr>
        <w:trPr/>
        <w:tc>
          <w:tcPr>
            <w:tcW w:w="2311" w:type="dxa"/>
            <w:tcBorders>
              <w:top w:val="double" w:sz="2" w:space="0" w:color="000001"/>
            </w:tcBorders>
            <w:shd w:fill="auto" w:val="clear"/>
            <w:vAlign w:val="center"/>
          </w:tcPr>
          <w:p>
            <w:pPr>
              <w:pStyle w:val="TableContents"/>
              <w:spacing w:lineRule="auto" w:line="360"/>
              <w:jc w:val="both"/>
              <w:rPr>
                <w:rFonts w:ascii="Times New Roman" w:hAnsi="Times New Roman" w:cs="Times New Roman"/>
              </w:rPr>
            </w:pPr>
            <w:r>
              <w:rPr>
                <w:rFonts w:cs="Times New Roman" w:ascii="Times New Roman" w:hAnsi="Times New Roman"/>
              </w:rPr>
            </w:r>
          </w:p>
        </w:tc>
        <w:tc>
          <w:tcPr>
            <w:tcW w:w="146" w:type="dxa"/>
            <w:tcBorders>
              <w:top w:val="double" w:sz="2" w:space="0" w:color="000001"/>
              <w:bottom w:val="single" w:sz="2" w:space="0" w:color="000001"/>
              <w:insideH w:val="single" w:sz="2" w:space="0" w:color="000001"/>
            </w:tcBorders>
            <w:shd w:fill="auto" w:val="clear"/>
            <w:tcMar>
              <w:top w:w="28" w:type="dxa"/>
              <w:bottom w:w="28" w:type="dxa"/>
            </w:tcMar>
            <w:vAlign w:val="center"/>
          </w:tcPr>
          <w:p>
            <w:pPr>
              <w:pStyle w:val="TableContents"/>
              <w:spacing w:lineRule="auto" w:line="360"/>
              <w:jc w:val="both"/>
              <w:rPr>
                <w:rFonts w:ascii="Times New Roman" w:hAnsi="Times New Roman" w:cs="Times New Roman"/>
              </w:rPr>
            </w:pPr>
            <w:r>
              <w:rPr>
                <w:rFonts w:cs="Times New Roman" w:ascii="Times New Roman" w:hAnsi="Times New Roman"/>
              </w:rPr>
            </w:r>
          </w:p>
        </w:tc>
        <w:tc>
          <w:tcPr>
            <w:tcW w:w="5086" w:type="dxa"/>
            <w:gridSpan w:val="3"/>
            <w:tcBorders>
              <w:top w:val="double" w:sz="2" w:space="0" w:color="000001"/>
              <w:bottom w:val="single" w:sz="2" w:space="0" w:color="000001"/>
              <w:insideH w:val="single" w:sz="2" w:space="0" w:color="000001"/>
            </w:tcBorders>
            <w:shd w:fill="auto" w:val="clear"/>
            <w:tcMar>
              <w:bottom w:w="113" w:type="dxa"/>
            </w:tcMar>
            <w:vAlign w:val="center"/>
          </w:tcPr>
          <w:p>
            <w:pPr>
              <w:pStyle w:val="TableContents"/>
              <w:spacing w:lineRule="auto" w:line="360"/>
              <w:jc w:val="both"/>
              <w:rPr>
                <w:rFonts w:ascii="Times New Roman" w:hAnsi="Times New Roman" w:cs="Times New Roman"/>
              </w:rPr>
            </w:pPr>
            <w:r>
              <w:rPr>
                <w:rFonts w:cs="Times New Roman" w:ascii="Times New Roman" w:hAnsi="Times New Roman"/>
              </w:rPr>
              <w:t>Lesion score</w:t>
            </w:r>
          </w:p>
        </w:tc>
      </w:tr>
      <w:tr>
        <w:trPr/>
        <w:tc>
          <w:tcPr>
            <w:tcW w:w="2311" w:type="dxa"/>
            <w:tcBorders/>
            <w:shd w:fill="auto" w:val="clear"/>
            <w:tcMar>
              <w:top w:w="0" w:type="dxa"/>
            </w:tcMar>
            <w:vAlign w:val="center"/>
          </w:tcPr>
          <w:p>
            <w:pPr>
              <w:pStyle w:val="TableContents"/>
              <w:spacing w:lineRule="auto" w:line="360"/>
              <w:jc w:val="both"/>
              <w:rPr>
                <w:rFonts w:ascii="Times New Roman" w:hAnsi="Times New Roman" w:cs="Times New Roman"/>
              </w:rPr>
            </w:pPr>
            <w:r>
              <w:rPr>
                <w:rFonts w:cs="Times New Roman" w:ascii="Times New Roman" w:hAnsi="Times New Roman"/>
              </w:rPr>
            </w:r>
          </w:p>
        </w:tc>
        <w:tc>
          <w:tcPr>
            <w:tcW w:w="146" w:type="dxa"/>
            <w:tcBorders/>
            <w:shd w:fill="auto" w:val="clear"/>
            <w:tcMar>
              <w:top w:w="28" w:type="dxa"/>
              <w:left w:w="28" w:type="dxa"/>
              <w:bottom w:w="28" w:type="dxa"/>
              <w:right w:w="28" w:type="dxa"/>
            </w:tcMar>
            <w:vAlign w:val="center"/>
          </w:tcPr>
          <w:p>
            <w:pPr>
              <w:pStyle w:val="TableContents"/>
              <w:spacing w:lineRule="auto" w:line="360"/>
              <w:jc w:val="both"/>
              <w:rPr>
                <w:rFonts w:ascii="Times New Roman" w:hAnsi="Times New Roman" w:cs="Times New Roman"/>
              </w:rPr>
            </w:pPr>
            <w:r>
              <w:rPr>
                <w:rFonts w:cs="Times New Roman" w:ascii="Times New Roman" w:hAnsi="Times New Roman"/>
              </w:rPr>
            </w:r>
          </w:p>
        </w:tc>
        <w:tc>
          <w:tcPr>
            <w:tcW w:w="1625" w:type="dxa"/>
            <w:tcBorders/>
            <w:shd w:fill="auto" w:val="clear"/>
            <w:tcMar>
              <w:top w:w="0" w:type="dxa"/>
            </w:tcMar>
            <w:vAlign w:val="center"/>
          </w:tcPr>
          <w:p>
            <w:pPr>
              <w:pStyle w:val="TableContents"/>
              <w:spacing w:lineRule="auto" w:line="360"/>
              <w:jc w:val="both"/>
              <w:rPr>
                <w:rFonts w:ascii="Times New Roman" w:hAnsi="Times New Roman" w:cs="Times New Roman"/>
                <w:i/>
                <w:i/>
              </w:rPr>
            </w:pPr>
            <w:r>
              <w:rPr>
                <w:rFonts w:cs="Times New Roman" w:ascii="Times New Roman" w:hAnsi="Times New Roman"/>
                <w:i/>
              </w:rPr>
              <w:t>Prediction</w:t>
            </w:r>
          </w:p>
        </w:tc>
        <w:tc>
          <w:tcPr>
            <w:tcW w:w="1811" w:type="dxa"/>
            <w:tcBorders/>
            <w:shd w:fill="auto" w:val="clear"/>
            <w:tcMar>
              <w:top w:w="0" w:type="dxa"/>
            </w:tcMar>
            <w:vAlign w:val="center"/>
          </w:tcPr>
          <w:p>
            <w:pPr>
              <w:pStyle w:val="TableContents"/>
              <w:spacing w:lineRule="auto" w:line="360"/>
              <w:jc w:val="both"/>
              <w:rPr>
                <w:rFonts w:ascii="Times New Roman" w:hAnsi="Times New Roman" w:cs="Times New Roman"/>
                <w:i/>
                <w:i/>
              </w:rPr>
            </w:pPr>
            <w:r>
              <w:rPr>
                <w:rFonts w:cs="Times New Roman" w:ascii="Times New Roman" w:hAnsi="Times New Roman"/>
                <w:i/>
              </w:rPr>
              <w:t>CI</w:t>
            </w:r>
          </w:p>
        </w:tc>
        <w:tc>
          <w:tcPr>
            <w:tcW w:w="1650" w:type="dxa"/>
            <w:tcBorders/>
            <w:shd w:fill="auto" w:val="clear"/>
            <w:tcMar>
              <w:top w:w="0" w:type="dxa"/>
            </w:tcMar>
            <w:vAlign w:val="center"/>
          </w:tcPr>
          <w:p>
            <w:pPr>
              <w:pStyle w:val="TableContents"/>
              <w:spacing w:lineRule="auto" w:line="360"/>
              <w:jc w:val="both"/>
              <w:rPr>
                <w:rFonts w:ascii="Times New Roman" w:hAnsi="Times New Roman" w:cs="Times New Roman"/>
                <w:i/>
                <w:i/>
              </w:rPr>
            </w:pPr>
            <w:r>
              <w:rPr>
                <w:rFonts w:cs="Times New Roman" w:ascii="Times New Roman" w:hAnsi="Times New Roman"/>
                <w:i/>
              </w:rPr>
              <w:t>p</w:t>
            </w:r>
          </w:p>
        </w:tc>
      </w:tr>
      <w:tr>
        <w:trPr/>
        <w:tc>
          <w:tcPr>
            <w:tcW w:w="2311" w:type="dxa"/>
            <w:tcBorders>
              <w:top w:val="single" w:sz="2" w:space="0" w:color="000001"/>
            </w:tcBorders>
            <w:shd w:fill="auto" w:val="clear"/>
            <w:vAlign w:val="center"/>
          </w:tcPr>
          <w:p>
            <w:pPr>
              <w:pStyle w:val="TableContents"/>
              <w:spacing w:lineRule="auto" w:line="360"/>
              <w:jc w:val="both"/>
              <w:rPr>
                <w:rFonts w:ascii="Times New Roman" w:hAnsi="Times New Roman" w:cs="Times New Roman"/>
              </w:rPr>
            </w:pPr>
            <w:r>
              <w:rPr>
                <w:rFonts w:cs="Times New Roman" w:ascii="Times New Roman" w:hAnsi="Times New Roman"/>
              </w:rPr>
              <w:t>(Intercept)</w:t>
            </w:r>
          </w:p>
        </w:tc>
        <w:tc>
          <w:tcPr>
            <w:tcW w:w="146" w:type="dxa"/>
            <w:tcBorders>
              <w:top w:val="single" w:sz="2" w:space="0" w:color="000001"/>
            </w:tcBorders>
            <w:shd w:fill="auto" w:val="clear"/>
            <w:tcMar>
              <w:top w:w="28" w:type="dxa"/>
            </w:tcMar>
            <w:vAlign w:val="center"/>
          </w:tcPr>
          <w:p>
            <w:pPr>
              <w:pStyle w:val="TableContents"/>
              <w:spacing w:lineRule="auto" w:line="360"/>
              <w:jc w:val="both"/>
              <w:rPr>
                <w:rFonts w:ascii="Times New Roman" w:hAnsi="Times New Roman" w:cs="Times New Roman"/>
              </w:rPr>
            </w:pPr>
            <w:r>
              <w:rPr>
                <w:rFonts w:cs="Times New Roman" w:ascii="Times New Roman" w:hAnsi="Times New Roman"/>
              </w:rPr>
            </w:r>
          </w:p>
        </w:tc>
        <w:tc>
          <w:tcPr>
            <w:tcW w:w="1625" w:type="dxa"/>
            <w:tcBorders>
              <w:top w:val="single" w:sz="2" w:space="0" w:color="000001"/>
            </w:tcBorders>
            <w:shd w:fill="auto" w:val="clear"/>
            <w:vAlign w:val="center"/>
          </w:tcPr>
          <w:p>
            <w:pPr>
              <w:pStyle w:val="TableContents"/>
              <w:spacing w:lineRule="auto" w:line="360"/>
              <w:jc w:val="both"/>
              <w:rPr>
                <w:rFonts w:ascii="Times New Roman" w:hAnsi="Times New Roman" w:cs="Times New Roman"/>
              </w:rPr>
            </w:pPr>
            <w:r>
              <w:rPr>
                <w:rFonts w:cs="Times New Roman" w:ascii="Times New Roman" w:hAnsi="Times New Roman"/>
              </w:rPr>
              <w:t>4.43</w:t>
            </w:r>
          </w:p>
        </w:tc>
        <w:tc>
          <w:tcPr>
            <w:tcW w:w="1811" w:type="dxa"/>
            <w:tcBorders>
              <w:top w:val="single" w:sz="2" w:space="0" w:color="000001"/>
            </w:tcBorders>
            <w:shd w:fill="auto" w:val="clear"/>
            <w:vAlign w:val="center"/>
          </w:tcPr>
          <w:p>
            <w:pPr>
              <w:pStyle w:val="TableContents"/>
              <w:spacing w:lineRule="auto" w:line="360"/>
              <w:jc w:val="both"/>
              <w:rPr>
                <w:rFonts w:ascii="Times New Roman" w:hAnsi="Times New Roman" w:cs="Times New Roman"/>
              </w:rPr>
            </w:pPr>
            <w:r>
              <w:rPr>
                <w:rFonts w:cs="Times New Roman" w:ascii="Times New Roman" w:hAnsi="Times New Roman"/>
              </w:rPr>
              <w:t>3.18 – 6.03</w:t>
            </w:r>
          </w:p>
        </w:tc>
        <w:tc>
          <w:tcPr>
            <w:tcW w:w="1650" w:type="dxa"/>
            <w:tcBorders>
              <w:top w:val="single" w:sz="2" w:space="0" w:color="000001"/>
            </w:tcBorders>
            <w:shd w:fill="auto" w:val="clear"/>
            <w:vAlign w:val="center"/>
          </w:tcPr>
          <w:p>
            <w:pPr>
              <w:pStyle w:val="TableContents"/>
              <w:spacing w:lineRule="auto" w:line="360"/>
              <w:jc w:val="both"/>
              <w:rPr>
                <w:rFonts w:ascii="Times New Roman" w:hAnsi="Times New Roman" w:cs="Times New Roman"/>
              </w:rPr>
            </w:pPr>
            <w:r>
              <w:rPr>
                <w:rFonts w:cs="Times New Roman" w:ascii="Times New Roman" w:hAnsi="Times New Roman"/>
              </w:rPr>
              <w:t>&lt;.001</w:t>
            </w:r>
          </w:p>
        </w:tc>
      </w:tr>
      <w:tr>
        <w:trPr/>
        <w:tc>
          <w:tcPr>
            <w:tcW w:w="2311" w:type="dxa"/>
            <w:tcBorders/>
            <w:shd w:fill="auto" w:val="clear"/>
            <w:tcMar>
              <w:top w:w="0" w:type="dxa"/>
            </w:tcMar>
            <w:vAlign w:val="center"/>
          </w:tcPr>
          <w:p>
            <w:pPr>
              <w:pStyle w:val="TableContents"/>
              <w:spacing w:lineRule="auto" w:line="360"/>
              <w:jc w:val="both"/>
              <w:rPr/>
            </w:pPr>
            <w:r>
              <w:rPr>
                <w:rFonts w:cs="Times New Roman" w:ascii="Times New Roman" w:hAnsi="Times New Roman"/>
              </w:rPr>
              <w:t>P-H ratio</w:t>
            </w:r>
          </w:p>
        </w:tc>
        <w:tc>
          <w:tcPr>
            <w:tcW w:w="146" w:type="dxa"/>
            <w:tcBorders/>
            <w:shd w:fill="auto" w:val="clear"/>
            <w:tcMar>
              <w:top w:w="28" w:type="dxa"/>
              <w:left w:w="28" w:type="dxa"/>
              <w:bottom w:w="28" w:type="dxa"/>
              <w:right w:w="28" w:type="dxa"/>
            </w:tcMar>
            <w:vAlign w:val="center"/>
          </w:tcPr>
          <w:p>
            <w:pPr>
              <w:pStyle w:val="TableContents"/>
              <w:spacing w:lineRule="auto" w:line="360"/>
              <w:jc w:val="both"/>
              <w:rPr>
                <w:rFonts w:ascii="Times New Roman" w:hAnsi="Times New Roman" w:cs="Times New Roman"/>
              </w:rPr>
            </w:pPr>
            <w:r>
              <w:rPr>
                <w:rFonts w:cs="Times New Roman" w:ascii="Times New Roman" w:hAnsi="Times New Roman"/>
              </w:rPr>
            </w:r>
          </w:p>
        </w:tc>
        <w:tc>
          <w:tcPr>
            <w:tcW w:w="1625" w:type="dxa"/>
            <w:tcBorders/>
            <w:shd w:fill="auto" w:val="clear"/>
            <w:tcMar>
              <w:top w:w="0" w:type="dxa"/>
            </w:tcMar>
            <w:vAlign w:val="center"/>
          </w:tcPr>
          <w:p>
            <w:pPr>
              <w:pStyle w:val="TableContents"/>
              <w:spacing w:lineRule="auto" w:line="360"/>
              <w:jc w:val="both"/>
              <w:rPr>
                <w:rFonts w:ascii="Times New Roman" w:hAnsi="Times New Roman" w:cs="Times New Roman"/>
              </w:rPr>
            </w:pPr>
            <w:r>
              <w:rPr>
                <w:rFonts w:cs="Times New Roman" w:ascii="Times New Roman" w:hAnsi="Times New Roman"/>
              </w:rPr>
              <w:t>1.55</w:t>
            </w:r>
          </w:p>
        </w:tc>
        <w:tc>
          <w:tcPr>
            <w:tcW w:w="1811" w:type="dxa"/>
            <w:tcBorders/>
            <w:shd w:fill="auto" w:val="clear"/>
            <w:tcMar>
              <w:top w:w="0" w:type="dxa"/>
            </w:tcMar>
            <w:vAlign w:val="center"/>
          </w:tcPr>
          <w:p>
            <w:pPr>
              <w:pStyle w:val="TableContents"/>
              <w:spacing w:lineRule="auto" w:line="360"/>
              <w:jc w:val="both"/>
              <w:rPr>
                <w:rFonts w:ascii="Times New Roman" w:hAnsi="Times New Roman" w:cs="Times New Roman"/>
              </w:rPr>
            </w:pPr>
            <w:r>
              <w:rPr>
                <w:rFonts w:cs="Times New Roman" w:ascii="Times New Roman" w:hAnsi="Times New Roman"/>
              </w:rPr>
              <w:t>1.48 – 1.64</w:t>
            </w:r>
          </w:p>
        </w:tc>
        <w:tc>
          <w:tcPr>
            <w:tcW w:w="1650" w:type="dxa"/>
            <w:tcBorders/>
            <w:shd w:fill="auto" w:val="clear"/>
            <w:tcMar>
              <w:top w:w="0" w:type="dxa"/>
            </w:tcMar>
            <w:vAlign w:val="center"/>
          </w:tcPr>
          <w:p>
            <w:pPr>
              <w:pStyle w:val="TableContents"/>
              <w:spacing w:lineRule="auto" w:line="360"/>
              <w:jc w:val="both"/>
              <w:rPr>
                <w:rFonts w:ascii="Times New Roman" w:hAnsi="Times New Roman" w:cs="Times New Roman"/>
              </w:rPr>
            </w:pPr>
            <w:r>
              <w:rPr>
                <w:rFonts w:cs="Times New Roman" w:ascii="Times New Roman" w:hAnsi="Times New Roman"/>
              </w:rPr>
              <w:t>&lt;.001</w:t>
            </w:r>
          </w:p>
        </w:tc>
      </w:tr>
      <w:tr>
        <w:trPr/>
        <w:tc>
          <w:tcPr>
            <w:tcW w:w="7543" w:type="dxa"/>
            <w:gridSpan w:val="5"/>
            <w:tcBorders/>
            <w:shd w:fill="auto" w:val="clear"/>
            <w:tcMar>
              <w:top w:w="0" w:type="dxa"/>
            </w:tcMar>
            <w:vAlign w:val="center"/>
          </w:tcPr>
          <w:p>
            <w:pPr>
              <w:pStyle w:val="TableContents"/>
              <w:spacing w:lineRule="auto" w:line="360"/>
              <w:jc w:val="both"/>
              <w:rPr>
                <w:rFonts w:ascii="Times New Roman" w:hAnsi="Times New Roman" w:cs="Times New Roman"/>
              </w:rPr>
            </w:pPr>
            <w:r>
              <w:rPr>
                <w:rFonts w:cs="Times New Roman" w:ascii="Times New Roman" w:hAnsi="Times New Roman"/>
              </w:rPr>
              <w:t>Infection isolate</w:t>
            </w:r>
          </w:p>
        </w:tc>
      </w:tr>
      <w:tr>
        <w:trPr/>
        <w:tc>
          <w:tcPr>
            <w:tcW w:w="2311" w:type="dxa"/>
            <w:tcBorders/>
            <w:shd w:fill="auto" w:val="clear"/>
            <w:tcMar>
              <w:top w:w="0" w:type="dxa"/>
            </w:tcMar>
            <w:vAlign w:val="center"/>
          </w:tcPr>
          <w:p>
            <w:pPr>
              <w:pStyle w:val="TableContents"/>
              <w:spacing w:lineRule="auto" w:line="360"/>
              <w:jc w:val="both"/>
              <w:rPr>
                <w:rFonts w:ascii="Times New Roman" w:hAnsi="Times New Roman" w:cs="Times New Roman"/>
                <w:i/>
                <w:i/>
              </w:rPr>
            </w:pPr>
            <w:r>
              <w:rPr>
                <w:rFonts w:cs="Times New Roman" w:ascii="Times New Roman" w:hAnsi="Times New Roman"/>
                <w:i w:val="false"/>
                <w:iCs w:val="false"/>
              </w:rPr>
              <w:t>Inf. EfalW</w:t>
            </w:r>
          </w:p>
        </w:tc>
        <w:tc>
          <w:tcPr>
            <w:tcW w:w="146" w:type="dxa"/>
            <w:tcBorders/>
            <w:shd w:fill="auto" w:val="clear"/>
            <w:tcMar>
              <w:top w:w="28" w:type="dxa"/>
              <w:left w:w="28" w:type="dxa"/>
              <w:bottom w:w="28" w:type="dxa"/>
              <w:right w:w="28" w:type="dxa"/>
            </w:tcMar>
            <w:vAlign w:val="center"/>
          </w:tcPr>
          <w:p>
            <w:pPr>
              <w:pStyle w:val="TableContents"/>
              <w:spacing w:lineRule="auto" w:line="360"/>
              <w:jc w:val="both"/>
              <w:rPr>
                <w:rFonts w:ascii="Times New Roman" w:hAnsi="Times New Roman" w:cs="Times New Roman"/>
              </w:rPr>
            </w:pPr>
            <w:r>
              <w:rPr>
                <w:rFonts w:cs="Times New Roman" w:ascii="Times New Roman" w:hAnsi="Times New Roman"/>
              </w:rPr>
            </w:r>
          </w:p>
        </w:tc>
        <w:tc>
          <w:tcPr>
            <w:tcW w:w="1625" w:type="dxa"/>
            <w:tcBorders/>
            <w:shd w:fill="auto" w:val="clear"/>
            <w:tcMar>
              <w:top w:w="0" w:type="dxa"/>
            </w:tcMar>
            <w:vAlign w:val="center"/>
          </w:tcPr>
          <w:p>
            <w:pPr>
              <w:pStyle w:val="TableContents"/>
              <w:spacing w:lineRule="auto" w:line="360"/>
              <w:jc w:val="both"/>
              <w:rPr>
                <w:rFonts w:ascii="Times New Roman" w:hAnsi="Times New Roman" w:cs="Times New Roman"/>
              </w:rPr>
            </w:pPr>
            <w:r>
              <w:rPr>
                <w:rFonts w:cs="Times New Roman" w:ascii="Times New Roman" w:hAnsi="Times New Roman"/>
              </w:rPr>
              <w:t>3.03</w:t>
            </w:r>
          </w:p>
        </w:tc>
        <w:tc>
          <w:tcPr>
            <w:tcW w:w="1811" w:type="dxa"/>
            <w:tcBorders/>
            <w:shd w:fill="auto" w:val="clear"/>
            <w:tcMar>
              <w:top w:w="0" w:type="dxa"/>
            </w:tcMar>
            <w:vAlign w:val="center"/>
          </w:tcPr>
          <w:p>
            <w:pPr>
              <w:pStyle w:val="TableContents"/>
              <w:spacing w:lineRule="auto" w:line="360"/>
              <w:jc w:val="both"/>
              <w:rPr>
                <w:rFonts w:ascii="Times New Roman" w:hAnsi="Times New Roman" w:cs="Times New Roman"/>
              </w:rPr>
            </w:pPr>
            <w:r>
              <w:rPr>
                <w:rFonts w:cs="Times New Roman" w:ascii="Times New Roman" w:hAnsi="Times New Roman"/>
              </w:rPr>
              <w:t>2.09 – 4.46</w:t>
            </w:r>
          </w:p>
        </w:tc>
        <w:tc>
          <w:tcPr>
            <w:tcW w:w="1650" w:type="dxa"/>
            <w:tcBorders/>
            <w:shd w:fill="auto" w:val="clear"/>
            <w:tcMar>
              <w:top w:w="0" w:type="dxa"/>
            </w:tcMar>
            <w:vAlign w:val="center"/>
          </w:tcPr>
          <w:p>
            <w:pPr>
              <w:pStyle w:val="TableContents"/>
              <w:spacing w:lineRule="auto" w:line="360"/>
              <w:jc w:val="both"/>
              <w:rPr>
                <w:rFonts w:ascii="Times New Roman" w:hAnsi="Times New Roman" w:cs="Times New Roman"/>
              </w:rPr>
            </w:pPr>
            <w:r>
              <w:rPr>
                <w:rFonts w:cs="Times New Roman" w:ascii="Times New Roman" w:hAnsi="Times New Roman"/>
              </w:rPr>
              <w:t>&lt;.001</w:t>
            </w:r>
          </w:p>
        </w:tc>
      </w:tr>
      <w:tr>
        <w:trPr/>
        <w:tc>
          <w:tcPr>
            <w:tcW w:w="2311" w:type="dxa"/>
            <w:tcBorders/>
            <w:shd w:fill="auto" w:val="clear"/>
            <w:tcMar>
              <w:top w:w="0" w:type="dxa"/>
            </w:tcMar>
            <w:vAlign w:val="center"/>
          </w:tcPr>
          <w:p>
            <w:pPr>
              <w:pStyle w:val="TableContents"/>
              <w:spacing w:lineRule="auto" w:line="360"/>
              <w:jc w:val="both"/>
              <w:rPr>
                <w:rFonts w:ascii="Times New Roman" w:hAnsi="Times New Roman" w:cs="Times New Roman"/>
                <w:i/>
                <w:i/>
              </w:rPr>
            </w:pPr>
            <w:r>
              <w:rPr>
                <w:rFonts w:cs="Times New Roman" w:ascii="Times New Roman" w:hAnsi="Times New Roman"/>
                <w:i w:val="false"/>
                <w:iCs w:val="false"/>
              </w:rPr>
              <w:t>Inf. EferW</w:t>
            </w:r>
          </w:p>
        </w:tc>
        <w:tc>
          <w:tcPr>
            <w:tcW w:w="146" w:type="dxa"/>
            <w:tcBorders/>
            <w:shd w:fill="auto" w:val="clear"/>
            <w:tcMar>
              <w:top w:w="28" w:type="dxa"/>
              <w:left w:w="28" w:type="dxa"/>
              <w:bottom w:w="28" w:type="dxa"/>
              <w:right w:w="28" w:type="dxa"/>
            </w:tcMar>
            <w:vAlign w:val="center"/>
          </w:tcPr>
          <w:p>
            <w:pPr>
              <w:pStyle w:val="TableContents"/>
              <w:spacing w:lineRule="auto" w:line="360"/>
              <w:jc w:val="both"/>
              <w:rPr>
                <w:rFonts w:ascii="Times New Roman" w:hAnsi="Times New Roman" w:cs="Times New Roman"/>
              </w:rPr>
            </w:pPr>
            <w:r>
              <w:rPr>
                <w:rFonts w:cs="Times New Roman" w:ascii="Times New Roman" w:hAnsi="Times New Roman"/>
              </w:rPr>
            </w:r>
          </w:p>
        </w:tc>
        <w:tc>
          <w:tcPr>
            <w:tcW w:w="1625" w:type="dxa"/>
            <w:tcBorders/>
            <w:shd w:fill="auto" w:val="clear"/>
            <w:tcMar>
              <w:top w:w="0" w:type="dxa"/>
            </w:tcMar>
            <w:vAlign w:val="center"/>
          </w:tcPr>
          <w:p>
            <w:pPr>
              <w:pStyle w:val="TableContents"/>
              <w:spacing w:lineRule="auto" w:line="360"/>
              <w:jc w:val="both"/>
              <w:rPr>
                <w:rFonts w:ascii="Times New Roman" w:hAnsi="Times New Roman" w:cs="Times New Roman"/>
              </w:rPr>
            </w:pPr>
            <w:r>
              <w:rPr>
                <w:rFonts w:cs="Times New Roman" w:ascii="Times New Roman" w:hAnsi="Times New Roman"/>
              </w:rPr>
              <w:t>2.23</w:t>
            </w:r>
          </w:p>
        </w:tc>
        <w:tc>
          <w:tcPr>
            <w:tcW w:w="1811" w:type="dxa"/>
            <w:tcBorders/>
            <w:shd w:fill="auto" w:val="clear"/>
            <w:tcMar>
              <w:top w:w="0" w:type="dxa"/>
            </w:tcMar>
            <w:vAlign w:val="center"/>
          </w:tcPr>
          <w:p>
            <w:pPr>
              <w:pStyle w:val="TableContents"/>
              <w:spacing w:lineRule="auto" w:line="360"/>
              <w:jc w:val="both"/>
              <w:rPr>
                <w:rFonts w:ascii="Times New Roman" w:hAnsi="Times New Roman" w:cs="Times New Roman"/>
              </w:rPr>
            </w:pPr>
            <w:r>
              <w:rPr>
                <w:rFonts w:cs="Times New Roman" w:ascii="Times New Roman" w:hAnsi="Times New Roman"/>
              </w:rPr>
              <w:t>1.45 – 3.42</w:t>
            </w:r>
          </w:p>
        </w:tc>
        <w:tc>
          <w:tcPr>
            <w:tcW w:w="1650" w:type="dxa"/>
            <w:tcBorders/>
            <w:shd w:fill="auto" w:val="clear"/>
            <w:tcMar>
              <w:top w:w="0" w:type="dxa"/>
            </w:tcMar>
            <w:vAlign w:val="center"/>
          </w:tcPr>
          <w:p>
            <w:pPr>
              <w:pStyle w:val="TableContents"/>
              <w:spacing w:lineRule="auto" w:line="360"/>
              <w:jc w:val="both"/>
              <w:rPr>
                <w:rFonts w:ascii="Times New Roman" w:hAnsi="Times New Roman" w:cs="Times New Roman"/>
              </w:rPr>
            </w:pPr>
            <w:r>
              <w:rPr>
                <w:rFonts w:cs="Times New Roman" w:ascii="Times New Roman" w:hAnsi="Times New Roman"/>
              </w:rPr>
              <w:t>&lt;.001</w:t>
            </w:r>
          </w:p>
        </w:tc>
      </w:tr>
      <w:tr>
        <w:trPr/>
        <w:tc>
          <w:tcPr>
            <w:tcW w:w="2311" w:type="dxa"/>
            <w:tcBorders/>
            <w:shd w:fill="auto" w:val="clear"/>
            <w:tcMar>
              <w:top w:w="0" w:type="dxa"/>
            </w:tcMar>
            <w:vAlign w:val="center"/>
          </w:tcPr>
          <w:p>
            <w:pPr>
              <w:pStyle w:val="TableContents"/>
              <w:spacing w:lineRule="auto" w:line="360"/>
              <w:jc w:val="both"/>
              <w:rPr/>
            </w:pPr>
            <w:r>
              <w:rPr>
                <w:rFonts w:cs="Times New Roman" w:ascii="Times New Roman" w:hAnsi="Times New Roman"/>
              </w:rPr>
              <w:t>P-H ratio : Inf.EfalW</w:t>
            </w:r>
          </w:p>
        </w:tc>
        <w:tc>
          <w:tcPr>
            <w:tcW w:w="146" w:type="dxa"/>
            <w:tcBorders/>
            <w:shd w:fill="auto" w:val="clear"/>
            <w:tcMar>
              <w:top w:w="28" w:type="dxa"/>
              <w:left w:w="28" w:type="dxa"/>
              <w:bottom w:w="28" w:type="dxa"/>
              <w:right w:w="28" w:type="dxa"/>
            </w:tcMar>
            <w:vAlign w:val="center"/>
          </w:tcPr>
          <w:p>
            <w:pPr>
              <w:pStyle w:val="TableContents"/>
              <w:spacing w:lineRule="auto" w:line="360"/>
              <w:jc w:val="both"/>
              <w:rPr>
                <w:rFonts w:ascii="Times New Roman" w:hAnsi="Times New Roman" w:cs="Times New Roman"/>
              </w:rPr>
            </w:pPr>
            <w:r>
              <w:rPr>
                <w:rFonts w:cs="Times New Roman" w:ascii="Times New Roman" w:hAnsi="Times New Roman"/>
              </w:rPr>
            </w:r>
          </w:p>
        </w:tc>
        <w:tc>
          <w:tcPr>
            <w:tcW w:w="1625" w:type="dxa"/>
            <w:tcBorders/>
            <w:shd w:fill="auto" w:val="clear"/>
            <w:tcMar>
              <w:top w:w="0" w:type="dxa"/>
            </w:tcMar>
            <w:vAlign w:val="center"/>
          </w:tcPr>
          <w:p>
            <w:pPr>
              <w:pStyle w:val="TableContents"/>
              <w:spacing w:lineRule="auto" w:line="360"/>
              <w:jc w:val="both"/>
              <w:rPr>
                <w:rFonts w:ascii="Times New Roman" w:hAnsi="Times New Roman" w:cs="Times New Roman"/>
              </w:rPr>
            </w:pPr>
            <w:r>
              <w:rPr>
                <w:rFonts w:cs="Times New Roman" w:ascii="Times New Roman" w:hAnsi="Times New Roman"/>
              </w:rPr>
              <w:t>0.90</w:t>
            </w:r>
          </w:p>
        </w:tc>
        <w:tc>
          <w:tcPr>
            <w:tcW w:w="1811" w:type="dxa"/>
            <w:tcBorders/>
            <w:shd w:fill="auto" w:val="clear"/>
            <w:tcMar>
              <w:top w:w="0" w:type="dxa"/>
            </w:tcMar>
            <w:vAlign w:val="center"/>
          </w:tcPr>
          <w:p>
            <w:pPr>
              <w:pStyle w:val="TableContents"/>
              <w:spacing w:lineRule="auto" w:line="360"/>
              <w:jc w:val="both"/>
              <w:rPr>
                <w:rFonts w:ascii="Times New Roman" w:hAnsi="Times New Roman" w:cs="Times New Roman"/>
              </w:rPr>
            </w:pPr>
            <w:r>
              <w:rPr>
                <w:rFonts w:cs="Times New Roman" w:ascii="Times New Roman" w:hAnsi="Times New Roman"/>
              </w:rPr>
              <w:t>0.84 – 0.95</w:t>
            </w:r>
          </w:p>
        </w:tc>
        <w:tc>
          <w:tcPr>
            <w:tcW w:w="1650" w:type="dxa"/>
            <w:tcBorders/>
            <w:shd w:fill="auto" w:val="clear"/>
            <w:tcMar>
              <w:top w:w="0" w:type="dxa"/>
            </w:tcMar>
            <w:vAlign w:val="center"/>
          </w:tcPr>
          <w:p>
            <w:pPr>
              <w:pStyle w:val="TableContents"/>
              <w:spacing w:lineRule="auto" w:line="360"/>
              <w:jc w:val="both"/>
              <w:rPr>
                <w:rFonts w:ascii="Times New Roman" w:hAnsi="Times New Roman" w:cs="Times New Roman"/>
              </w:rPr>
            </w:pPr>
            <w:r>
              <w:rPr>
                <w:rFonts w:cs="Times New Roman" w:ascii="Times New Roman" w:hAnsi="Times New Roman"/>
              </w:rPr>
              <w:t>&lt;.001</w:t>
            </w:r>
          </w:p>
        </w:tc>
      </w:tr>
      <w:tr>
        <w:trPr/>
        <w:tc>
          <w:tcPr>
            <w:tcW w:w="2311" w:type="dxa"/>
            <w:tcBorders>
              <w:top w:val="single" w:sz="2" w:space="0" w:color="000001"/>
              <w:bottom w:val="single" w:sz="2" w:space="0" w:color="000001"/>
              <w:insideH w:val="single" w:sz="2" w:space="0" w:color="000001"/>
            </w:tcBorders>
            <w:shd w:fill="auto" w:val="clear"/>
            <w:tcMar>
              <w:top w:w="0" w:type="dxa"/>
            </w:tcMar>
            <w:vAlign w:val="center"/>
          </w:tcPr>
          <w:p>
            <w:pPr>
              <w:pStyle w:val="TableContents"/>
              <w:spacing w:lineRule="auto" w:line="360"/>
              <w:jc w:val="both"/>
              <w:rPr/>
            </w:pPr>
            <w:r>
              <w:rPr>
                <w:rFonts w:cs="Times New Roman" w:ascii="Times New Roman" w:hAnsi="Times New Roman"/>
              </w:rPr>
              <w:t>P-H ratio : Inf.EferW</w:t>
            </w:r>
          </w:p>
        </w:tc>
        <w:tc>
          <w:tcPr>
            <w:tcW w:w="146" w:type="dxa"/>
            <w:tcBorders>
              <w:top w:val="single" w:sz="2" w:space="0" w:color="000001"/>
              <w:bottom w:val="single" w:sz="2" w:space="0" w:color="000001"/>
              <w:insideH w:val="single" w:sz="2" w:space="0" w:color="000001"/>
            </w:tcBorders>
            <w:shd w:fill="auto" w:val="clear"/>
            <w:tcMar>
              <w:top w:w="28" w:type="dxa"/>
              <w:left w:w="28" w:type="dxa"/>
              <w:bottom w:w="28" w:type="dxa"/>
              <w:right w:w="28" w:type="dxa"/>
            </w:tcMar>
            <w:vAlign w:val="center"/>
          </w:tcPr>
          <w:p>
            <w:pPr>
              <w:pStyle w:val="TableContents"/>
              <w:spacing w:lineRule="auto" w:line="360"/>
              <w:jc w:val="both"/>
              <w:rPr>
                <w:rFonts w:ascii="Times New Roman" w:hAnsi="Times New Roman" w:cs="Times New Roman"/>
              </w:rPr>
            </w:pPr>
            <w:r>
              <w:rPr>
                <w:rFonts w:cs="Times New Roman" w:ascii="Times New Roman" w:hAnsi="Times New Roman"/>
              </w:rPr>
            </w:r>
          </w:p>
        </w:tc>
        <w:tc>
          <w:tcPr>
            <w:tcW w:w="1625" w:type="dxa"/>
            <w:tcBorders>
              <w:top w:val="single" w:sz="2" w:space="0" w:color="000001"/>
              <w:bottom w:val="single" w:sz="2" w:space="0" w:color="000001"/>
              <w:insideH w:val="single" w:sz="2" w:space="0" w:color="000001"/>
            </w:tcBorders>
            <w:shd w:fill="auto" w:val="clear"/>
            <w:tcMar>
              <w:top w:w="0" w:type="dxa"/>
            </w:tcMar>
            <w:vAlign w:val="center"/>
          </w:tcPr>
          <w:p>
            <w:pPr>
              <w:pStyle w:val="TableContents"/>
              <w:spacing w:lineRule="auto" w:line="360"/>
              <w:jc w:val="both"/>
              <w:rPr>
                <w:rFonts w:ascii="Times New Roman" w:hAnsi="Times New Roman" w:cs="Times New Roman"/>
              </w:rPr>
            </w:pPr>
            <w:r>
              <w:rPr>
                <w:rFonts w:cs="Times New Roman" w:ascii="Times New Roman" w:hAnsi="Times New Roman"/>
              </w:rPr>
              <w:t>0.69</w:t>
            </w:r>
          </w:p>
        </w:tc>
        <w:tc>
          <w:tcPr>
            <w:tcW w:w="1811" w:type="dxa"/>
            <w:tcBorders>
              <w:top w:val="single" w:sz="2" w:space="0" w:color="000001"/>
              <w:bottom w:val="single" w:sz="2" w:space="0" w:color="000001"/>
              <w:insideH w:val="single" w:sz="2" w:space="0" w:color="000001"/>
            </w:tcBorders>
            <w:shd w:fill="auto" w:val="clear"/>
            <w:tcMar>
              <w:top w:w="0" w:type="dxa"/>
            </w:tcMar>
            <w:vAlign w:val="center"/>
          </w:tcPr>
          <w:p>
            <w:pPr>
              <w:pStyle w:val="TableContents"/>
              <w:spacing w:lineRule="auto" w:line="360"/>
              <w:jc w:val="both"/>
              <w:rPr>
                <w:rFonts w:ascii="Times New Roman" w:hAnsi="Times New Roman" w:cs="Times New Roman"/>
              </w:rPr>
            </w:pPr>
            <w:r>
              <w:rPr>
                <w:rFonts w:cs="Times New Roman" w:ascii="Times New Roman" w:hAnsi="Times New Roman"/>
              </w:rPr>
              <w:t>0.63 – 0.76</w:t>
            </w:r>
          </w:p>
        </w:tc>
        <w:tc>
          <w:tcPr>
            <w:tcW w:w="1650" w:type="dxa"/>
            <w:tcBorders>
              <w:top w:val="single" w:sz="2" w:space="0" w:color="000001"/>
              <w:bottom w:val="single" w:sz="2" w:space="0" w:color="000001"/>
              <w:insideH w:val="single" w:sz="2" w:space="0" w:color="000001"/>
            </w:tcBorders>
            <w:shd w:fill="auto" w:val="clear"/>
            <w:tcMar>
              <w:top w:w="0" w:type="dxa"/>
            </w:tcMar>
            <w:vAlign w:val="center"/>
          </w:tcPr>
          <w:p>
            <w:pPr>
              <w:pStyle w:val="TableContents"/>
              <w:spacing w:lineRule="auto" w:line="360"/>
              <w:jc w:val="both"/>
              <w:rPr>
                <w:rFonts w:ascii="Times New Roman" w:hAnsi="Times New Roman" w:cs="Times New Roman"/>
              </w:rPr>
            </w:pPr>
            <w:r>
              <w:rPr>
                <w:rFonts w:cs="Times New Roman" w:ascii="Times New Roman" w:hAnsi="Times New Roman"/>
              </w:rPr>
              <w:t>&lt;.001</w:t>
            </w:r>
          </w:p>
        </w:tc>
      </w:tr>
      <w:tr>
        <w:trPr/>
        <w:tc>
          <w:tcPr>
            <w:tcW w:w="2311" w:type="dxa"/>
            <w:tcBorders>
              <w:top w:val="single" w:sz="2" w:space="0" w:color="000001"/>
              <w:bottom w:val="single" w:sz="4" w:space="0" w:color="00000A"/>
              <w:insideH w:val="single" w:sz="4" w:space="0" w:color="00000A"/>
            </w:tcBorders>
            <w:shd w:fill="auto" w:val="clear"/>
            <w:tcMar>
              <w:top w:w="57" w:type="dxa"/>
            </w:tcMar>
            <w:vAlign w:val="center"/>
          </w:tcPr>
          <w:p>
            <w:pPr>
              <w:pStyle w:val="TableContents"/>
              <w:spacing w:lineRule="auto" w:line="360"/>
              <w:jc w:val="both"/>
              <w:rPr>
                <w:rFonts w:ascii="Times New Roman" w:hAnsi="Times New Roman" w:cs="Times New Roman"/>
              </w:rPr>
            </w:pPr>
            <w:r>
              <w:rPr>
                <w:rFonts w:cs="Times New Roman" w:ascii="Times New Roman" w:hAnsi="Times New Roman"/>
              </w:rPr>
              <w:t>Observations</w:t>
            </w:r>
          </w:p>
        </w:tc>
        <w:tc>
          <w:tcPr>
            <w:tcW w:w="146" w:type="dxa"/>
            <w:tcBorders>
              <w:top w:val="single" w:sz="2" w:space="0" w:color="000001"/>
              <w:bottom w:val="single" w:sz="4" w:space="0" w:color="00000A"/>
              <w:insideH w:val="single" w:sz="4" w:space="0" w:color="00000A"/>
            </w:tcBorders>
            <w:shd w:fill="auto" w:val="clear"/>
            <w:tcMar>
              <w:top w:w="28" w:type="dxa"/>
            </w:tcMar>
            <w:vAlign w:val="center"/>
          </w:tcPr>
          <w:p>
            <w:pPr>
              <w:pStyle w:val="TableContents"/>
              <w:spacing w:lineRule="auto" w:line="360"/>
              <w:jc w:val="both"/>
              <w:rPr>
                <w:rFonts w:ascii="Times New Roman" w:hAnsi="Times New Roman" w:cs="Times New Roman"/>
              </w:rPr>
            </w:pPr>
            <w:r>
              <w:rPr>
                <w:rFonts w:cs="Times New Roman" w:ascii="Times New Roman" w:hAnsi="Times New Roman"/>
              </w:rPr>
            </w:r>
          </w:p>
        </w:tc>
        <w:tc>
          <w:tcPr>
            <w:tcW w:w="5086" w:type="dxa"/>
            <w:gridSpan w:val="3"/>
            <w:tcBorders>
              <w:top w:val="single" w:sz="2" w:space="0" w:color="000001"/>
              <w:bottom w:val="single" w:sz="4" w:space="0" w:color="00000A"/>
              <w:insideH w:val="single" w:sz="4" w:space="0" w:color="00000A"/>
            </w:tcBorders>
            <w:shd w:fill="auto" w:val="clear"/>
            <w:tcMar>
              <w:top w:w="57" w:type="dxa"/>
            </w:tcMar>
            <w:vAlign w:val="center"/>
          </w:tcPr>
          <w:p>
            <w:pPr>
              <w:pStyle w:val="TableContents"/>
              <w:spacing w:lineRule="auto" w:line="360"/>
              <w:jc w:val="both"/>
              <w:rPr>
                <w:rFonts w:ascii="Times New Roman" w:hAnsi="Times New Roman" w:cs="Times New Roman"/>
              </w:rPr>
            </w:pPr>
            <w:r>
              <w:rPr>
                <w:rFonts w:cs="Times New Roman" w:ascii="Times New Roman" w:hAnsi="Times New Roman"/>
              </w:rPr>
              <w:t>33</w:t>
            </w:r>
          </w:p>
        </w:tc>
      </w:tr>
    </w:tbl>
    <w:p>
      <w:pPr>
        <w:pStyle w:val="Normal"/>
        <w:shd w:val="clear" w:color="auto" w:fill="FFFFFF"/>
        <w:spacing w:lineRule="auto" w:line="360"/>
        <w:jc w:val="both"/>
        <w:rPr/>
      </w:pPr>
      <w:r>
        <w:rPr/>
      </w:r>
    </w:p>
    <w:p>
      <w:pPr>
        <w:pStyle w:val="Normal"/>
        <w:shd w:val="clear" w:color="auto" w:fill="FFFFFF"/>
        <w:spacing w:lineRule="auto" w:line="360"/>
        <w:jc w:val="both"/>
        <w:rPr/>
      </w:pPr>
      <w:r>
        <w:rPr/>
      </w:r>
      <w:r>
        <w:br w:type="page"/>
      </w:r>
    </w:p>
    <w:p>
      <w:pPr>
        <w:pStyle w:val="Normal"/>
        <w:shd w:val="clear" w:color="auto" w:fill="FFFFFF"/>
        <w:spacing w:lineRule="auto" w:line="360"/>
        <w:jc w:val="both"/>
        <w:rPr/>
      </w:pPr>
      <w:r>
        <w:drawing>
          <wp:anchor behindDoc="0" distT="0" distB="0" distL="0" distR="0" simplePos="0" locked="0" layoutInCell="1" allowOverlap="1" relativeHeight="3">
            <wp:simplePos x="0" y="0"/>
            <wp:positionH relativeFrom="page">
              <wp:posOffset>546735</wp:posOffset>
            </wp:positionH>
            <wp:positionV relativeFrom="page">
              <wp:posOffset>777240</wp:posOffset>
            </wp:positionV>
            <wp:extent cx="4572000" cy="7315200"/>
            <wp:effectExtent l="0" t="0" r="0" b="0"/>
            <wp:wrapTopAndBottom/>
            <wp:docPr id="3"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 descr=""/>
                    <pic:cNvPicPr>
                      <a:picLocks noChangeAspect="1" noChangeArrowheads="1"/>
                    </pic:cNvPicPr>
                  </pic:nvPicPr>
                  <pic:blipFill>
                    <a:blip r:embed="rId8"/>
                    <a:stretch>
                      <a:fillRect/>
                    </a:stretch>
                  </pic:blipFill>
                  <pic:spPr bwMode="auto">
                    <a:xfrm>
                      <a:off x="0" y="0"/>
                      <a:ext cx="4572000" cy="7315200"/>
                    </a:xfrm>
                    <a:prstGeom prst="rect">
                      <a:avLst/>
                    </a:prstGeom>
                  </pic:spPr>
                </pic:pic>
              </a:graphicData>
            </a:graphic>
          </wp:anchor>
        </w:drawing>
      </w:r>
      <w:r>
        <w:rPr/>
      </w:r>
      <w:r>
        <w:rPr/>
        <w:commentReference w:id="5"/>
        <w:commentReference w:id="6"/>
      </w:r>
    </w:p>
    <w:p>
      <w:pPr>
        <w:pStyle w:val="Normal"/>
        <w:shd w:val="clear" w:color="auto" w:fill="FFFFFF"/>
        <w:spacing w:lineRule="auto" w:line="360"/>
        <w:jc w:val="both"/>
        <w:rPr/>
      </w:pPr>
      <w:r>
        <w:rPr/>
      </w:r>
    </w:p>
    <w:p>
      <w:pPr>
        <w:pStyle w:val="Normal"/>
        <w:shd w:val="clear" w:color="auto" w:fill="FFFFFF"/>
        <w:spacing w:lineRule="auto" w:line="360"/>
        <w:jc w:val="both"/>
        <w:rPr/>
      </w:pPr>
      <w:r>
        <w:rPr/>
      </w:r>
    </w:p>
    <w:p>
      <w:pPr>
        <w:pStyle w:val="Normal"/>
        <w:shd w:val="clear" w:color="auto" w:fill="FFFFFF"/>
        <w:spacing w:lineRule="auto" w:line="360"/>
        <w:jc w:val="both"/>
        <w:rPr/>
      </w:pPr>
      <w:r>
        <w:rPr/>
      </w:r>
    </w:p>
    <w:p>
      <w:pPr>
        <w:pStyle w:val="Normal"/>
        <w:shd w:val="clear" w:color="auto" w:fill="FFFFFF"/>
        <w:spacing w:lineRule="auto" w:line="360"/>
        <w:jc w:val="both"/>
        <w:rPr/>
      </w:pPr>
      <w:r>
        <w:rPr/>
      </w:r>
    </w:p>
    <w:p>
      <w:pPr>
        <w:pStyle w:val="TextBody"/>
        <w:spacing w:lineRule="auto" w:line="360"/>
        <w:jc w:val="both"/>
        <w:rPr/>
      </w:pPr>
      <w:r>
        <w:rPr>
          <w:rFonts w:ascii="Times New Roman" w:hAnsi="Times New Roman"/>
          <w:b/>
          <w:bCs/>
          <w:color w:val="000000"/>
        </w:rPr>
        <w:t xml:space="preserve">Figure </w:t>
      </w:r>
      <w:r>
        <w:rPr>
          <w:rFonts w:ascii="Times New Roman" w:hAnsi="Times New Roman"/>
          <w:b/>
          <w:bCs/>
          <w:color w:val="000000"/>
        </w:rPr>
        <w:t>3</w:t>
      </w:r>
      <w:r>
        <w:rPr>
          <w:rFonts w:ascii="Times New Roman" w:hAnsi="Times New Roman"/>
          <w:b/>
          <w:bCs/>
          <w:color w:val="000000"/>
        </w:rPr>
        <w:t xml:space="preserve"> –</w:t>
      </w:r>
      <w:r>
        <w:rPr>
          <w:rFonts w:ascii="Times New Roman" w:hAnsi="Times New Roman"/>
          <w:color w:val="000000"/>
        </w:rPr>
        <w:t xml:space="preserve"> The relative amount of parasite </w:t>
      </w:r>
      <w:r>
        <w:rPr>
          <w:rFonts w:ascii="Times New Roman" w:hAnsi="Times New Roman"/>
          <w:i/>
        </w:rPr>
        <w:t>vs.</w:t>
      </w:r>
      <w:r>
        <w:rPr>
          <w:rFonts w:ascii="Times New Roman" w:hAnsi="Times New Roman"/>
          <w:color w:val="000000"/>
        </w:rPr>
        <w:t xml:space="preserve"> host DNA (parasite-host DNA log-ratio) estimates the intensity of parasite caecum tissue stages. </w:t>
      </w:r>
      <w:r>
        <w:rPr>
          <w:rFonts w:ascii="Times New Roman" w:hAnsi="Times New Roman"/>
          <w:color w:val="000000"/>
          <w:highlight w:val="white"/>
        </w:rPr>
        <w:t>a) The parasite-host DNA log-ratio was calculated from the difference in cycle of threshold (C</w:t>
      </w:r>
      <w:r>
        <w:rPr>
          <w:rFonts w:ascii="Times New Roman" w:hAnsi="Times New Roman"/>
          <w:color w:val="000000"/>
          <w:highlight w:val="white"/>
          <w:vertAlign w:val="subscript"/>
        </w:rPr>
        <w:t>t</w:t>
      </w:r>
      <w:r>
        <w:rPr>
          <w:rFonts w:ascii="Times New Roman" w:hAnsi="Times New Roman"/>
          <w:color w:val="000000"/>
          <w:highlight w:val="white"/>
        </w:rPr>
        <w:t>) values of qPCRs performed on a single copy nuclear gene (Cdc42) of the host and on a mitochondrial (COI) gene of the parasite. Lines are drawn using local p</w:t>
      </w:r>
      <w:r>
        <w:rPr>
          <w:rFonts w:ascii="Times New Roman" w:hAnsi="Times New Roman"/>
          <w:color w:val="000000"/>
        </w:rPr>
        <w:t xml:space="preserve">olynomial regression fitting (a “loess smoother”). b) Predictions of parasitic tissue stages from these qPCR data are shown for all parasite isolates at different times after infections. Lines here represent predictions from a generalized linear model, shaded areas 95% confidence intervals of these predictions. For </w:t>
      </w:r>
      <w:r>
        <w:rPr>
          <w:rFonts w:ascii="Times New Roman" w:hAnsi="Times New Roman"/>
          <w:i/>
          <w:iCs/>
          <w:color w:val="000000"/>
        </w:rPr>
        <w:t>E. falciformis</w:t>
      </w:r>
      <w:r>
        <w:rPr>
          <w:rFonts w:ascii="Times New Roman" w:hAnsi="Times New Roman"/>
          <w:color w:val="000000"/>
        </w:rPr>
        <w:t xml:space="preserve"> (falW and falL) this model provides better fit than for </w:t>
      </w:r>
      <w:r>
        <w:rPr>
          <w:rFonts w:ascii="Times New Roman" w:hAnsi="Times New Roman"/>
          <w:i/>
          <w:iCs/>
          <w:color w:val="000000"/>
        </w:rPr>
        <w:t>E. ferrisi</w:t>
      </w:r>
      <w:r>
        <w:rPr>
          <w:rFonts w:ascii="Times New Roman" w:hAnsi="Times New Roman"/>
          <w:color w:val="000000"/>
        </w:rPr>
        <w:t xml:space="preserve"> (ferW). </w:t>
      </w:r>
    </w:p>
    <w:p>
      <w:pPr>
        <w:pStyle w:val="TextBody"/>
        <w:spacing w:lineRule="auto" w:line="360"/>
        <w:jc w:val="both"/>
        <w:rPr>
          <w:rFonts w:ascii="Times New Roman" w:hAnsi="Times New Roman"/>
          <w:color w:val="000000"/>
        </w:rPr>
      </w:pPr>
      <w:r>
        <w:rPr>
          <w:rFonts w:ascii="Times New Roman" w:hAnsi="Times New Roman"/>
          <w:color w:val="000000"/>
        </w:rPr>
      </w:r>
    </w:p>
    <w:p>
      <w:pPr>
        <w:pStyle w:val="TextBody"/>
        <w:shd w:val="clear" w:color="auto" w:fill="FFFFFF"/>
        <w:spacing w:lineRule="auto" w:line="360"/>
        <w:jc w:val="both"/>
        <w:rPr>
          <w:sz w:val="26"/>
          <w:szCs w:val="26"/>
        </w:rPr>
      </w:pPr>
      <w:r>
        <w:rPr>
          <w:rFonts w:ascii="Times New Roman" w:hAnsi="Times New Roman"/>
          <w:b/>
          <w:bCs/>
          <w:sz w:val="26"/>
          <w:szCs w:val="26"/>
        </w:rPr>
        <w:t xml:space="preserve">Differences in immune gene expression between the laboratory and wild-derived isolates </w:t>
      </w:r>
    </w:p>
    <w:p>
      <w:pPr>
        <w:pStyle w:val="TextBodyIndent"/>
        <w:spacing w:lineRule="auto" w:line="360"/>
        <w:jc w:val="both"/>
        <w:rPr>
          <w:rFonts w:ascii="Times New Roman" w:hAnsi="Times New Roman"/>
          <w:color w:val="000000"/>
          <w:del w:id="5" w:author="Weyrich, Alexandra" w:date="2018-05-29T13:55:00Z"/>
          <w:highlight w:val="white"/>
        </w:rPr>
      </w:pPr>
      <w:r>
        <w:rPr>
          <w:rFonts w:ascii="Times New Roman" w:hAnsi="Times New Roman"/>
          <w:color w:val="000000"/>
        </w:rPr>
        <w:t xml:space="preserve">To characterize the immune response of NMRI mice against the </w:t>
      </w:r>
      <w:r>
        <w:rPr>
          <w:rFonts w:ascii="Times New Roman" w:hAnsi="Times New Roman"/>
          <w:i/>
          <w:iCs/>
          <w:color w:val="000000"/>
        </w:rPr>
        <w:t>Eimeria</w:t>
      </w:r>
      <w:r>
        <w:rPr>
          <w:rFonts w:ascii="Times New Roman" w:hAnsi="Times New Roman"/>
          <w:color w:val="000000"/>
        </w:rPr>
        <w:t xml:space="preserve"> isolates we studied the gene expression of relevant cytokines in the spleen. Expression levels for most genes </w:t>
      </w:r>
      <w:r>
        <w:rPr>
          <w:rFonts w:ascii="Times New Roman" w:hAnsi="Times New Roman"/>
          <w:color w:val="000000"/>
          <w:u w:val="none"/>
        </w:rPr>
        <w:t>differ</w:t>
      </w:r>
      <w:r>
        <w:rPr>
          <w:rFonts w:ascii="Times New Roman" w:hAnsi="Times New Roman"/>
          <w:color w:val="000000"/>
          <w:u w:val="none"/>
        </w:rPr>
        <w:commentReference w:id="7"/>
      </w:r>
      <w:r>
        <w:rPr>
          <w:rFonts w:ascii="Times New Roman" w:hAnsi="Times New Roman"/>
          <w:color w:val="000000"/>
        </w:rPr>
        <w:t xml:space="preserve"> significantly between uninfected controls and mice infected with the laboratory isolate </w:t>
      </w:r>
      <w:r>
        <w:rPr>
          <w:rFonts w:ascii="Times New Roman" w:hAnsi="Times New Roman"/>
          <w:i/>
          <w:iCs/>
          <w:color w:val="000000"/>
        </w:rPr>
        <w:t>E. falciformis</w:t>
      </w:r>
      <w:r>
        <w:rPr>
          <w:rFonts w:ascii="Times New Roman" w:hAnsi="Times New Roman"/>
          <w:color w:val="000000"/>
        </w:rPr>
        <w:t xml:space="preserve"> BayerHaberkorn1970 (EfalL</w:t>
      </w:r>
      <w:r>
        <w:rPr>
          <w:rFonts w:ascii="Times New Roman" w:hAnsi="Times New Roman"/>
          <w:bCs/>
        </w:rPr>
        <w:t>)</w:t>
      </w:r>
      <w:r>
        <w:rPr>
          <w:rFonts w:ascii="Times New Roman" w:hAnsi="Times New Roman"/>
          <w:color w:val="000000"/>
        </w:rPr>
        <w:t xml:space="preserve"> (Figure </w:t>
      </w:r>
      <w:r>
        <w:rPr>
          <w:rFonts w:ascii="Times New Roman" w:hAnsi="Times New Roman"/>
          <w:color w:val="000000"/>
        </w:rPr>
        <w:t>4</w:t>
      </w:r>
      <w:r>
        <w:rPr>
          <w:rFonts w:ascii="Times New Roman" w:hAnsi="Times New Roman"/>
          <w:color w:val="000000"/>
        </w:rPr>
        <w:t xml:space="preserve">). We used linear mixed effect models with the dpi as random effect to “pool” information over multiple dpi, increasing sample sizes for comparisons. Mice infected with EfalL show significantly higher expression levels of </w:t>
      </w:r>
      <w:r>
        <w:rPr/>
        <w:t>ch</w:t>
      </w:r>
      <w:r>
        <w:rPr>
          <w:rFonts w:ascii="Times New Roman" w:hAnsi="Times New Roman"/>
          <w:color w:val="000000"/>
        </w:rPr>
        <w:t>emokine 9 (CxCl9), interleukins 10 and 12 (Il10 and Il12), tumour growth factor beta (Tgfβ), and signal transducer and activator of transcription 6 (Stat6). We did not detect significant expression differences between control and EfalL infected mice for interleukin 6 (Il6), interferon gamma (Ifnγ) and tumour necrosis factor alpha (Tnfα). For both wild-derived strains</w:t>
      </w:r>
      <w:r>
        <w:rPr>
          <w:rFonts w:ascii="Times New Roman" w:hAnsi="Times New Roman"/>
          <w:i/>
          <w:iCs/>
          <w:color w:val="000000"/>
          <w:highlight w:val="white"/>
        </w:rPr>
        <w:t xml:space="preserve"> E. falciformis</w:t>
      </w:r>
      <w:r>
        <w:rPr>
          <w:rFonts w:ascii="Times New Roman" w:hAnsi="Times New Roman"/>
          <w:color w:val="000000"/>
          <w:highlight w:val="white"/>
        </w:rPr>
        <w:t xml:space="preserve"> (falW) and </w:t>
      </w:r>
      <w:r>
        <w:rPr>
          <w:rFonts w:ascii="Times New Roman" w:hAnsi="Times New Roman"/>
          <w:i/>
          <w:iCs/>
          <w:color w:val="000000"/>
          <w:highlight w:val="white"/>
        </w:rPr>
        <w:t>E. ferrisi</w:t>
      </w:r>
      <w:r>
        <w:rPr>
          <w:rFonts w:ascii="Times New Roman" w:hAnsi="Times New Roman"/>
          <w:color w:val="000000"/>
          <w:highlight w:val="white"/>
        </w:rPr>
        <w:t xml:space="preserve"> (f</w:t>
      </w:r>
      <w:bookmarkStart w:id="12" w:name="move515364668"/>
      <w:bookmarkEnd w:id="12"/>
      <w:r>
        <w:rPr>
          <w:rFonts w:ascii="Times New Roman" w:hAnsi="Times New Roman"/>
          <w:color w:val="000000"/>
          <w:highlight w:val="white"/>
        </w:rPr>
        <w:t xml:space="preserve">erW), in contrast, </w:t>
      </w:r>
      <w:r>
        <w:rPr>
          <w:rFonts w:ascii="Times New Roman" w:hAnsi="Times New Roman"/>
          <w:color w:val="000000"/>
        </w:rPr>
        <w:t xml:space="preserve">expression levels </w:t>
      </w:r>
      <w:r>
        <w:rPr>
          <w:rFonts w:ascii="Times New Roman" w:hAnsi="Times New Roman"/>
          <w:color w:val="000000"/>
          <w:highlight w:val="white"/>
        </w:rPr>
        <w:t>for any of the examined genes</w:t>
      </w:r>
      <w:r>
        <w:rPr>
          <w:rFonts w:ascii="Times New Roman" w:hAnsi="Times New Roman"/>
          <w:color w:val="000000"/>
        </w:rPr>
        <w:t xml:space="preserve"> do not differ significantly between uninfected and infected mice</w:t>
      </w:r>
      <w:r>
        <w:rPr>
          <w:rFonts w:ascii="Times New Roman" w:hAnsi="Times New Roman"/>
          <w:color w:val="000000"/>
          <w:highlight w:val="white"/>
        </w:rPr>
        <w:t>. E</w:t>
      </w:r>
      <w:r>
        <w:rPr>
          <w:rFonts w:ascii="Times New Roman" w:hAnsi="Times New Roman"/>
          <w:color w:val="000000"/>
        </w:rPr>
        <w:t xml:space="preserve">xpression in infections with the laboratory isolate (EfalL) is also significantly elevated compared to infections with both wild derived parasite isolates (EferW and EfalW) </w:t>
      </w:r>
      <w:commentRangeStart w:id="8"/>
      <w:r>
        <w:rPr>
          <w:rFonts w:ascii="Times New Roman" w:hAnsi="Times New Roman"/>
          <w:color w:val="000000"/>
          <w:highlight w:val="white"/>
        </w:rPr>
        <w:t>(Table 2)</w:t>
      </w:r>
      <w:r>
        <w:rPr>
          <w:rFonts w:ascii="Times New Roman" w:hAnsi="Times New Roman"/>
          <w:color w:val="000000"/>
          <w:highlight w:val="white"/>
        </w:rPr>
      </w:r>
      <w:commentRangeEnd w:id="8"/>
      <w:r>
        <w:commentReference w:id="8"/>
      </w:r>
      <w:r>
        <w:rPr>
          <w:rFonts w:ascii="Times New Roman" w:hAnsi="Times New Roman"/>
          <w:color w:val="000000"/>
          <w:highlight w:val="white"/>
        </w:rPr>
        <w:t xml:space="preserve">. </w:t>
      </w:r>
    </w:p>
    <w:p>
      <w:pPr>
        <w:pStyle w:val="TextBodyIndent"/>
        <w:spacing w:lineRule="auto" w:line="360"/>
        <w:jc w:val="both"/>
        <w:rPr/>
      </w:pPr>
      <w:r>
        <w:rPr>
          <w:rFonts w:ascii="Times New Roman" w:hAnsi="Times New Roman"/>
          <w:color w:val="000000"/>
        </w:rPr>
        <w:t xml:space="preserve">Some genes show (according to the model outlined above) non-significant differences in gene expression profiles over the course of infection.  In some cases this included differences between infections with different parasite isolates (Figure </w:t>
      </w:r>
      <w:r>
        <w:rPr>
          <w:rFonts w:ascii="Times New Roman" w:hAnsi="Times New Roman"/>
          <w:color w:val="000000"/>
        </w:rPr>
        <w:t>4</w:t>
      </w:r>
      <w:r>
        <w:rPr>
          <w:rFonts w:ascii="Times New Roman" w:hAnsi="Times New Roman"/>
          <w:color w:val="000000"/>
        </w:rPr>
        <w:t>).</w:t>
      </w:r>
      <w:r>
        <w:rPr>
          <w:rFonts w:ascii="Times New Roman" w:hAnsi="Times New Roman"/>
        </w:rPr>
        <w:t xml:space="preserve"> We did not analyse differences on individual days statistically due to the low sample sizes, but give a description of our observations. Il6 shows elevated levels of expression for all infection groups compared to controls at 5 dpi. Expression levels for </w:t>
      </w:r>
      <w:r>
        <w:rPr>
          <w:rFonts w:ascii="Times New Roman" w:hAnsi="Times New Roman"/>
          <w:color w:val="000000"/>
          <w:highlight w:val="white"/>
        </w:rPr>
        <w:t xml:space="preserve">Ifnγ seem elevated only at 5 dpi and only in infections with the </w:t>
      </w:r>
      <w:r>
        <w:rPr>
          <w:rFonts w:ascii="Times New Roman" w:hAnsi="Times New Roman"/>
          <w:i/>
          <w:iCs/>
          <w:color w:val="000000"/>
          <w:highlight w:val="white"/>
        </w:rPr>
        <w:t>E. falciformis</w:t>
      </w:r>
      <w:r>
        <w:rPr>
          <w:rFonts w:ascii="Times New Roman" w:hAnsi="Times New Roman"/>
          <w:color w:val="000000"/>
          <w:highlight w:val="white"/>
        </w:rPr>
        <w:t xml:space="preserve"> laboratory isolate (EfalL). Both cases of potential elevations in expression failed to be detected as significant over controls in our mixed effect models because it was very transient and diminished already at 7 dpi. </w:t>
      </w:r>
      <w:r>
        <w:rPr>
          <w:rFonts w:ascii="Times New Roman" w:hAnsi="Times New Roman"/>
        </w:rPr>
        <w:t xml:space="preserve">Il10, Il12, Stat6 and CxCl9 show elevated expression levels at multiple days of infection for the EfalL compared to all other infection groups. </w:t>
      </w:r>
      <w:r>
        <w:rPr>
          <w:rFonts w:ascii="Times New Roman" w:hAnsi="Times New Roman"/>
          <w:i/>
          <w:iCs/>
          <w:color w:val="000000"/>
          <w:highlight w:val="white"/>
        </w:rPr>
        <w:t>TGFβ</w:t>
      </w:r>
      <w:r>
        <w:rPr>
          <w:rFonts w:ascii="Times New Roman" w:hAnsi="Times New Roman"/>
          <w:color w:val="000000"/>
          <w:highlight w:val="white"/>
        </w:rPr>
        <w:t xml:space="preserve"> shows somewhat elevated expression levels early in infection with </w:t>
      </w:r>
      <w:commentRangeStart w:id="9"/>
      <w:r>
        <w:rPr>
          <w:rFonts w:ascii="Times New Roman" w:hAnsi="Times New Roman"/>
          <w:color w:val="000000"/>
          <w:highlight w:val="white"/>
        </w:rPr>
        <w:t>EferW</w:t>
      </w:r>
      <w:r>
        <w:rPr>
          <w:rFonts w:ascii="Times New Roman" w:hAnsi="Times New Roman"/>
          <w:color w:val="000000"/>
          <w:highlight w:val="white"/>
        </w:rPr>
      </w:r>
      <w:commentRangeEnd w:id="9"/>
      <w:r>
        <w:commentReference w:id="9"/>
      </w:r>
      <w:r>
        <w:rPr>
          <w:rFonts w:ascii="Times New Roman" w:hAnsi="Times New Roman"/>
          <w:color w:val="000000"/>
          <w:highlight w:val="white"/>
        </w:rPr>
        <w:t xml:space="preserve"> (3 and 5 dpi) and late in infections with EfalL (7 and 9 dpi). For Tnfα we observed elevated expression levels in all infected but also in uninfected control groups. Taken together these observations add detail on the individual cytokines and underline our general finding of differences between wild-derived and laboratory isolates of </w:t>
      </w:r>
      <w:r>
        <w:rPr>
          <w:rFonts w:ascii="Times New Roman" w:hAnsi="Times New Roman"/>
          <w:i/>
          <w:iCs/>
          <w:color w:val="000000"/>
          <w:highlight w:val="white"/>
        </w:rPr>
        <w:t>E. falciformis</w:t>
      </w:r>
      <w:r>
        <w:rPr>
          <w:rFonts w:ascii="Times New Roman" w:hAnsi="Times New Roman"/>
          <w:color w:val="000000"/>
          <w:highlight w:val="white"/>
        </w:rPr>
        <w:t xml:space="preserve">. </w:t>
      </w:r>
    </w:p>
    <w:p>
      <w:pPr>
        <w:pStyle w:val="TextBodyIndent"/>
        <w:spacing w:lineRule="auto" w:line="360"/>
        <w:jc w:val="both"/>
        <w:rPr>
          <w:rFonts w:ascii="Times New Roman" w:hAnsi="Times New Roman"/>
        </w:rPr>
      </w:pPr>
      <w:r>
        <w:rPr>
          <w:rFonts w:ascii="Times New Roman" w:hAnsi="Times New Roman"/>
          <w:color w:val="000000"/>
          <w:highlight w:val="white"/>
        </w:rPr>
        <w:t xml:space="preserve">In summary expression of genes relevant for immune responses did not differ significantly from uninfected controls during infection with wild derived isolates of both </w:t>
      </w:r>
      <w:r>
        <w:rPr>
          <w:rFonts w:ascii="Times New Roman" w:hAnsi="Times New Roman"/>
          <w:i/>
          <w:iCs/>
          <w:color w:val="000000"/>
          <w:highlight w:val="white"/>
        </w:rPr>
        <w:t>E. falciformis</w:t>
      </w:r>
      <w:r>
        <w:rPr>
          <w:rFonts w:ascii="Times New Roman" w:hAnsi="Times New Roman"/>
          <w:color w:val="000000"/>
          <w:highlight w:val="white"/>
        </w:rPr>
        <w:t xml:space="preserve"> (EfalW) and </w:t>
      </w:r>
      <w:r>
        <w:rPr>
          <w:rFonts w:ascii="Times New Roman" w:hAnsi="Times New Roman"/>
          <w:i/>
          <w:iCs/>
          <w:color w:val="000000"/>
          <w:highlight w:val="white"/>
        </w:rPr>
        <w:t>E. ferrisi</w:t>
      </w:r>
      <w:r>
        <w:rPr>
          <w:rFonts w:ascii="Times New Roman" w:hAnsi="Times New Roman"/>
          <w:color w:val="000000"/>
          <w:highlight w:val="white"/>
        </w:rPr>
        <w:t xml:space="preserve"> (EfalL). In contrast, most genes were expressed significantly higher in infections with the laboratory isolate of </w:t>
      </w:r>
      <w:r>
        <w:rPr>
          <w:rFonts w:ascii="Times New Roman" w:hAnsi="Times New Roman"/>
          <w:i/>
          <w:iCs/>
          <w:color w:val="000000"/>
          <w:highlight w:val="white"/>
        </w:rPr>
        <w:t>E. falciformis</w:t>
      </w:r>
      <w:r>
        <w:rPr>
          <w:rFonts w:ascii="Times New Roman" w:hAnsi="Times New Roman"/>
          <w:color w:val="000000"/>
          <w:highlight w:val="white"/>
        </w:rPr>
        <w:t xml:space="preserve"> compared to uninfected controls but also to all other infections including those with the wild derived </w:t>
      </w:r>
      <w:r>
        <w:rPr>
          <w:rFonts w:ascii="Times New Roman" w:hAnsi="Times New Roman"/>
          <w:i/>
          <w:iCs/>
          <w:color w:val="000000"/>
          <w:highlight w:val="white"/>
        </w:rPr>
        <w:t>E. falciformis</w:t>
      </w:r>
      <w:r>
        <w:rPr>
          <w:rFonts w:ascii="Times New Roman" w:hAnsi="Times New Roman"/>
          <w:color w:val="000000"/>
          <w:highlight w:val="white"/>
        </w:rPr>
        <w:t xml:space="preserve"> (falW) isolate</w:t>
      </w:r>
      <w:r>
        <w:rPr>
          <w:rFonts w:ascii="Times New Roman" w:hAnsi="Times New Roman"/>
          <w:i/>
          <w:iCs/>
          <w:color w:val="000000"/>
          <w:highlight w:val="white"/>
        </w:rPr>
        <w:t xml:space="preserve">. </w:t>
      </w:r>
    </w:p>
    <w:p>
      <w:pPr>
        <w:pStyle w:val="TextBodyIndent"/>
        <w:spacing w:lineRule="auto" w:line="360"/>
        <w:jc w:val="both"/>
        <w:rPr>
          <w:rFonts w:ascii="Times New Roman" w:hAnsi="Times New Roman"/>
          <w:i/>
          <w:i/>
          <w:iCs/>
          <w:color w:val="000000"/>
          <w:highlight w:val="white"/>
        </w:rPr>
      </w:pPr>
      <w:r>
        <w:rPr>
          <w:rFonts w:ascii="Times New Roman" w:hAnsi="Times New Roman"/>
          <w:i/>
          <w:iCs/>
          <w:color w:val="000000"/>
          <w:highlight w:val="white"/>
        </w:rPr>
      </w:r>
    </w:p>
    <w:p>
      <w:pPr>
        <w:pStyle w:val="Normal"/>
        <w:spacing w:lineRule="auto" w:line="360"/>
        <w:jc w:val="both"/>
        <w:rPr/>
      </w:pPr>
      <w:r>
        <w:rPr>
          <w:rFonts w:ascii="Times New Roman" w:hAnsi="Times New Roman"/>
          <w:b/>
          <w:bCs/>
          <w:color w:val="000000"/>
        </w:rPr>
        <w:t>Table 2</w:t>
      </w:r>
      <w:r>
        <w:rPr>
          <w:rFonts w:ascii="Times New Roman" w:hAnsi="Times New Roman"/>
          <w:color w:val="000000"/>
        </w:rPr>
        <w:t xml:space="preserve"> – Generalized linear mixed effect models show gene expression differences between wild (falW) and laboratory (falL) isolates of </w:t>
      </w:r>
      <w:r>
        <w:rPr>
          <w:rFonts w:ascii="Times New Roman" w:hAnsi="Times New Roman"/>
          <w:i/>
          <w:iCs/>
          <w:color w:val="000000"/>
        </w:rPr>
        <w:t xml:space="preserve">Eimeria falciformis. </w:t>
      </w:r>
      <w:r>
        <w:rPr>
          <w:rFonts w:ascii="Times New Roman" w:hAnsi="Times New Roman"/>
          <w:color w:val="000000"/>
        </w:rPr>
        <w:t xml:space="preserve">This table is submitted as separate file. </w:t>
      </w:r>
    </w:p>
    <w:p>
      <w:pPr>
        <w:pStyle w:val="Normal"/>
        <w:spacing w:lineRule="auto" w:line="360"/>
        <w:jc w:val="both"/>
        <w:rPr>
          <w:rFonts w:ascii="Times New Roman" w:hAnsi="Times New Roman"/>
        </w:rPr>
      </w:pPr>
      <w:r>
        <w:rPr>
          <w:rFonts w:ascii="Times New Roman" w:hAnsi="Times New Roman"/>
        </w:rPr>
      </w:r>
    </w:p>
    <w:p>
      <w:pPr>
        <w:pStyle w:val="Normal"/>
        <w:spacing w:lineRule="auto" w:line="360"/>
        <w:jc w:val="both"/>
        <w:rPr>
          <w:rFonts w:ascii="Times New Roman" w:hAnsi="Times New Roman"/>
          <w:color w:val="000000"/>
          <w:highlight w:val="yellow"/>
        </w:rPr>
      </w:pPr>
      <w:r>
        <w:rPr>
          <w:rFonts w:ascii="Times New Roman" w:hAnsi="Times New Roman"/>
          <w:color w:val="000000"/>
          <w:highlight w:val="yellow"/>
        </w:rPr>
      </w:r>
    </w:p>
    <w:p>
      <w:pPr>
        <w:pStyle w:val="Normal"/>
        <w:spacing w:lineRule="auto" w:line="360"/>
        <w:jc w:val="both"/>
        <w:rPr/>
      </w:pPr>
      <w:r>
        <w:drawing>
          <wp:anchor behindDoc="0" distT="0" distB="0" distL="0" distR="0" simplePos="0" locked="0" layoutInCell="1" allowOverlap="1" relativeHeight="4">
            <wp:simplePos x="0" y="0"/>
            <wp:positionH relativeFrom="column">
              <wp:align>center</wp:align>
            </wp:positionH>
            <wp:positionV relativeFrom="paragraph">
              <wp:posOffset>635</wp:posOffset>
            </wp:positionV>
            <wp:extent cx="6332220" cy="2110740"/>
            <wp:effectExtent l="0" t="0" r="0" b="0"/>
            <wp:wrapSquare wrapText="largest"/>
            <wp:docPr id="4"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descr=""/>
                    <pic:cNvPicPr>
                      <a:picLocks noChangeAspect="1" noChangeArrowheads="1"/>
                    </pic:cNvPicPr>
                  </pic:nvPicPr>
                  <pic:blipFill>
                    <a:blip r:embed="rId9"/>
                    <a:stretch>
                      <a:fillRect/>
                    </a:stretch>
                  </pic:blipFill>
                  <pic:spPr bwMode="auto">
                    <a:xfrm>
                      <a:off x="0" y="0"/>
                      <a:ext cx="6332220" cy="2110740"/>
                    </a:xfrm>
                    <a:prstGeom prst="rect">
                      <a:avLst/>
                    </a:prstGeom>
                  </pic:spPr>
                </pic:pic>
              </a:graphicData>
            </a:graphic>
          </wp:anchor>
        </w:drawing>
      </w:r>
      <w:r>
        <w:rPr>
          <w:rFonts w:ascii="Times New Roman" w:hAnsi="Times New Roman"/>
          <w:b/>
        </w:rPr>
        <w:t>F</w:t>
      </w:r>
      <w:r>
        <w:rPr>
          <w:rFonts w:ascii="Times New Roman" w:hAnsi="Times New Roman"/>
          <w:b/>
        </w:rPr>
        <w:t xml:space="preserve">igure </w:t>
      </w:r>
      <w:r>
        <w:rPr>
          <w:rFonts w:ascii="Times New Roman" w:hAnsi="Times New Roman"/>
          <w:b/>
        </w:rPr>
        <w:t>4</w:t>
      </w:r>
      <w:r>
        <w:rPr>
          <w:rFonts w:ascii="Times New Roman" w:hAnsi="Times New Roman"/>
        </w:rPr>
        <w:t xml:space="preserve"> – Hosts infected with wild and laboratory isolate of </w:t>
      </w:r>
      <w:r>
        <w:rPr>
          <w:rFonts w:ascii="Times New Roman" w:hAnsi="Times New Roman"/>
          <w:i/>
          <w:iCs/>
        </w:rPr>
        <w:t>E. falciformis</w:t>
      </w:r>
      <w:r>
        <w:rPr>
          <w:rFonts w:ascii="Times New Roman" w:hAnsi="Times New Roman"/>
        </w:rPr>
        <w:t xml:space="preserve"> show different patterns of gene expression in the spleen. Mice were sacrificed at different time points post infection and mRNA expression was assessed using quantitative PCRs. Dots indicate normalized expression values for individual mice. </w:t>
      </w:r>
      <w:r>
        <w:rPr>
          <w:rFonts w:ascii="Times New Roman" w:hAnsi="Times New Roman"/>
          <w:color w:val="000000"/>
        </w:rPr>
        <w:t>Lines are drawn using local polynomial regression fitting (a “loess smoother”).</w:t>
      </w:r>
    </w:p>
    <w:p>
      <w:pPr>
        <w:pStyle w:val="Normal"/>
        <w:spacing w:lineRule="auto" w:line="360"/>
        <w:jc w:val="both"/>
        <w:rPr>
          <w:rFonts w:ascii="Times New Roman" w:hAnsi="Times New Roman"/>
          <w:b/>
          <w:b/>
          <w:bCs/>
          <w:color w:val="000000"/>
          <w:sz w:val="26"/>
          <w:szCs w:val="26"/>
        </w:rPr>
      </w:pPr>
      <w:r>
        <w:rPr>
          <w:rFonts w:ascii="Times New Roman" w:hAnsi="Times New Roman"/>
          <w:b/>
          <w:bCs/>
          <w:color w:val="000000"/>
          <w:sz w:val="26"/>
          <w:szCs w:val="26"/>
        </w:rPr>
      </w:r>
    </w:p>
    <w:p>
      <w:pPr>
        <w:pStyle w:val="Normal"/>
        <w:spacing w:lineRule="auto" w:line="360"/>
        <w:jc w:val="both"/>
        <w:rPr>
          <w:rFonts w:ascii="Times New Roman" w:hAnsi="Times New Roman"/>
          <w:b/>
          <w:b/>
          <w:bCs/>
          <w:color w:val="000000"/>
          <w:sz w:val="26"/>
          <w:szCs w:val="26"/>
        </w:rPr>
      </w:pPr>
      <w:r>
        <w:rPr>
          <w:rFonts w:ascii="Times New Roman" w:hAnsi="Times New Roman"/>
          <w:b/>
          <w:bCs/>
          <w:color w:val="000000"/>
          <w:sz w:val="26"/>
          <w:szCs w:val="26"/>
        </w:rPr>
      </w:r>
    </w:p>
    <w:p>
      <w:pPr>
        <w:pStyle w:val="Normal"/>
        <w:spacing w:lineRule="auto" w:line="360"/>
        <w:jc w:val="both"/>
        <w:rPr>
          <w:rFonts w:ascii="Times New Roman" w:hAnsi="Times New Roman"/>
          <w:b/>
          <w:b/>
          <w:bCs/>
          <w:color w:val="000000"/>
          <w:sz w:val="26"/>
          <w:szCs w:val="26"/>
        </w:rPr>
      </w:pPr>
      <w:r>
        <w:rPr>
          <w:rFonts w:ascii="Times New Roman" w:hAnsi="Times New Roman"/>
          <w:b/>
          <w:bCs/>
          <w:color w:val="000000"/>
          <w:sz w:val="26"/>
          <w:szCs w:val="26"/>
        </w:rPr>
      </w:r>
    </w:p>
    <w:p>
      <w:pPr>
        <w:pStyle w:val="Normal"/>
        <w:spacing w:lineRule="auto" w:line="360"/>
        <w:jc w:val="both"/>
        <w:rPr>
          <w:rFonts w:ascii="Times New Roman" w:hAnsi="Times New Roman"/>
        </w:rPr>
      </w:pPr>
      <w:r>
        <w:rPr>
          <w:rFonts w:ascii="Times New Roman" w:hAnsi="Times New Roman"/>
          <w:b/>
          <w:bCs/>
          <w:color w:val="000000"/>
          <w:sz w:val="26"/>
          <w:szCs w:val="26"/>
        </w:rPr>
        <w:t xml:space="preserve">Inflammatory cell infiltration differs between </w:t>
      </w:r>
      <w:r>
        <w:rPr>
          <w:rFonts w:ascii="Times New Roman" w:hAnsi="Times New Roman"/>
          <w:b/>
          <w:bCs/>
          <w:i/>
          <w:iCs/>
          <w:color w:val="000000"/>
          <w:sz w:val="26"/>
          <w:szCs w:val="26"/>
        </w:rPr>
        <w:t xml:space="preserve">E. falciformis </w:t>
      </w:r>
      <w:r>
        <w:rPr>
          <w:rFonts w:ascii="Times New Roman" w:hAnsi="Times New Roman"/>
          <w:b/>
          <w:bCs/>
          <w:iCs/>
          <w:color w:val="000000"/>
          <w:sz w:val="26"/>
          <w:szCs w:val="26"/>
        </w:rPr>
        <w:t>isolates</w:t>
      </w:r>
    </w:p>
    <w:p>
      <w:pPr>
        <w:pStyle w:val="Normal"/>
        <w:spacing w:lineRule="auto" w:line="360"/>
        <w:jc w:val="both"/>
        <w:rPr>
          <w:rFonts w:ascii="Times New Roman" w:hAnsi="Times New Roman"/>
        </w:rPr>
      </w:pPr>
      <w:r>
        <w:rPr>
          <w:rFonts w:ascii="Times New Roman" w:hAnsi="Times New Roman"/>
        </w:rPr>
      </w:r>
    </w:p>
    <w:p>
      <w:pPr>
        <w:pStyle w:val="TextBody"/>
        <w:spacing w:lineRule="auto" w:line="360"/>
        <w:jc w:val="both"/>
        <w:rPr/>
      </w:pPr>
      <w:r>
        <w:rPr>
          <w:rFonts w:ascii="Times New Roman" w:hAnsi="Times New Roman"/>
        </w:rPr>
        <w:t xml:space="preserve">To </w:t>
      </w:r>
      <w:commentRangeStart w:id="10"/>
      <w:r>
        <w:rPr>
          <w:rFonts w:ascii="Times New Roman" w:hAnsi="Times New Roman"/>
        </w:rPr>
        <w:t>link our observation of gene expression with independent measures of immune response and pathological changes</w:t>
      </w:r>
      <w:r>
        <w:rPr>
          <w:rFonts w:ascii="Times New Roman" w:hAnsi="Times New Roman"/>
        </w:rPr>
      </w:r>
      <w:commentRangeEnd w:id="10"/>
      <w:r>
        <w:commentReference w:id="10"/>
      </w:r>
      <w:r>
        <w:rPr>
          <w:rFonts w:ascii="Times New Roman" w:hAnsi="Times New Roman"/>
        </w:rPr>
        <w:t>, we performed a histological scoring of inflammatory cell infiltration</w:t>
      </w:r>
      <w:r>
        <w:rPr>
          <w:rFonts w:ascii="Times New Roman" w:hAnsi="Times New Roman"/>
          <w:color w:val="000000"/>
        </w:rPr>
        <w:t xml:space="preserve"> (Table 3, Figure </w:t>
      </w:r>
      <w:r>
        <w:rPr>
          <w:rFonts w:ascii="Times New Roman" w:hAnsi="Times New Roman"/>
          <w:color w:val="000000"/>
        </w:rPr>
        <w:t>5</w:t>
      </w:r>
      <w:r>
        <w:rPr>
          <w:rFonts w:ascii="Times New Roman" w:hAnsi="Times New Roman"/>
          <w:color w:val="000000"/>
        </w:rPr>
        <w:t xml:space="preserve">). </w:t>
      </w:r>
      <w:r>
        <w:rPr>
          <w:rFonts w:ascii="Times New Roman" w:hAnsi="Times New Roman"/>
        </w:rPr>
        <w:t xml:space="preserve">Uninfected mice did not have any inflammatory cell infiltration, besides a few (n= xx) exceptions with very low numbers of infiltrating KIND_OF cells. </w:t>
      </w:r>
    </w:p>
    <w:p>
      <w:pPr>
        <w:pStyle w:val="TextBody"/>
        <w:spacing w:lineRule="auto" w:line="360"/>
        <w:jc w:val="both"/>
        <w:rPr/>
      </w:pPr>
      <w:r>
        <w:rPr>
          <w:rFonts w:ascii="Times New Roman" w:hAnsi="Times New Roman"/>
          <w:color w:val="000000"/>
        </w:rPr>
        <w:t xml:space="preserve">In mice infected with the laboratory isolate of </w:t>
      </w:r>
      <w:r>
        <w:rPr>
          <w:rFonts w:ascii="Times New Roman" w:hAnsi="Times New Roman"/>
          <w:i/>
          <w:iCs/>
          <w:color w:val="000000"/>
        </w:rPr>
        <w:t>E. falciformis</w:t>
      </w:r>
      <w:r>
        <w:rPr>
          <w:rFonts w:ascii="Times New Roman" w:hAnsi="Times New Roman"/>
          <w:color w:val="000000"/>
        </w:rPr>
        <w:t xml:space="preserve"> </w:t>
      </w:r>
      <w:r>
        <w:rPr>
          <w:rFonts w:ascii="Times New Roman" w:hAnsi="Times New Roman"/>
          <w:color w:val="000000"/>
        </w:rPr>
        <w:t xml:space="preserve">(EferL) </w:t>
      </w:r>
      <w:r>
        <w:rPr>
          <w:rFonts w:ascii="Times New Roman" w:hAnsi="Times New Roman"/>
          <w:color w:val="000000"/>
        </w:rPr>
        <w:t>a relatively high score of inflammation was already observed during pre-patency (at 5 dpi), the extent of immune infiltration remained high until 9 dpi and declined towards 11 dpi. In contrast, in caeca of mice infected with th</w:t>
      </w:r>
      <w:r>
        <w:rPr>
          <w:rFonts w:ascii="Times New Roman" w:hAnsi="Times New Roman"/>
          <w:i w:val="false"/>
          <w:iCs w:val="false"/>
          <w:color w:val="000000"/>
        </w:rPr>
        <w:t xml:space="preserve">e </w:t>
      </w:r>
      <w:r>
        <w:rPr>
          <w:rFonts w:ascii="Times New Roman" w:hAnsi="Times New Roman"/>
          <w:i w:val="false"/>
          <w:iCs w:val="false"/>
          <w:color w:val="000000"/>
        </w:rPr>
        <w:t xml:space="preserve">recently </w:t>
      </w:r>
      <w:r>
        <w:rPr>
          <w:rFonts w:ascii="Times New Roman" w:hAnsi="Times New Roman"/>
          <w:color w:val="000000"/>
        </w:rPr>
        <w:t xml:space="preserve">derived </w:t>
      </w:r>
      <w:r>
        <w:rPr>
          <w:rFonts w:ascii="Times New Roman" w:hAnsi="Times New Roman"/>
          <w:color w:val="000000"/>
        </w:rPr>
        <w:t xml:space="preserve">isolate of </w:t>
      </w:r>
      <w:r>
        <w:rPr>
          <w:rFonts w:ascii="Times New Roman" w:hAnsi="Times New Roman"/>
          <w:i/>
          <w:iCs/>
          <w:color w:val="000000"/>
        </w:rPr>
        <w:t>E. falciformis</w:t>
      </w:r>
      <w:r>
        <w:rPr>
          <w:rFonts w:ascii="Times New Roman" w:hAnsi="Times New Roman"/>
          <w:color w:val="000000"/>
        </w:rPr>
        <w:t xml:space="preserve"> </w:t>
      </w:r>
      <w:r>
        <w:rPr>
          <w:rFonts w:ascii="Times New Roman" w:hAnsi="Times New Roman"/>
          <w:color w:val="000000"/>
        </w:rPr>
        <w:t xml:space="preserve">(EfalW) </w:t>
      </w:r>
      <w:r>
        <w:rPr>
          <w:rFonts w:ascii="Times New Roman" w:hAnsi="Times New Roman"/>
          <w:color w:val="000000"/>
        </w:rPr>
        <w:t xml:space="preserve">only low numbers of inflammatory cells were found in the pre-patent period. Infiltration consisted mainly of lymphocytes and plasma cells at this stage of infection. Inflammation then increased at 7 dpi onwards, and during this period, </w:t>
      </w:r>
      <w:r>
        <w:rPr>
          <w:rFonts w:ascii="Times New Roman" w:hAnsi="Times New Roman"/>
          <w:color w:val="2E2E2E"/>
        </w:rPr>
        <w:t xml:space="preserve">eosinophilic granulocytes </w:t>
      </w:r>
      <w:r>
        <w:rPr>
          <w:rFonts w:ascii="Times New Roman" w:hAnsi="Times New Roman"/>
          <w:color w:val="000000"/>
        </w:rPr>
        <w:t xml:space="preserve">were also detected. Infiltration was marked at 9 dpi before decreasing slightly towards 11 dpi. </w:t>
      </w:r>
    </w:p>
    <w:p>
      <w:pPr>
        <w:pStyle w:val="TextBody"/>
        <w:tabs>
          <w:tab w:val="left" w:pos="1080" w:leader="none"/>
        </w:tabs>
        <w:spacing w:lineRule="auto" w:line="360"/>
        <w:jc w:val="both"/>
        <w:rPr>
          <w:rFonts w:ascii="Times New Roman" w:hAnsi="Times New Roman"/>
          <w:color w:val="000000"/>
        </w:rPr>
      </w:pPr>
      <w:r>
        <w:rPr>
          <w:rFonts w:ascii="Times New Roman" w:hAnsi="Times New Roman"/>
          <w:color w:val="000000"/>
        </w:rPr>
      </w:r>
    </w:p>
    <w:p>
      <w:pPr>
        <w:pStyle w:val="TextBody"/>
        <w:tabs>
          <w:tab w:val="left" w:pos="1080" w:leader="none"/>
        </w:tabs>
        <w:spacing w:lineRule="auto" w:line="360"/>
        <w:jc w:val="both"/>
        <w:rPr/>
      </w:pPr>
      <w:r>
        <w:rPr/>
        <mc:AlternateContent>
          <mc:Choice Requires="wpg">
            <w:drawing>
              <wp:anchor behindDoc="0" distT="0" distB="0" distL="114300" distR="114300" simplePos="0" locked="0" layoutInCell="1" allowOverlap="1" relativeHeight="5" wp14:anchorId="3D497CE2">
                <wp:simplePos x="0" y="0"/>
                <wp:positionH relativeFrom="column">
                  <wp:posOffset>0</wp:posOffset>
                </wp:positionH>
                <wp:positionV relativeFrom="paragraph">
                  <wp:posOffset>-6985</wp:posOffset>
                </wp:positionV>
                <wp:extent cx="5586730" cy="1447800"/>
                <wp:effectExtent l="0" t="0" r="0" b="3175"/>
                <wp:wrapTopAndBottom/>
                <wp:docPr id="5" name="Gruppieren 17"/>
                <a:graphic xmlns:a="http://schemas.openxmlformats.org/drawingml/2006/main">
                  <a:graphicData uri="http://schemas.microsoft.com/office/word/2010/wordprocessingGroup">
                    <wpg:wgp>
                      <wpg:cNvGrpSpPr/>
                      <wpg:grpSpPr>
                        <a:xfrm>
                          <a:off x="0" y="0"/>
                          <a:ext cx="5586120" cy="1447200"/>
                        </a:xfrm>
                      </wpg:grpSpPr>
                      <pic:pic xmlns:pic="http://schemas.openxmlformats.org/drawingml/2006/picture">
                        <pic:nvPicPr>
                          <pic:cNvPr id="0" name="Grafik 11" descr=""/>
                          <pic:cNvPicPr/>
                        </pic:nvPicPr>
                        <pic:blipFill>
                          <a:blip r:embed="rId10"/>
                          <a:stretch/>
                        </pic:blipFill>
                        <pic:spPr>
                          <a:xfrm>
                            <a:off x="0" y="8280"/>
                            <a:ext cx="1828080" cy="1438920"/>
                          </a:xfrm>
                          <a:prstGeom prst="rect">
                            <a:avLst/>
                          </a:prstGeom>
                          <a:ln>
                            <a:noFill/>
                          </a:ln>
                        </pic:spPr>
                      </pic:pic>
                      <pic:pic xmlns:pic="http://schemas.openxmlformats.org/drawingml/2006/picture">
                        <pic:nvPicPr>
                          <pic:cNvPr id="1" name="Grafik 12" descr=""/>
                          <pic:cNvPicPr/>
                        </pic:nvPicPr>
                        <pic:blipFill>
                          <a:blip r:embed="rId11"/>
                          <a:stretch/>
                        </pic:blipFill>
                        <pic:spPr>
                          <a:xfrm>
                            <a:off x="1879560" y="8280"/>
                            <a:ext cx="1818720" cy="1430640"/>
                          </a:xfrm>
                          <a:prstGeom prst="rect">
                            <a:avLst/>
                          </a:prstGeom>
                          <a:ln>
                            <a:noFill/>
                          </a:ln>
                        </pic:spPr>
                      </pic:pic>
                      <pic:pic xmlns:pic="http://schemas.openxmlformats.org/drawingml/2006/picture">
                        <pic:nvPicPr>
                          <pic:cNvPr id="2" name="Grafik 16" descr=""/>
                          <pic:cNvPicPr/>
                        </pic:nvPicPr>
                        <pic:blipFill>
                          <a:blip r:embed="rId12"/>
                          <a:stretch/>
                        </pic:blipFill>
                        <pic:spPr>
                          <a:xfrm>
                            <a:off x="3758040" y="0"/>
                            <a:ext cx="1828080" cy="1438920"/>
                          </a:xfrm>
                          <a:prstGeom prst="rect">
                            <a:avLst/>
                          </a:prstGeom>
                          <a:ln>
                            <a:noFill/>
                          </a:ln>
                        </pic:spPr>
                      </pic:pic>
                    </wpg:wgp>
                  </a:graphicData>
                </a:graphic>
              </wp:anchor>
            </w:drawing>
          </mc:Choice>
          <mc:Fallback>
            <w:pict>
              <v:group id="shape_0" alt="Gruppieren 17" style="position:absolute;margin-left:0pt;margin-top:-0.55pt;width:439.85pt;height:113.95pt" coordorigin="0,-11" coordsize="8797,2279">
                <v:shapetype id="shapetype_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_0" ID="Grafik 11" stroked="f" style="position:absolute;left:0;top:2;width:2878;height:2265" type="shapetype_75">
                  <v:imagedata r:id="rId13" o:detectmouseclick="t"/>
                  <w10:wrap type="none"/>
                  <v:stroke color="#3465a4" joinstyle="round" endcap="flat"/>
                </v:shape>
                <v:shape id="shape_0" ID="Grafik 12" stroked="f" style="position:absolute;left:2960;top:2;width:2863;height:2252" type="shapetype_75">
                  <v:imagedata r:id="rId14" o:detectmouseclick="t"/>
                  <w10:wrap type="none"/>
                  <v:stroke color="#3465a4" joinstyle="round" endcap="flat"/>
                </v:shape>
                <v:shape id="shape_0" ID="Grafik 16" stroked="f" style="position:absolute;left:5918;top:-11;width:2878;height:2265" type="shapetype_75">
                  <v:imagedata r:id="rId15" o:detectmouseclick="t"/>
                  <w10:wrap type="none"/>
                  <v:stroke color="#3465a4" joinstyle="round" endcap="flat"/>
                </v:shape>
              </v:group>
            </w:pict>
          </mc:Fallback>
        </mc:AlternateContent>
      </w:r>
    </w:p>
    <w:p>
      <w:pPr>
        <w:pStyle w:val="TextBody"/>
        <w:tabs>
          <w:tab w:val="left" w:pos="1080" w:leader="none"/>
        </w:tabs>
        <w:spacing w:lineRule="auto" w:line="360"/>
        <w:jc w:val="both"/>
        <w:rPr/>
      </w:pPr>
      <w:r>
        <w:rPr>
          <w:rFonts w:ascii="Times New Roman" w:hAnsi="Times New Roman"/>
          <w:color w:val="000000"/>
        </w:rPr>
        <w:t xml:space="preserve">The quality of the observed infiltration was the same in both infections with wild derived and laboratory isolate of </w:t>
      </w:r>
      <w:r>
        <w:rPr>
          <w:rFonts w:ascii="Times New Roman" w:hAnsi="Times New Roman"/>
          <w:color w:val="000000"/>
        </w:rPr>
        <w:commentReference w:id="11"/>
      </w:r>
      <w:r>
        <w:rPr>
          <w:rFonts w:ascii="Times New Roman" w:hAnsi="Times New Roman"/>
          <w:i/>
          <w:iCs/>
          <w:color w:val="000000"/>
        </w:rPr>
        <w:t>E. falciformis</w:t>
      </w:r>
      <w:r>
        <w:rPr>
          <w:rFonts w:ascii="Times New Roman" w:hAnsi="Times New Roman"/>
          <w:color w:val="000000"/>
        </w:rPr>
        <w:t xml:space="preserve">. Infiltrations are consistently characterised by both KIND_OF cells </w:t>
      </w:r>
      <w:r>
        <w:rPr>
          <w:rFonts w:ascii="Times New Roman" w:hAnsi="Times New Roman"/>
          <w:color w:val="000000"/>
        </w:rPr>
        <w:commentReference w:id="12"/>
      </w:r>
      <w:r>
        <w:rPr>
          <w:rFonts w:ascii="Times New Roman" w:hAnsi="Times New Roman"/>
          <w:color w:val="2E2E2E"/>
        </w:rPr>
        <w:t>and the presence of eosinophils</w:t>
      </w:r>
      <w:r>
        <w:rPr>
          <w:rFonts w:ascii="Times New Roman" w:hAnsi="Times New Roman"/>
          <w:color w:val="000000"/>
        </w:rPr>
        <w:t xml:space="preserve">. </w:t>
      </w:r>
    </w:p>
    <w:p>
      <w:pPr>
        <w:pStyle w:val="TextBody"/>
        <w:tabs>
          <w:tab w:val="left" w:pos="1080" w:leader="none"/>
        </w:tabs>
        <w:spacing w:lineRule="auto" w:line="360"/>
        <w:jc w:val="both"/>
        <w:rPr/>
      </w:pPr>
      <w:r>
        <w:rPr>
          <w:rFonts w:ascii="Times New Roman" w:hAnsi="Times New Roman"/>
        </w:rPr>
        <w:t xml:space="preserve">In infections with </w:t>
      </w:r>
      <w:r>
        <w:rPr>
          <w:rFonts w:ascii="Times New Roman" w:hAnsi="Times New Roman"/>
          <w:i/>
          <w:iCs/>
        </w:rPr>
        <w:t>E. ferrisi</w:t>
      </w:r>
      <w:r>
        <w:rPr>
          <w:rFonts w:ascii="Times New Roman" w:hAnsi="Times New Roman"/>
        </w:rPr>
        <w:t xml:space="preserve"> a milder inflammatory response was detected on 3 dpi and 5 dpi, </w:t>
      </w:r>
      <w:r>
        <w:rPr>
          <w:rFonts w:ascii="Times New Roman" w:hAnsi="Times New Roman"/>
        </w:rPr>
        <w:t xml:space="preserve">with the latter being relatively (to other dpi of </w:t>
      </w:r>
      <w:r>
        <w:rPr>
          <w:rFonts w:ascii="Times New Roman" w:hAnsi="Times New Roman"/>
          <w:i/>
          <w:iCs/>
        </w:rPr>
        <w:t>E. ferrisi</w:t>
      </w:r>
      <w:r>
        <w:rPr>
          <w:rFonts w:ascii="Times New Roman" w:hAnsi="Times New Roman"/>
          <w:i w:val="false"/>
          <w:iCs w:val="false"/>
        </w:rPr>
        <w:t xml:space="preserve"> infection</w:t>
      </w:r>
      <w:r>
        <w:rPr>
          <w:rFonts w:ascii="Times New Roman" w:hAnsi="Times New Roman"/>
        </w:rPr>
        <w:t>) stronger</w:t>
      </w:r>
      <w:r>
        <w:rPr>
          <w:rFonts w:ascii="Times New Roman" w:hAnsi="Times New Roman"/>
          <w:color w:val="000000"/>
          <w:highlight w:val="white"/>
        </w:rPr>
        <w:t xml:space="preserve"> followed by a subsequent decline towards 7 dpi. We used information of mice sacrificed at different days during the infection in mixed effect models. Overall inflammation was significantly lower in </w:t>
      </w:r>
      <w:r>
        <w:rPr>
          <w:rFonts w:ascii="Times New Roman" w:hAnsi="Times New Roman"/>
          <w:i/>
          <w:iCs/>
          <w:color w:val="000000"/>
          <w:highlight w:val="white"/>
        </w:rPr>
        <w:t>E. ferresi</w:t>
      </w:r>
      <w:r>
        <w:rPr>
          <w:rFonts w:ascii="Times New Roman" w:hAnsi="Times New Roman"/>
          <w:color w:val="000000"/>
          <w:highlight w:val="white"/>
        </w:rPr>
        <w:t xml:space="preserve"> infected mice than in those infected with </w:t>
      </w:r>
      <w:r>
        <w:rPr>
          <w:rFonts w:ascii="Times New Roman" w:hAnsi="Times New Roman"/>
          <w:i/>
          <w:iCs/>
          <w:color w:val="000000"/>
          <w:highlight w:val="white"/>
        </w:rPr>
        <w:t>E. falciformis</w:t>
      </w:r>
      <w:r>
        <w:rPr>
          <w:rFonts w:ascii="Times New Roman" w:hAnsi="Times New Roman"/>
          <w:color w:val="000000"/>
          <w:highlight w:val="white"/>
        </w:rPr>
        <w:t xml:space="preserve"> (glmm; falL </w:t>
      </w:r>
      <w:r>
        <w:rPr>
          <w:rFonts w:ascii="Times New Roman" w:hAnsi="Times New Roman"/>
          <w:i/>
          <w:iCs/>
          <w:color w:val="000000"/>
          <w:highlight w:val="white"/>
        </w:rPr>
        <w:t>vs.</w:t>
      </w:r>
      <w:r>
        <w:rPr>
          <w:rFonts w:ascii="Times New Roman" w:hAnsi="Times New Roman"/>
          <w:color w:val="000000"/>
          <w:highlight w:val="white"/>
        </w:rPr>
        <w:t xml:space="preserve"> ferW p = 0.001; falW </w:t>
      </w:r>
      <w:r>
        <w:rPr>
          <w:rFonts w:ascii="Times New Roman" w:hAnsi="Times New Roman"/>
          <w:i/>
          <w:iCs/>
          <w:color w:val="000000"/>
          <w:highlight w:val="white"/>
        </w:rPr>
        <w:t>vs</w:t>
      </w:r>
      <w:r>
        <w:rPr>
          <w:rFonts w:ascii="Times New Roman" w:hAnsi="Times New Roman"/>
          <w:color w:val="000000"/>
          <w:highlight w:val="white"/>
        </w:rPr>
        <w:t>. ferW p = 0.014).</w:t>
      </w:r>
    </w:p>
    <w:p>
      <w:pPr>
        <w:pStyle w:val="TextBody"/>
        <w:tabs>
          <w:tab w:val="left" w:pos="1080" w:leader="none"/>
        </w:tabs>
        <w:spacing w:lineRule="auto" w:line="360"/>
        <w:jc w:val="both"/>
        <w:rPr/>
      </w:pPr>
      <w:r>
        <w:rPr/>
      </w:r>
    </w:p>
    <w:p>
      <w:pPr>
        <w:pStyle w:val="TextBody"/>
        <w:tabs>
          <w:tab w:val="left" w:pos="1080" w:leader="none"/>
        </w:tabs>
        <w:spacing w:lineRule="auto" w:line="360"/>
        <w:jc w:val="both"/>
        <w:rPr/>
      </w:pPr>
      <w:bookmarkStart w:id="13" w:name="23017853"/>
      <w:bookmarkEnd w:id="13"/>
      <w:r>
        <w:rPr>
          <w:rFonts w:ascii="Times New Roman" w:hAnsi="Times New Roman"/>
          <w:b/>
          <w:bCs/>
          <w:color w:val="000000"/>
          <w:sz w:val="26"/>
          <w:szCs w:val="26"/>
        </w:rPr>
        <w:t xml:space="preserve">Table 3 - Score for the relative severity of leukocyte infiltration in sections from the mid-part of the caecum from NMRI mice infected with </w:t>
      </w:r>
      <w:r>
        <w:rPr>
          <w:rStyle w:val="Emphasis"/>
          <w:rFonts w:ascii="Times New Roman" w:hAnsi="Times New Roman"/>
          <w:b/>
          <w:bCs/>
          <w:color w:val="000000"/>
          <w:sz w:val="26"/>
          <w:szCs w:val="26"/>
        </w:rPr>
        <w:t xml:space="preserve">Eimeria </w:t>
      </w:r>
      <w:r>
        <w:rPr>
          <w:rStyle w:val="Emphasis"/>
          <w:rFonts w:ascii="Times New Roman" w:hAnsi="Times New Roman"/>
          <w:b/>
          <w:bCs/>
          <w:i w:val="false"/>
          <w:iCs w:val="false"/>
          <w:color w:val="000000"/>
          <w:sz w:val="26"/>
          <w:szCs w:val="26"/>
        </w:rPr>
        <w:t xml:space="preserve">spp. </w:t>
      </w:r>
    </w:p>
    <w:tbl>
      <w:tblPr>
        <w:tblW w:w="9972" w:type="dxa"/>
        <w:jc w:val="left"/>
        <w:tblInd w:w="0" w:type="dxa"/>
        <w:tblBorders>
          <w:top w:val="single" w:sz="2" w:space="0" w:color="000001"/>
          <w:left w:val="single" w:sz="2" w:space="0" w:color="000001"/>
          <w:bottom w:val="single" w:sz="2" w:space="0" w:color="000001"/>
          <w:insideH w:val="single" w:sz="2" w:space="0" w:color="000001"/>
        </w:tblBorders>
        <w:tblCellMar>
          <w:top w:w="55" w:type="dxa"/>
          <w:left w:w="50" w:type="dxa"/>
          <w:bottom w:w="55" w:type="dxa"/>
          <w:right w:w="55" w:type="dxa"/>
        </w:tblCellMar>
        <w:tblLook w:val="04a0" w:noVBand="1" w:noHBand="0" w:lastColumn="0" w:firstColumn="1" w:lastRow="0" w:firstRow="1"/>
      </w:tblPr>
      <w:tblGrid>
        <w:gridCol w:w="2160"/>
        <w:gridCol w:w="1530"/>
        <w:gridCol w:w="1635"/>
        <w:gridCol w:w="1425"/>
        <w:gridCol w:w="1695"/>
        <w:gridCol w:w="1526"/>
      </w:tblGrid>
      <w:tr>
        <w:trPr/>
        <w:tc>
          <w:tcPr>
            <w:tcW w:w="2160" w:type="dxa"/>
            <w:vMerge w:val="restart"/>
            <w:tcBorders>
              <w:top w:val="single" w:sz="2" w:space="0" w:color="000001"/>
              <w:left w:val="single" w:sz="2" w:space="0" w:color="000001"/>
              <w:bottom w:val="single" w:sz="2" w:space="0" w:color="000001"/>
              <w:insideH w:val="single" w:sz="2" w:space="0" w:color="000001"/>
            </w:tcBorders>
            <w:shd w:fill="auto" w:val="clear"/>
          </w:tcPr>
          <w:p>
            <w:pPr>
              <w:pStyle w:val="TableContents"/>
              <w:spacing w:lineRule="auto" w:line="360"/>
              <w:jc w:val="both"/>
              <w:rPr>
                <w:rFonts w:ascii="Times New Roman" w:hAnsi="Times New Roman"/>
                <w:sz w:val="26"/>
                <w:szCs w:val="26"/>
              </w:rPr>
            </w:pPr>
            <w:r>
              <w:rPr>
                <w:rFonts w:ascii="Times New Roman" w:hAnsi="Times New Roman"/>
                <w:sz w:val="26"/>
                <w:szCs w:val="26"/>
              </w:rPr>
              <w:t>Treatment¹</w:t>
            </w:r>
          </w:p>
        </w:tc>
        <w:tc>
          <w:tcPr>
            <w:tcW w:w="7811" w:type="dxa"/>
            <w:gridSpan w:val="5"/>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Pr>
          <w:p>
            <w:pPr>
              <w:pStyle w:val="TableContents"/>
              <w:spacing w:lineRule="auto" w:line="360"/>
              <w:jc w:val="both"/>
              <w:rPr>
                <w:rFonts w:ascii="Times New Roman" w:hAnsi="Times New Roman"/>
                <w:sz w:val="26"/>
                <w:szCs w:val="26"/>
              </w:rPr>
            </w:pPr>
            <w:r>
              <w:rPr>
                <w:rFonts w:ascii="Times New Roman" w:hAnsi="Times New Roman"/>
                <w:sz w:val="26"/>
                <w:szCs w:val="26"/>
              </w:rPr>
              <w:t>Relative severity of leukocyte infiltration in caecum</w:t>
            </w:r>
            <w:r>
              <w:rPr>
                <w:rFonts w:ascii="Times New Roman" w:hAnsi="Times New Roman"/>
                <w:sz w:val="26"/>
                <w:szCs w:val="26"/>
                <w:vertAlign w:val="superscript"/>
              </w:rPr>
              <w:t>1</w:t>
            </w:r>
          </w:p>
          <w:p>
            <w:pPr>
              <w:pStyle w:val="TableContents"/>
              <w:spacing w:lineRule="auto" w:line="360"/>
              <w:jc w:val="both"/>
              <w:rPr>
                <w:rFonts w:ascii="Times New Roman" w:hAnsi="Times New Roman"/>
                <w:sz w:val="26"/>
                <w:szCs w:val="26"/>
              </w:rPr>
            </w:pPr>
            <w:r>
              <w:rPr>
                <w:rFonts w:ascii="Times New Roman" w:hAnsi="Times New Roman"/>
                <w:sz w:val="26"/>
                <w:szCs w:val="26"/>
              </w:rPr>
            </w:r>
          </w:p>
        </w:tc>
      </w:tr>
      <w:tr>
        <w:trPr/>
        <w:tc>
          <w:tcPr>
            <w:tcW w:w="2160" w:type="dxa"/>
            <w:vMerge w:val="continue"/>
            <w:tcBorders>
              <w:top w:val="single" w:sz="2" w:space="0" w:color="000001"/>
              <w:left w:val="single" w:sz="2" w:space="0" w:color="000001"/>
              <w:bottom w:val="single" w:sz="2" w:space="0" w:color="000001"/>
              <w:insideH w:val="single" w:sz="2" w:space="0" w:color="000001"/>
            </w:tcBorders>
            <w:shd w:fill="auto" w:val="clear"/>
          </w:tcPr>
          <w:p>
            <w:pPr>
              <w:pStyle w:val="Normal"/>
              <w:spacing w:lineRule="auto" w:line="360"/>
              <w:jc w:val="both"/>
              <w:rPr/>
            </w:pPr>
            <w:r>
              <w:rPr/>
            </w:r>
          </w:p>
        </w:tc>
        <w:tc>
          <w:tcPr>
            <w:tcW w:w="1530" w:type="dxa"/>
            <w:tcBorders>
              <w:top w:val="single" w:sz="2" w:space="0" w:color="000001"/>
              <w:left w:val="single" w:sz="2" w:space="0" w:color="000001"/>
              <w:bottom w:val="single" w:sz="2" w:space="0" w:color="000001"/>
              <w:insideH w:val="single" w:sz="2" w:space="0" w:color="000001"/>
            </w:tcBorders>
            <w:shd w:fill="auto" w:val="clear"/>
          </w:tcPr>
          <w:p>
            <w:pPr>
              <w:pStyle w:val="TableContents"/>
              <w:spacing w:lineRule="auto" w:line="360"/>
              <w:jc w:val="both"/>
              <w:rPr>
                <w:rFonts w:ascii="Times New Roman" w:hAnsi="Times New Roman"/>
              </w:rPr>
            </w:pPr>
            <w:r>
              <w:rPr>
                <w:rFonts w:ascii="Times New Roman" w:hAnsi="Times New Roman"/>
              </w:rPr>
              <w:t>3dpi</w:t>
            </w:r>
          </w:p>
        </w:tc>
        <w:tc>
          <w:tcPr>
            <w:tcW w:w="1635" w:type="dxa"/>
            <w:tcBorders>
              <w:top w:val="single" w:sz="2" w:space="0" w:color="000001"/>
              <w:left w:val="single" w:sz="2" w:space="0" w:color="000001"/>
              <w:bottom w:val="single" w:sz="2" w:space="0" w:color="000001"/>
              <w:insideH w:val="single" w:sz="2" w:space="0" w:color="000001"/>
            </w:tcBorders>
            <w:shd w:fill="auto" w:val="clear"/>
          </w:tcPr>
          <w:p>
            <w:pPr>
              <w:pStyle w:val="TableContents"/>
              <w:spacing w:lineRule="auto" w:line="360"/>
              <w:jc w:val="both"/>
              <w:rPr>
                <w:rFonts w:ascii="Times New Roman" w:hAnsi="Times New Roman"/>
              </w:rPr>
            </w:pPr>
            <w:r>
              <w:rPr>
                <w:rFonts w:ascii="Times New Roman" w:hAnsi="Times New Roman"/>
              </w:rPr>
              <w:t>5dpi</w:t>
            </w:r>
          </w:p>
        </w:tc>
        <w:tc>
          <w:tcPr>
            <w:tcW w:w="1425" w:type="dxa"/>
            <w:tcBorders>
              <w:top w:val="single" w:sz="2" w:space="0" w:color="000001"/>
              <w:left w:val="single" w:sz="2" w:space="0" w:color="000001"/>
              <w:bottom w:val="single" w:sz="2" w:space="0" w:color="000001"/>
              <w:insideH w:val="single" w:sz="2" w:space="0" w:color="000001"/>
            </w:tcBorders>
            <w:shd w:fill="auto" w:val="clear"/>
          </w:tcPr>
          <w:p>
            <w:pPr>
              <w:pStyle w:val="TableContents"/>
              <w:spacing w:lineRule="auto" w:line="360"/>
              <w:jc w:val="both"/>
              <w:rPr>
                <w:rFonts w:ascii="Times New Roman" w:hAnsi="Times New Roman"/>
              </w:rPr>
            </w:pPr>
            <w:r>
              <w:rPr>
                <w:rFonts w:ascii="Times New Roman" w:hAnsi="Times New Roman"/>
              </w:rPr>
              <w:t>7pdi</w:t>
            </w:r>
          </w:p>
        </w:tc>
        <w:tc>
          <w:tcPr>
            <w:tcW w:w="1695" w:type="dxa"/>
            <w:tcBorders>
              <w:top w:val="single" w:sz="2" w:space="0" w:color="000001"/>
              <w:left w:val="single" w:sz="2" w:space="0" w:color="000001"/>
              <w:bottom w:val="single" w:sz="2" w:space="0" w:color="000001"/>
              <w:insideH w:val="single" w:sz="2" w:space="0" w:color="000001"/>
            </w:tcBorders>
            <w:shd w:fill="auto" w:val="clear"/>
          </w:tcPr>
          <w:p>
            <w:pPr>
              <w:pStyle w:val="TableContents"/>
              <w:spacing w:lineRule="auto" w:line="360"/>
              <w:jc w:val="both"/>
              <w:rPr>
                <w:rFonts w:ascii="Times New Roman" w:hAnsi="Times New Roman"/>
              </w:rPr>
            </w:pPr>
            <w:r>
              <w:rPr>
                <w:rFonts w:ascii="Times New Roman" w:hAnsi="Times New Roman"/>
              </w:rPr>
              <w:t>9dpi</w:t>
            </w:r>
          </w:p>
        </w:tc>
        <w:tc>
          <w:tcPr>
            <w:tcW w:w="1526"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Pr>
          <w:p>
            <w:pPr>
              <w:pStyle w:val="TableContents"/>
              <w:spacing w:lineRule="auto" w:line="360"/>
              <w:jc w:val="both"/>
              <w:rPr>
                <w:rFonts w:ascii="Times New Roman" w:hAnsi="Times New Roman"/>
              </w:rPr>
            </w:pPr>
            <w:r>
              <w:rPr>
                <w:rFonts w:ascii="Times New Roman" w:hAnsi="Times New Roman"/>
              </w:rPr>
              <w:t>11dpi</w:t>
            </w:r>
          </w:p>
        </w:tc>
      </w:tr>
      <w:tr>
        <w:trPr/>
        <w:tc>
          <w:tcPr>
            <w:tcW w:w="2160" w:type="dxa"/>
            <w:tcBorders>
              <w:top w:val="single" w:sz="2" w:space="0" w:color="000001"/>
              <w:left w:val="single" w:sz="2" w:space="0" w:color="000001"/>
              <w:bottom w:val="single" w:sz="2" w:space="0" w:color="000001"/>
              <w:insideH w:val="single" w:sz="2" w:space="0" w:color="000001"/>
            </w:tcBorders>
            <w:shd w:fill="auto" w:val="clear"/>
          </w:tcPr>
          <w:p>
            <w:pPr>
              <w:pStyle w:val="TextBody"/>
              <w:spacing w:lineRule="auto" w:line="360" w:before="0" w:after="140"/>
              <w:jc w:val="both"/>
              <w:rPr>
                <w:rFonts w:ascii="Times New Roman" w:hAnsi="Times New Roman"/>
                <w:b/>
                <w:b/>
                <w:bCs/>
                <w:i/>
                <w:i/>
                <w:iCs/>
                <w:sz w:val="22"/>
                <w:szCs w:val="22"/>
                <w:highlight w:val="white"/>
              </w:rPr>
            </w:pPr>
            <w:r>
              <w:rPr>
                <w:rFonts w:ascii="Times New Roman" w:hAnsi="Times New Roman"/>
                <w:b/>
                <w:bCs/>
                <w:i/>
                <w:iCs/>
                <w:sz w:val="22"/>
                <w:szCs w:val="22"/>
                <w:highlight w:val="white"/>
              </w:rPr>
              <w:t>E. ferrisi</w:t>
            </w:r>
            <w:r>
              <w:rPr>
                <w:rFonts w:ascii="Times New Roman" w:hAnsi="Times New Roman"/>
                <w:b/>
                <w:bCs/>
                <w:sz w:val="22"/>
                <w:szCs w:val="22"/>
                <w:highlight w:val="white"/>
              </w:rPr>
              <w:t xml:space="preserve">  (</w:t>
            </w:r>
            <w:r>
              <w:rPr>
                <w:rFonts w:ascii="Times New Roman" w:hAnsi="Times New Roman"/>
                <w:b/>
                <w:bCs/>
                <w:sz w:val="22"/>
                <w:szCs w:val="22"/>
                <w:highlight w:val="white"/>
              </w:rPr>
              <w:t>E</w:t>
            </w:r>
            <w:r>
              <w:rPr>
                <w:rFonts w:ascii="Times New Roman" w:hAnsi="Times New Roman"/>
                <w:b/>
                <w:bCs/>
                <w:sz w:val="22"/>
                <w:szCs w:val="22"/>
                <w:highlight w:val="white"/>
              </w:rPr>
              <w:t>ferW)</w:t>
            </w:r>
          </w:p>
        </w:tc>
        <w:tc>
          <w:tcPr>
            <w:tcW w:w="1530" w:type="dxa"/>
            <w:tcBorders>
              <w:top w:val="single" w:sz="2" w:space="0" w:color="000001"/>
              <w:left w:val="single" w:sz="2" w:space="0" w:color="000001"/>
              <w:bottom w:val="single" w:sz="2" w:space="0" w:color="000001"/>
              <w:insideH w:val="single" w:sz="2" w:space="0" w:color="000001"/>
            </w:tcBorders>
            <w:shd w:fill="auto" w:val="clear"/>
          </w:tcPr>
          <w:p>
            <w:pPr>
              <w:pStyle w:val="TableContents"/>
              <w:spacing w:lineRule="auto" w:line="360"/>
              <w:jc w:val="both"/>
              <w:rPr>
                <w:rFonts w:ascii="Times New Roman" w:hAnsi="Times New Roman"/>
              </w:rPr>
            </w:pPr>
            <w:r>
              <w:rPr>
                <w:rFonts w:ascii="Times New Roman" w:hAnsi="Times New Roman"/>
              </w:rPr>
              <w:t>2, 1, 1</w:t>
            </w:r>
          </w:p>
        </w:tc>
        <w:tc>
          <w:tcPr>
            <w:tcW w:w="1635" w:type="dxa"/>
            <w:tcBorders>
              <w:top w:val="single" w:sz="2" w:space="0" w:color="000001"/>
              <w:left w:val="single" w:sz="2" w:space="0" w:color="000001"/>
              <w:bottom w:val="single" w:sz="2" w:space="0" w:color="000001"/>
              <w:insideH w:val="single" w:sz="2" w:space="0" w:color="000001"/>
            </w:tcBorders>
            <w:shd w:fill="auto" w:val="clear"/>
          </w:tcPr>
          <w:p>
            <w:pPr>
              <w:pStyle w:val="TableContents"/>
              <w:spacing w:lineRule="auto" w:line="360"/>
              <w:jc w:val="both"/>
              <w:rPr>
                <w:rFonts w:ascii="Times New Roman" w:hAnsi="Times New Roman"/>
              </w:rPr>
            </w:pPr>
            <w:r>
              <w:rPr>
                <w:rFonts w:ascii="Times New Roman" w:hAnsi="Times New Roman"/>
              </w:rPr>
              <w:t>1, 2, 2</w:t>
            </w:r>
          </w:p>
        </w:tc>
        <w:tc>
          <w:tcPr>
            <w:tcW w:w="1425" w:type="dxa"/>
            <w:tcBorders>
              <w:top w:val="single" w:sz="2" w:space="0" w:color="000001"/>
              <w:left w:val="single" w:sz="2" w:space="0" w:color="000001"/>
              <w:bottom w:val="single" w:sz="2" w:space="0" w:color="000001"/>
              <w:insideH w:val="single" w:sz="2" w:space="0" w:color="000001"/>
            </w:tcBorders>
            <w:shd w:fill="auto" w:val="clear"/>
          </w:tcPr>
          <w:p>
            <w:pPr>
              <w:pStyle w:val="TableContents"/>
              <w:spacing w:lineRule="auto" w:line="360"/>
              <w:jc w:val="both"/>
              <w:rPr>
                <w:rFonts w:ascii="Times New Roman" w:hAnsi="Times New Roman"/>
              </w:rPr>
            </w:pPr>
            <w:r>
              <w:rPr>
                <w:rFonts w:ascii="Times New Roman" w:hAnsi="Times New Roman"/>
              </w:rPr>
              <w:t>1, 2, 1</w:t>
            </w:r>
          </w:p>
        </w:tc>
        <w:tc>
          <w:tcPr>
            <w:tcW w:w="1695" w:type="dxa"/>
            <w:tcBorders>
              <w:top w:val="single" w:sz="2" w:space="0" w:color="000001"/>
              <w:left w:val="single" w:sz="2" w:space="0" w:color="000001"/>
              <w:bottom w:val="single" w:sz="2" w:space="0" w:color="000001"/>
              <w:insideH w:val="single" w:sz="2" w:space="0" w:color="000001"/>
            </w:tcBorders>
            <w:shd w:fill="auto" w:val="clear"/>
          </w:tcPr>
          <w:p>
            <w:pPr>
              <w:pStyle w:val="TableContents"/>
              <w:spacing w:lineRule="auto" w:line="360"/>
              <w:jc w:val="both"/>
              <w:rPr>
                <w:rFonts w:ascii="Times New Roman" w:hAnsi="Times New Roman"/>
              </w:rPr>
            </w:pPr>
            <w:r>
              <w:rPr>
                <w:rFonts w:ascii="Times New Roman" w:hAnsi="Times New Roman"/>
              </w:rPr>
              <w:t>1, 1, 1</w:t>
            </w:r>
          </w:p>
        </w:tc>
        <w:tc>
          <w:tcPr>
            <w:tcW w:w="1526"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Pr>
          <w:p>
            <w:pPr>
              <w:pStyle w:val="TableContents"/>
              <w:spacing w:lineRule="auto" w:line="360"/>
              <w:jc w:val="both"/>
              <w:rPr>
                <w:rFonts w:ascii="Times New Roman" w:hAnsi="Times New Roman"/>
              </w:rPr>
            </w:pPr>
            <w:r>
              <w:rPr>
                <w:rFonts w:ascii="Times New Roman" w:hAnsi="Times New Roman"/>
              </w:rPr>
              <w:t>0, 0, 0</w:t>
            </w:r>
          </w:p>
        </w:tc>
      </w:tr>
      <w:tr>
        <w:trPr/>
        <w:tc>
          <w:tcPr>
            <w:tcW w:w="2160" w:type="dxa"/>
            <w:tcBorders>
              <w:top w:val="single" w:sz="2" w:space="0" w:color="000001"/>
              <w:left w:val="single" w:sz="2" w:space="0" w:color="000001"/>
              <w:bottom w:val="single" w:sz="2" w:space="0" w:color="000001"/>
              <w:insideH w:val="single" w:sz="2" w:space="0" w:color="000001"/>
            </w:tcBorders>
            <w:shd w:fill="auto" w:val="clear"/>
          </w:tcPr>
          <w:p>
            <w:pPr>
              <w:pStyle w:val="TextBody"/>
              <w:spacing w:lineRule="auto" w:line="360" w:before="0" w:after="140"/>
              <w:jc w:val="both"/>
              <w:rPr>
                <w:rFonts w:ascii="Times New Roman" w:hAnsi="Times New Roman"/>
                <w:b/>
                <w:b/>
                <w:bCs/>
                <w:i/>
                <w:i/>
                <w:iCs/>
                <w:sz w:val="22"/>
                <w:szCs w:val="22"/>
                <w:highlight w:val="white"/>
              </w:rPr>
            </w:pPr>
            <w:r>
              <w:rPr>
                <w:rFonts w:ascii="Times New Roman" w:hAnsi="Times New Roman"/>
                <w:b/>
                <w:bCs/>
                <w:i/>
                <w:iCs/>
                <w:sz w:val="22"/>
                <w:szCs w:val="22"/>
                <w:highlight w:val="white"/>
              </w:rPr>
              <w:t>E.falciformis</w:t>
            </w:r>
            <w:r>
              <w:rPr>
                <w:rFonts w:ascii="Times New Roman" w:hAnsi="Times New Roman"/>
                <w:b/>
                <w:bCs/>
                <w:sz w:val="22"/>
                <w:szCs w:val="22"/>
                <w:highlight w:val="white"/>
              </w:rPr>
              <w:t xml:space="preserve"> (</w:t>
            </w:r>
            <w:r>
              <w:rPr>
                <w:rFonts w:ascii="Times New Roman" w:hAnsi="Times New Roman"/>
                <w:b/>
                <w:bCs/>
                <w:sz w:val="22"/>
                <w:szCs w:val="22"/>
                <w:highlight w:val="white"/>
              </w:rPr>
              <w:t>E</w:t>
            </w:r>
            <w:r>
              <w:rPr>
                <w:rFonts w:ascii="Times New Roman" w:hAnsi="Times New Roman"/>
                <w:b/>
                <w:bCs/>
                <w:sz w:val="22"/>
                <w:szCs w:val="22"/>
                <w:highlight w:val="white"/>
              </w:rPr>
              <w:t>falW)</w:t>
            </w:r>
          </w:p>
        </w:tc>
        <w:tc>
          <w:tcPr>
            <w:tcW w:w="1530" w:type="dxa"/>
            <w:tcBorders>
              <w:top w:val="single" w:sz="2" w:space="0" w:color="000001"/>
              <w:left w:val="single" w:sz="2" w:space="0" w:color="000001"/>
              <w:bottom w:val="single" w:sz="2" w:space="0" w:color="000001"/>
              <w:insideH w:val="single" w:sz="2" w:space="0" w:color="000001"/>
            </w:tcBorders>
            <w:shd w:fill="auto" w:val="clear"/>
          </w:tcPr>
          <w:p>
            <w:pPr>
              <w:pStyle w:val="TableContents"/>
              <w:spacing w:lineRule="auto" w:line="360"/>
              <w:jc w:val="both"/>
              <w:rPr>
                <w:rFonts w:ascii="Times New Roman" w:hAnsi="Times New Roman"/>
              </w:rPr>
            </w:pPr>
            <w:r>
              <w:rPr>
                <w:rFonts w:ascii="Times New Roman" w:hAnsi="Times New Roman"/>
              </w:rPr>
              <w:t>0, 1, 1</w:t>
            </w:r>
          </w:p>
        </w:tc>
        <w:tc>
          <w:tcPr>
            <w:tcW w:w="1635" w:type="dxa"/>
            <w:tcBorders>
              <w:top w:val="single" w:sz="2" w:space="0" w:color="000001"/>
              <w:left w:val="single" w:sz="2" w:space="0" w:color="000001"/>
              <w:bottom w:val="single" w:sz="2" w:space="0" w:color="000001"/>
              <w:insideH w:val="single" w:sz="2" w:space="0" w:color="000001"/>
            </w:tcBorders>
            <w:shd w:fill="auto" w:val="clear"/>
          </w:tcPr>
          <w:p>
            <w:pPr>
              <w:pStyle w:val="TableContents"/>
              <w:spacing w:lineRule="auto" w:line="360"/>
              <w:jc w:val="both"/>
              <w:rPr>
                <w:rFonts w:ascii="Times New Roman" w:hAnsi="Times New Roman"/>
              </w:rPr>
            </w:pPr>
            <w:r>
              <w:rPr>
                <w:rFonts w:ascii="Times New Roman" w:hAnsi="Times New Roman"/>
                <w:highlight w:val="white"/>
              </w:rPr>
              <w:t xml:space="preserve">1, 0, 1 </w:t>
            </w:r>
          </w:p>
        </w:tc>
        <w:tc>
          <w:tcPr>
            <w:tcW w:w="1425" w:type="dxa"/>
            <w:tcBorders>
              <w:top w:val="single" w:sz="2" w:space="0" w:color="000001"/>
              <w:left w:val="single" w:sz="2" w:space="0" w:color="000001"/>
              <w:bottom w:val="single" w:sz="2" w:space="0" w:color="000001"/>
              <w:insideH w:val="single" w:sz="2" w:space="0" w:color="000001"/>
            </w:tcBorders>
            <w:shd w:fill="auto" w:val="clear"/>
          </w:tcPr>
          <w:p>
            <w:pPr>
              <w:pStyle w:val="TableContents"/>
              <w:spacing w:lineRule="auto" w:line="360"/>
              <w:jc w:val="both"/>
              <w:rPr>
                <w:rFonts w:ascii="Times New Roman" w:hAnsi="Times New Roman"/>
              </w:rPr>
            </w:pPr>
            <w:r>
              <w:rPr>
                <w:rFonts w:ascii="Times New Roman" w:hAnsi="Times New Roman"/>
              </w:rPr>
              <w:t>2, 2, 2</w:t>
            </w:r>
          </w:p>
        </w:tc>
        <w:tc>
          <w:tcPr>
            <w:tcW w:w="1695" w:type="dxa"/>
            <w:tcBorders>
              <w:top w:val="single" w:sz="2" w:space="0" w:color="000001"/>
              <w:left w:val="single" w:sz="2" w:space="0" w:color="000001"/>
              <w:bottom w:val="single" w:sz="2" w:space="0" w:color="000001"/>
              <w:insideH w:val="single" w:sz="2" w:space="0" w:color="000001"/>
            </w:tcBorders>
            <w:shd w:fill="auto" w:val="clear"/>
          </w:tcPr>
          <w:p>
            <w:pPr>
              <w:pStyle w:val="TableContents"/>
              <w:spacing w:lineRule="auto" w:line="360"/>
              <w:jc w:val="both"/>
              <w:rPr>
                <w:rFonts w:ascii="Times New Roman" w:hAnsi="Times New Roman"/>
              </w:rPr>
            </w:pPr>
            <w:r>
              <w:rPr>
                <w:rFonts w:ascii="Times New Roman" w:hAnsi="Times New Roman"/>
                <w:highlight w:val="white"/>
              </w:rPr>
              <w:t>3, 2, 3</w:t>
            </w:r>
          </w:p>
        </w:tc>
        <w:tc>
          <w:tcPr>
            <w:tcW w:w="1526"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Pr>
          <w:p>
            <w:pPr>
              <w:pStyle w:val="TableContents"/>
              <w:spacing w:lineRule="auto" w:line="360"/>
              <w:jc w:val="both"/>
              <w:rPr>
                <w:rFonts w:ascii="Times New Roman" w:hAnsi="Times New Roman"/>
              </w:rPr>
            </w:pPr>
            <w:r>
              <w:rPr>
                <w:rFonts w:ascii="Times New Roman" w:hAnsi="Times New Roman"/>
              </w:rPr>
              <w:t>2, 2</w:t>
            </w:r>
          </w:p>
        </w:tc>
      </w:tr>
      <w:tr>
        <w:trPr/>
        <w:tc>
          <w:tcPr>
            <w:tcW w:w="2160" w:type="dxa"/>
            <w:tcBorders>
              <w:top w:val="single" w:sz="2" w:space="0" w:color="000001"/>
              <w:left w:val="single" w:sz="2" w:space="0" w:color="000001"/>
              <w:bottom w:val="single" w:sz="2" w:space="0" w:color="000001"/>
              <w:insideH w:val="single" w:sz="2" w:space="0" w:color="000001"/>
            </w:tcBorders>
            <w:shd w:fill="auto" w:val="clear"/>
          </w:tcPr>
          <w:p>
            <w:pPr>
              <w:pStyle w:val="TextBody"/>
              <w:spacing w:lineRule="auto" w:line="360" w:before="0" w:after="140"/>
              <w:jc w:val="both"/>
              <w:rPr>
                <w:rFonts w:ascii="Times New Roman" w:hAnsi="Times New Roman"/>
                <w:b/>
                <w:b/>
                <w:bCs/>
                <w:i/>
                <w:i/>
                <w:iCs/>
                <w:sz w:val="22"/>
                <w:szCs w:val="22"/>
              </w:rPr>
            </w:pPr>
            <w:r>
              <w:rPr>
                <w:rFonts w:ascii="Times New Roman" w:hAnsi="Times New Roman"/>
                <w:b/>
                <w:bCs/>
                <w:i/>
                <w:iCs/>
                <w:sz w:val="22"/>
                <w:szCs w:val="22"/>
              </w:rPr>
              <w:t>E.falciformis</w:t>
            </w:r>
            <w:r>
              <w:rPr>
                <w:rFonts w:ascii="Times New Roman" w:hAnsi="Times New Roman"/>
                <w:b/>
                <w:bCs/>
                <w:sz w:val="22"/>
                <w:szCs w:val="22"/>
              </w:rPr>
              <w:t xml:space="preserve"> (</w:t>
            </w:r>
            <w:r>
              <w:rPr>
                <w:rFonts w:ascii="Times New Roman" w:hAnsi="Times New Roman"/>
                <w:b/>
                <w:bCs/>
                <w:sz w:val="22"/>
                <w:szCs w:val="22"/>
              </w:rPr>
              <w:t>E</w:t>
            </w:r>
            <w:r>
              <w:rPr>
                <w:rFonts w:ascii="Times New Roman" w:hAnsi="Times New Roman"/>
                <w:b/>
                <w:bCs/>
                <w:sz w:val="22"/>
                <w:szCs w:val="22"/>
              </w:rPr>
              <w:t>falL)</w:t>
            </w:r>
          </w:p>
        </w:tc>
        <w:tc>
          <w:tcPr>
            <w:tcW w:w="1530" w:type="dxa"/>
            <w:tcBorders>
              <w:top w:val="single" w:sz="2" w:space="0" w:color="000001"/>
              <w:left w:val="single" w:sz="2" w:space="0" w:color="000001"/>
              <w:bottom w:val="single" w:sz="2" w:space="0" w:color="000001"/>
              <w:insideH w:val="single" w:sz="2" w:space="0" w:color="000001"/>
            </w:tcBorders>
            <w:shd w:fill="auto" w:val="clear"/>
          </w:tcPr>
          <w:p>
            <w:pPr>
              <w:pStyle w:val="TableContents"/>
              <w:spacing w:lineRule="auto" w:line="360"/>
              <w:jc w:val="both"/>
              <w:rPr>
                <w:rFonts w:ascii="Times New Roman" w:hAnsi="Times New Roman"/>
              </w:rPr>
            </w:pPr>
            <w:r>
              <w:rPr>
                <w:rFonts w:ascii="Times New Roman" w:hAnsi="Times New Roman"/>
                <w:highlight w:val="white"/>
              </w:rPr>
              <w:t>1, 2, 1</w:t>
            </w:r>
          </w:p>
        </w:tc>
        <w:tc>
          <w:tcPr>
            <w:tcW w:w="1635" w:type="dxa"/>
            <w:tcBorders>
              <w:top w:val="single" w:sz="2" w:space="0" w:color="000001"/>
              <w:left w:val="single" w:sz="2" w:space="0" w:color="000001"/>
              <w:bottom w:val="single" w:sz="2" w:space="0" w:color="000001"/>
              <w:insideH w:val="single" w:sz="2" w:space="0" w:color="000001"/>
            </w:tcBorders>
            <w:shd w:fill="auto" w:val="clear"/>
          </w:tcPr>
          <w:p>
            <w:pPr>
              <w:pStyle w:val="TableContents"/>
              <w:spacing w:lineRule="auto" w:line="360"/>
              <w:jc w:val="both"/>
              <w:rPr>
                <w:rFonts w:ascii="Times New Roman" w:hAnsi="Times New Roman"/>
              </w:rPr>
            </w:pPr>
            <w:r>
              <w:rPr>
                <w:rFonts w:ascii="Times New Roman" w:hAnsi="Times New Roman"/>
              </w:rPr>
              <w:t>3, 3, 3</w:t>
            </w:r>
          </w:p>
        </w:tc>
        <w:tc>
          <w:tcPr>
            <w:tcW w:w="1425" w:type="dxa"/>
            <w:tcBorders>
              <w:top w:val="single" w:sz="2" w:space="0" w:color="000001"/>
              <w:left w:val="single" w:sz="2" w:space="0" w:color="000001"/>
              <w:bottom w:val="single" w:sz="2" w:space="0" w:color="000001"/>
              <w:insideH w:val="single" w:sz="2" w:space="0" w:color="000001"/>
            </w:tcBorders>
            <w:shd w:fill="auto" w:val="clear"/>
          </w:tcPr>
          <w:p>
            <w:pPr>
              <w:pStyle w:val="TableContents"/>
              <w:spacing w:lineRule="auto" w:line="360"/>
              <w:jc w:val="both"/>
              <w:rPr>
                <w:rFonts w:ascii="Times New Roman" w:hAnsi="Times New Roman"/>
              </w:rPr>
            </w:pPr>
            <w:r>
              <w:rPr>
                <w:rFonts w:ascii="Times New Roman" w:hAnsi="Times New Roman"/>
                <w:highlight w:val="white"/>
              </w:rPr>
              <w:t>3, 3, 2</w:t>
            </w:r>
          </w:p>
        </w:tc>
        <w:tc>
          <w:tcPr>
            <w:tcW w:w="1695" w:type="dxa"/>
            <w:tcBorders>
              <w:top w:val="single" w:sz="2" w:space="0" w:color="000001"/>
              <w:left w:val="single" w:sz="2" w:space="0" w:color="000001"/>
              <w:bottom w:val="single" w:sz="2" w:space="0" w:color="000001"/>
              <w:insideH w:val="single" w:sz="2" w:space="0" w:color="000001"/>
            </w:tcBorders>
            <w:shd w:fill="auto" w:val="clear"/>
          </w:tcPr>
          <w:p>
            <w:pPr>
              <w:pStyle w:val="TableContents"/>
              <w:spacing w:lineRule="auto" w:line="360"/>
              <w:jc w:val="both"/>
              <w:rPr>
                <w:rFonts w:ascii="Times New Roman" w:hAnsi="Times New Roman"/>
              </w:rPr>
            </w:pPr>
            <w:r>
              <w:rPr>
                <w:rFonts w:ascii="Times New Roman" w:hAnsi="Times New Roman"/>
              </w:rPr>
              <w:t>3, 3, 2</w:t>
            </w:r>
          </w:p>
        </w:tc>
        <w:tc>
          <w:tcPr>
            <w:tcW w:w="1526"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Pr>
          <w:p>
            <w:pPr>
              <w:pStyle w:val="TableContents"/>
              <w:spacing w:lineRule="auto" w:line="360"/>
              <w:jc w:val="both"/>
              <w:rPr>
                <w:rFonts w:ascii="Times New Roman" w:hAnsi="Times New Roman"/>
              </w:rPr>
            </w:pPr>
            <w:r>
              <w:rPr>
                <w:rFonts w:ascii="Times New Roman" w:hAnsi="Times New Roman"/>
              </w:rPr>
              <w:t>1</w:t>
            </w:r>
            <w:r>
              <w:rPr>
                <w:rFonts w:ascii="Times New Roman" w:hAnsi="Times New Roman"/>
                <w:highlight w:val="white"/>
              </w:rPr>
              <w:t>, 1</w:t>
            </w:r>
          </w:p>
        </w:tc>
      </w:tr>
    </w:tbl>
    <w:p>
      <w:pPr>
        <w:pStyle w:val="TextBody"/>
        <w:spacing w:lineRule="auto" w:line="360"/>
        <w:jc w:val="both"/>
        <w:rPr/>
      </w:pPr>
      <w:r>
        <w:rPr>
          <w:rFonts w:ascii="Times New Roman" w:hAnsi="Times New Roman"/>
          <w:position w:val="12"/>
        </w:rPr>
        <w:t>1</w:t>
      </w:r>
      <w:r>
        <w:rPr>
          <w:rFonts w:ascii="Times New Roman" w:hAnsi="Times New Roman"/>
        </w:rPr>
        <w:t xml:space="preserve">Leukocyte infiltration was scored on a 0 to 3 scale, where 0 represent no infiltration and 1, 2, 3 represented low, moderate, or high infiltration, respectively. One section from each caecum </w:t>
      </w:r>
      <w:r>
        <w:rPr>
          <w:rFonts w:ascii="Times New Roman" w:hAnsi="Times New Roman"/>
        </w:rPr>
        <w:t xml:space="preserve">sample </w:t>
      </w:r>
      <w:r>
        <w:rPr>
          <w:rFonts w:ascii="Times New Roman" w:hAnsi="Times New Roman"/>
        </w:rPr>
        <w:t xml:space="preserve">was used for scoring. Each section was subdivided into three low magnification </w:t>
      </w:r>
      <w:commentRangeStart w:id="13"/>
      <w:r>
        <w:rPr>
          <w:rFonts w:ascii="Times New Roman" w:hAnsi="Times New Roman"/>
        </w:rPr>
        <w:t>fields</w:t>
      </w:r>
      <w:r>
        <w:rPr>
          <w:rFonts w:ascii="Times New Roman" w:hAnsi="Times New Roman"/>
        </w:rPr>
      </w:r>
      <w:commentRangeEnd w:id="13"/>
      <w:r>
        <w:commentReference w:id="13"/>
      </w:r>
      <w:r>
        <w:rPr>
          <w:rFonts w:ascii="Times New Roman" w:hAnsi="Times New Roman"/>
        </w:rPr>
        <w:t xml:space="preserve">, and infiltration revealed a mixture of </w:t>
      </w:r>
      <w:commentRangeStart w:id="14"/>
      <w:r>
        <w:rPr>
          <w:rFonts w:ascii="Times New Roman" w:hAnsi="Times New Roman"/>
        </w:rPr>
        <w:t xml:space="preserve">mononuclear and </w:t>
      </w:r>
      <w:r>
        <w:rPr>
          <w:rFonts w:ascii="Times New Roman" w:hAnsi="Times New Roman"/>
        </w:rPr>
      </w:r>
      <w:commentRangeEnd w:id="14"/>
      <w:r>
        <w:commentReference w:id="14"/>
      </w:r>
      <w:r>
        <w:rPr>
          <w:rFonts w:ascii="Times New Roman" w:hAnsi="Times New Roman"/>
        </w:rPr>
        <w:t>KIND_OF cells. A numerical score was assigned to each section by averaging three low magnification fields. For each infection group and dpi values for three or two mice are reported.</w:t>
      </w:r>
    </w:p>
    <w:p>
      <w:pPr>
        <w:pStyle w:val="TextBody"/>
        <w:spacing w:lineRule="auto" w:line="360"/>
        <w:jc w:val="both"/>
        <w:rPr>
          <w:rFonts w:ascii="Times New Roman" w:hAnsi="Times New Roman"/>
        </w:rPr>
      </w:pPr>
      <w:r>
        <w:rPr>
          <w:rFonts w:ascii="Times New Roman" w:hAnsi="Times New Roman"/>
        </w:rPr>
      </w:r>
    </w:p>
    <w:p>
      <w:pPr>
        <w:pStyle w:val="Normal"/>
        <w:tabs>
          <w:tab w:val="left" w:pos="6382" w:leader="none"/>
        </w:tabs>
        <w:spacing w:lineRule="auto" w:line="360" w:before="57" w:after="57"/>
        <w:jc w:val="both"/>
        <w:rPr>
          <w:rFonts w:ascii="Times New Roman" w:hAnsi="Times New Roman"/>
          <w:b/>
          <w:b/>
          <w:bCs/>
          <w:color w:val="000000"/>
          <w:sz w:val="28"/>
          <w:szCs w:val="28"/>
        </w:rPr>
      </w:pPr>
      <w:r>
        <w:rPr>
          <w:rFonts w:ascii="Times New Roman" w:hAnsi="Times New Roman"/>
          <w:b/>
          <w:bCs/>
          <w:color w:val="000000"/>
          <w:sz w:val="28"/>
          <w:szCs w:val="28"/>
        </w:rPr>
        <w:t>Discussion</w:t>
      </w:r>
    </w:p>
    <w:p>
      <w:pPr>
        <w:pStyle w:val="Normal"/>
        <w:spacing w:lineRule="auto" w:line="360"/>
        <w:jc w:val="both"/>
        <w:rPr/>
      </w:pPr>
      <w:r>
        <w:rPr>
          <w:rStyle w:val="Emphasis"/>
          <w:rFonts w:ascii="Times New Roman" w:hAnsi="Times New Roman"/>
          <w:i w:val="false"/>
          <w:iCs w:val="false"/>
          <w:color w:val="222222"/>
        </w:rPr>
        <w:t xml:space="preserve">Immunity towards infections in wildlife is a </w:t>
      </w:r>
    </w:p>
    <w:p>
      <w:pPr>
        <w:pStyle w:val="Normal"/>
        <w:spacing w:lineRule="auto" w:line="360"/>
        <w:jc w:val="both"/>
        <w:rPr>
          <w:rStyle w:val="Emphasis"/>
          <w:rFonts w:ascii="Times New Roman" w:hAnsi="Times New Roman"/>
          <w:i w:val="false"/>
          <w:i w:val="false"/>
          <w:iCs w:val="false"/>
          <w:color w:val="222222"/>
        </w:rPr>
      </w:pPr>
      <w:r>
        <w:rPr/>
      </w:r>
    </w:p>
    <w:p>
      <w:pPr>
        <w:pStyle w:val="Normal"/>
        <w:spacing w:lineRule="auto" w:line="360"/>
        <w:jc w:val="both"/>
        <w:rPr/>
      </w:pPr>
      <w:commentRangeStart w:id="15"/>
      <w:r>
        <w:rPr>
          <w:rStyle w:val="Emphasis"/>
          <w:rFonts w:ascii="Times New Roman" w:hAnsi="Times New Roman"/>
          <w:i w:val="false"/>
          <w:iCs w:val="false"/>
          <w:color w:val="222222"/>
        </w:rPr>
        <w:t xml:space="preserve">In the present study we evaluated whether </w:t>
      </w:r>
      <w:r>
        <w:rPr>
          <w:rStyle w:val="Emphasis"/>
          <w:rFonts w:ascii="Times New Roman" w:hAnsi="Times New Roman"/>
          <w:i w:val="false"/>
          <w:iCs w:val="false"/>
        </w:rPr>
        <w:t xml:space="preserve">wild-derived isolates of </w:t>
      </w:r>
      <w:r>
        <w:rPr>
          <w:rStyle w:val="Emphasis"/>
          <w:rFonts w:ascii="Times New Roman" w:hAnsi="Times New Roman"/>
        </w:rPr>
        <w:t>Eimeria</w:t>
      </w:r>
      <w:r>
        <w:rPr>
          <w:rStyle w:val="Emphasis"/>
          <w:rFonts w:ascii="Times New Roman" w:hAnsi="Times New Roman"/>
          <w:i w:val="false"/>
          <w:iCs w:val="false"/>
        </w:rPr>
        <w:t xml:space="preserve"> spp. </w:t>
      </w:r>
      <w:r>
        <w:rPr>
          <w:rStyle w:val="Emphasis"/>
          <w:rFonts w:ascii="Times New Roman" w:hAnsi="Times New Roman"/>
          <w:i w:val="false"/>
          <w:iCs w:val="false"/>
          <w:color w:val="222222"/>
        </w:rPr>
        <w:t xml:space="preserve">differ in infection dynamics, the immune reactions and in the pathological changes they induce from those of </w:t>
      </w:r>
      <w:r>
        <w:rPr>
          <w:rStyle w:val="Emphasis"/>
          <w:rFonts w:ascii="Times New Roman" w:hAnsi="Times New Roman"/>
          <w:color w:val="222222"/>
        </w:rPr>
        <w:t xml:space="preserve">Eimeria falciformis </w:t>
      </w:r>
      <w:r>
        <w:rPr>
          <w:rStyle w:val="Emphasis"/>
          <w:rFonts w:ascii="Times New Roman" w:hAnsi="Times New Roman"/>
          <w:i w:val="false"/>
          <w:iCs w:val="false"/>
          <w:color w:val="222222"/>
        </w:rPr>
        <w:t xml:space="preserve">BayerHaberkorn1970 </w:t>
      </w:r>
      <w:bookmarkStart w:id="14" w:name="__UnoMark__10568_2905672918"/>
      <w:r>
        <w:rPr>
          <w:rStyle w:val="Emphasis"/>
          <w:rFonts w:ascii="Times New Roman" w:hAnsi="Times New Roman"/>
          <w:i w:val="false"/>
          <w:iCs w:val="false"/>
          <w:color w:val="222222"/>
        </w:rPr>
        <w:t>(Haberkorn, 1970)</w:t>
      </w:r>
      <w:bookmarkEnd w:id="14"/>
      <w:r>
        <w:rPr>
          <w:rStyle w:val="Emphasis"/>
          <w:rFonts w:ascii="Times New Roman" w:hAnsi="Times New Roman"/>
          <w:i w:val="false"/>
          <w:iCs w:val="false"/>
          <w:color w:val="222222"/>
        </w:rPr>
        <w:t>, a classical laboratory isolate</w:t>
      </w:r>
      <w:r>
        <w:rPr>
          <w:rStyle w:val="Emphasis"/>
          <w:rFonts w:ascii="Times New Roman" w:hAnsi="Times New Roman"/>
          <w:i w:val="false"/>
          <w:iCs w:val="false"/>
        </w:rPr>
        <w:t xml:space="preserve">. We found differences in parasite lifecycle dynamics between </w:t>
      </w:r>
      <w:r>
        <w:rPr>
          <w:rStyle w:val="Emphasis"/>
          <w:rFonts w:ascii="Times New Roman" w:hAnsi="Times New Roman"/>
        </w:rPr>
        <w:t>Eimeria</w:t>
      </w:r>
      <w:r>
        <w:rPr>
          <w:rStyle w:val="Emphasis"/>
          <w:rFonts w:ascii="Times New Roman" w:hAnsi="Times New Roman"/>
          <w:i w:val="false"/>
          <w:iCs w:val="false"/>
        </w:rPr>
        <w:t xml:space="preserve"> species (</w:t>
      </w:r>
      <w:r>
        <w:rPr>
          <w:rStyle w:val="Emphasis"/>
          <w:rFonts w:ascii="Times New Roman" w:hAnsi="Times New Roman"/>
        </w:rPr>
        <w:t>E. falciformis</w:t>
      </w:r>
      <w:r>
        <w:rPr>
          <w:rStyle w:val="Emphasis"/>
          <w:rFonts w:ascii="Times New Roman" w:hAnsi="Times New Roman"/>
          <w:i w:val="false"/>
          <w:iCs w:val="false"/>
        </w:rPr>
        <w:t xml:space="preserve"> vs. </w:t>
      </w:r>
      <w:r>
        <w:rPr>
          <w:rStyle w:val="Emphasis"/>
          <w:rFonts w:ascii="Times New Roman" w:hAnsi="Times New Roman"/>
        </w:rPr>
        <w:t>E. ferrisi</w:t>
      </w:r>
      <w:r>
        <w:rPr>
          <w:rStyle w:val="Emphasis"/>
          <w:rFonts w:ascii="Times New Roman" w:hAnsi="Times New Roman"/>
          <w:i w:val="false"/>
          <w:iCs w:val="false"/>
        </w:rPr>
        <w:t xml:space="preserve">). While such differences between species are expected, we also found differences between </w:t>
      </w:r>
      <w:r>
        <w:rPr>
          <w:rStyle w:val="Emphasis"/>
          <w:rFonts w:ascii="Times New Roman" w:hAnsi="Times New Roman"/>
          <w:i w:val="false"/>
          <w:iCs w:val="false"/>
          <w:color w:val="222222"/>
        </w:rPr>
        <w:t xml:space="preserve">wild derived isolates of </w:t>
      </w:r>
      <w:r>
        <w:rPr>
          <w:rStyle w:val="Emphasis"/>
          <w:rFonts w:ascii="Times New Roman" w:hAnsi="Times New Roman"/>
          <w:bCs/>
          <w:color w:val="000000"/>
        </w:rPr>
        <w:t>E. falciformis</w:t>
      </w:r>
      <w:r>
        <w:rPr>
          <w:rStyle w:val="Emphasis"/>
          <w:rFonts w:ascii="Times New Roman" w:hAnsi="Times New Roman"/>
          <w:i w:val="false"/>
          <w:iCs w:val="false"/>
          <w:color w:val="222222"/>
        </w:rPr>
        <w:t xml:space="preserve"> and the laboratory isolate of </w:t>
      </w:r>
      <w:r>
        <w:rPr>
          <w:rStyle w:val="Emphasis"/>
          <w:rFonts w:ascii="Times New Roman" w:hAnsi="Times New Roman"/>
          <w:bCs/>
          <w:color w:val="000000"/>
        </w:rPr>
        <w:t xml:space="preserve">E. falciformis. </w:t>
      </w:r>
      <w:r>
        <w:rPr>
          <w:rStyle w:val="Emphasis"/>
          <w:rFonts w:ascii="Times New Roman" w:hAnsi="Times New Roman"/>
          <w:bCs/>
          <w:i w:val="false"/>
          <w:iCs w:val="false"/>
          <w:color w:val="000000"/>
        </w:rPr>
        <w:t>The</w:t>
      </w:r>
      <w:r>
        <w:rPr>
          <w:rStyle w:val="Emphasis"/>
          <w:rFonts w:ascii="Times New Roman" w:hAnsi="Times New Roman"/>
          <w:i w:val="false"/>
          <w:iCs w:val="false"/>
        </w:rPr>
        <w:t xml:space="preserve"> laboratory isolate of </w:t>
      </w:r>
      <w:r>
        <w:rPr>
          <w:rStyle w:val="Emphasis"/>
          <w:rFonts w:ascii="Times New Roman" w:hAnsi="Times New Roman"/>
        </w:rPr>
        <w:t>E. falciformis</w:t>
      </w:r>
      <w:r>
        <w:rPr>
          <w:rStyle w:val="Emphasis"/>
          <w:rFonts w:ascii="Times New Roman" w:hAnsi="Times New Roman"/>
          <w:i w:val="false"/>
          <w:iCs w:val="false"/>
        </w:rPr>
        <w:t xml:space="preserve"> induces relatively stronger immune reactions and pathologic changes in NMRI mice than wild-derived isolates of both </w:t>
      </w:r>
      <w:r>
        <w:rPr>
          <w:rStyle w:val="Emphasis"/>
          <w:rFonts w:ascii="Times New Roman" w:hAnsi="Times New Roman"/>
        </w:rPr>
        <w:t>E. ferrisi</w:t>
      </w:r>
      <w:r>
        <w:rPr>
          <w:rStyle w:val="Emphasis"/>
          <w:rFonts w:ascii="Times New Roman" w:hAnsi="Times New Roman"/>
          <w:i w:val="false"/>
          <w:iCs w:val="false"/>
        </w:rPr>
        <w:t xml:space="preserve"> and </w:t>
      </w:r>
      <w:r>
        <w:rPr>
          <w:rStyle w:val="Emphasis"/>
          <w:rFonts w:ascii="Times New Roman" w:hAnsi="Times New Roman"/>
        </w:rPr>
        <w:t>E. falciformis</w:t>
      </w:r>
      <w:r>
        <w:rPr>
          <w:rStyle w:val="Emphasis"/>
          <w:rFonts w:ascii="Times New Roman" w:hAnsi="Times New Roman"/>
          <w:i w:val="false"/>
          <w:iCs w:val="false"/>
        </w:rPr>
        <w:t>.</w:t>
      </w:r>
      <w:commentRangeEnd w:id="15"/>
      <w:r>
        <w:commentReference w:id="15"/>
      </w:r>
      <w:r>
        <w:rPr>
          <w:rStyle w:val="Emphasis"/>
          <w:rFonts w:ascii="Times New Roman" w:hAnsi="Times New Roman"/>
          <w:i w:val="false"/>
          <w:iCs w:val="false"/>
        </w:rPr>
      </w:r>
    </w:p>
    <w:p>
      <w:pPr>
        <w:pStyle w:val="Normal"/>
        <w:spacing w:lineRule="auto" w:line="360"/>
        <w:jc w:val="both"/>
        <w:rPr/>
      </w:pPr>
      <w:r>
        <w:rPr>
          <w:rStyle w:val="Emphasis"/>
          <w:rFonts w:ascii="Times New Roman" w:hAnsi="Times New Roman"/>
          <w:bCs/>
          <w:i w:val="false"/>
          <w:iCs w:val="false"/>
          <w:color w:val="000000"/>
        </w:rPr>
        <w:t xml:space="preserve">Between the two </w:t>
      </w:r>
      <w:r>
        <w:rPr>
          <w:rStyle w:val="Emphasis"/>
          <w:rFonts w:ascii="Times New Roman" w:hAnsi="Times New Roman"/>
          <w:bCs/>
          <w:color w:val="000000"/>
        </w:rPr>
        <w:t>E. falciformis</w:t>
      </w:r>
      <w:r>
        <w:rPr>
          <w:rStyle w:val="Emphasis"/>
          <w:rFonts w:ascii="Times New Roman" w:hAnsi="Times New Roman"/>
          <w:bCs/>
          <w:i w:val="false"/>
          <w:iCs w:val="false"/>
          <w:color w:val="000000"/>
        </w:rPr>
        <w:t xml:space="preserve"> isolates we observed only slight differences in the length of the pre-patent period (time until oocyst shedding, starting at 6 </w:t>
      </w:r>
      <w:r>
        <w:rPr>
          <w:rStyle w:val="Emphasis"/>
          <w:rFonts w:ascii="Times New Roman" w:hAnsi="Times New Roman"/>
          <w:bCs/>
          <w:color w:val="000000"/>
        </w:rPr>
        <w:t>vs.</w:t>
      </w:r>
      <w:r>
        <w:rPr>
          <w:rStyle w:val="Emphasis"/>
          <w:rFonts w:ascii="Times New Roman" w:hAnsi="Times New Roman"/>
          <w:bCs/>
          <w:i w:val="false"/>
          <w:iCs w:val="false"/>
          <w:color w:val="000000"/>
        </w:rPr>
        <w:t xml:space="preserve"> 7 dpi). T</w:t>
      </w:r>
      <w:r>
        <w:rPr>
          <w:rStyle w:val="Emphasis"/>
          <w:rFonts w:ascii="Times New Roman" w:hAnsi="Times New Roman"/>
          <w:i w:val="false"/>
          <w:iCs w:val="false"/>
        </w:rPr>
        <w:t xml:space="preserve">hese results are in agreement with previous reports from the same host (NMRI mice) and parasite isolates </w:t>
      </w:r>
      <w:bookmarkStart w:id="15" w:name="__UnoMark__10567_2905672918"/>
      <w:r>
        <w:rPr>
          <w:rStyle w:val="Emphasis"/>
          <w:rFonts w:ascii="Times New Roman" w:hAnsi="Times New Roman"/>
          <w:i w:val="false"/>
          <w:iCs w:val="false"/>
        </w:rPr>
        <w:t>(Ehret et al, 2017; Schmid et al, 2014, 2012; Stange et al, 2012)</w:t>
      </w:r>
      <w:bookmarkEnd w:id="15"/>
      <w:r>
        <w:rPr>
          <w:rStyle w:val="Emphasis"/>
          <w:rFonts w:ascii="Times New Roman" w:hAnsi="Times New Roman"/>
          <w:bCs/>
          <w:i w:val="false"/>
          <w:iCs w:val="false"/>
          <w:color w:val="000000"/>
        </w:rPr>
        <w:t xml:space="preserve">. The pre-patent period for the wild derived </w:t>
      </w:r>
      <w:r>
        <w:rPr>
          <w:rStyle w:val="Emphasis"/>
          <w:rFonts w:ascii="Times New Roman" w:hAnsi="Times New Roman"/>
          <w:bCs/>
          <w:color w:val="000000"/>
        </w:rPr>
        <w:t>E. falciformis</w:t>
      </w:r>
      <w:r>
        <w:rPr>
          <w:rStyle w:val="Emphasis"/>
          <w:rFonts w:ascii="Times New Roman" w:hAnsi="Times New Roman"/>
          <w:bCs/>
          <w:i w:val="false"/>
          <w:iCs w:val="false"/>
          <w:color w:val="000000"/>
        </w:rPr>
        <w:t xml:space="preserve"> isolate (7 dpi) corresponds to that reported for the parasite isolate </w:t>
      </w:r>
      <w:r>
        <w:rPr>
          <w:rStyle w:val="Emphasis"/>
          <w:rFonts w:ascii="Times New Roman" w:hAnsi="Times New Roman"/>
          <w:bCs/>
          <w:color w:val="000000"/>
        </w:rPr>
        <w:t>E. falciformis</w:t>
      </w:r>
      <w:r>
        <w:rPr>
          <w:rStyle w:val="Emphasis"/>
          <w:rFonts w:ascii="Times New Roman" w:hAnsi="Times New Roman"/>
          <w:bCs/>
          <w:i w:val="false"/>
          <w:iCs w:val="false"/>
          <w:color w:val="000000"/>
        </w:rPr>
        <w:t xml:space="preserve"> var praghensis </w:t>
      </w:r>
      <w:bookmarkStart w:id="16" w:name="__UnoMark__10566_2905672918"/>
      <w:r>
        <w:rPr>
          <w:rStyle w:val="Emphasis"/>
          <w:rFonts w:ascii="Times New Roman" w:hAnsi="Times New Roman"/>
          <w:bCs/>
          <w:i w:val="false"/>
          <w:iCs w:val="false"/>
          <w:color w:val="000000"/>
        </w:rPr>
        <w:t>(Kasai et al, 1991; Mesfin et al, 1978)</w:t>
      </w:r>
      <w:bookmarkEnd w:id="16"/>
      <w:r>
        <w:rPr>
          <w:rStyle w:val="Emphasis"/>
          <w:rFonts w:ascii="Times New Roman" w:hAnsi="Times New Roman"/>
          <w:bCs/>
          <w:i w:val="false"/>
          <w:iCs w:val="false"/>
          <w:color w:val="000000"/>
        </w:rPr>
        <w:t xml:space="preserve">. Finally, </w:t>
      </w:r>
      <w:bookmarkStart w:id="17" w:name="__UnoMark__10565_2905672918"/>
      <w:r>
        <w:rPr>
          <w:rStyle w:val="Emphasis"/>
          <w:rFonts w:ascii="Times New Roman" w:hAnsi="Times New Roman"/>
          <w:bCs/>
          <w:i w:val="false"/>
          <w:iCs w:val="false"/>
          <w:color w:val="000000"/>
        </w:rPr>
        <w:t>Mahrt and Shi (1988) and Schito et al, (1996)</w:t>
      </w:r>
      <w:bookmarkEnd w:id="17"/>
      <w:r>
        <w:rPr>
          <w:rStyle w:val="Emphasis"/>
          <w:rFonts w:ascii="Times New Roman" w:hAnsi="Times New Roman"/>
          <w:bCs/>
          <w:i w:val="false"/>
          <w:iCs w:val="false"/>
          <w:color w:val="000000"/>
        </w:rPr>
        <w:t xml:space="preserve"> demonstrated slightly longer pre-patent periods for </w:t>
      </w:r>
      <w:r>
        <w:rPr>
          <w:rStyle w:val="Emphasis"/>
          <w:rFonts w:ascii="Times New Roman" w:hAnsi="Times New Roman"/>
          <w:bCs/>
          <w:color w:val="000000"/>
        </w:rPr>
        <w:t>E. falciformis</w:t>
      </w:r>
      <w:r>
        <w:rPr>
          <w:rStyle w:val="Emphasis"/>
          <w:rFonts w:ascii="Times New Roman" w:hAnsi="Times New Roman"/>
          <w:bCs/>
          <w:i w:val="false"/>
          <w:iCs w:val="false"/>
          <w:color w:val="000000"/>
        </w:rPr>
        <w:t xml:space="preserve"> infections (7 or 8 dpi). </w:t>
      </w:r>
      <w:r>
        <w:rPr>
          <w:rStyle w:val="Emphasis"/>
          <w:rFonts w:ascii="Times New Roman" w:hAnsi="Times New Roman"/>
          <w:i w:val="false"/>
          <w:iCs w:val="false"/>
          <w:color w:val="000000"/>
        </w:rPr>
        <w:t xml:space="preserve">Similarly, the output of oocysts in our study (for all isolates) was comparable or slightly lower </w:t>
      </w:r>
      <w:r>
        <w:rPr>
          <w:rStyle w:val="Emphasis"/>
          <w:rFonts w:ascii="Times New Roman" w:hAnsi="Times New Roman"/>
          <w:i w:val="false"/>
          <w:iCs w:val="false"/>
        </w:rPr>
        <w:t>to that in previous reports (Ehret et al, 2017; Schmid et al, 20</w:t>
      </w:r>
      <w:bookmarkStart w:id="18" w:name="__UnoMark__10564_2905672918"/>
      <w:bookmarkEnd w:id="18"/>
      <w:r>
        <w:rPr>
          <w:rStyle w:val="Emphasis"/>
          <w:rFonts w:ascii="Times New Roman" w:hAnsi="Times New Roman"/>
          <w:i w:val="false"/>
          <w:iCs w:val="false"/>
        </w:rPr>
        <w:t>14)</w:t>
      </w:r>
      <w:r>
        <w:rPr>
          <w:rStyle w:val="Emphasis"/>
          <w:rFonts w:ascii="Times New Roman" w:hAnsi="Times New Roman"/>
          <w:bCs/>
          <w:i w:val="false"/>
          <w:iCs w:val="false"/>
          <w:color w:val="000000"/>
        </w:rPr>
        <w:t>.</w:t>
      </w:r>
      <w:r>
        <w:rPr>
          <w:rStyle w:val="Emphasis"/>
          <w:rFonts w:ascii="Times New Roman" w:hAnsi="Times New Roman"/>
          <w:i w:val="false"/>
          <w:iCs w:val="false"/>
        </w:rPr>
        <w:t xml:space="preserve"> </w:t>
      </w:r>
    </w:p>
    <w:p>
      <w:pPr>
        <w:pStyle w:val="Normal"/>
        <w:spacing w:lineRule="auto" w:line="360"/>
        <w:jc w:val="both"/>
        <w:rPr/>
      </w:pPr>
      <w:r>
        <w:rPr>
          <w:rFonts w:ascii="Times New Roman" w:hAnsi="Times New Roman"/>
          <w:bCs/>
          <w:color w:val="000000"/>
        </w:rPr>
        <w:t xml:space="preserve">Our observation regarding the lifecycle dynamics of </w:t>
      </w:r>
      <w:r>
        <w:rPr>
          <w:rStyle w:val="Emphasis"/>
          <w:rFonts w:ascii="Times New Roman" w:hAnsi="Times New Roman"/>
          <w:bCs/>
          <w:color w:val="000000"/>
        </w:rPr>
        <w:t>E. ferrisi</w:t>
      </w:r>
      <w:r>
        <w:rPr>
          <w:rStyle w:val="Emphasis"/>
          <w:rFonts w:ascii="Times New Roman" w:hAnsi="Times New Roman"/>
          <w:bCs/>
          <w:i w:val="false"/>
          <w:color w:val="333333"/>
          <w:highlight w:val="white"/>
          <w:lang w:val="en-US"/>
        </w:rPr>
        <w:t xml:space="preserve">, </w:t>
      </w:r>
      <w:r>
        <w:rPr>
          <w:rFonts w:ascii="Times New Roman" w:hAnsi="Times New Roman"/>
          <w:bCs/>
          <w:color w:val="000000"/>
        </w:rPr>
        <w:t>agree with the initial description of</w:t>
      </w:r>
      <w:r>
        <w:rPr>
          <w:rFonts w:ascii="Times New Roman" w:hAnsi="Times New Roman"/>
          <w:bCs/>
          <w:iCs/>
          <w:color w:val="333333"/>
          <w:highlight w:val="white"/>
          <w:lang w:val="en-US"/>
        </w:rPr>
        <w:t xml:space="preserve"> the life cycle in </w:t>
      </w:r>
      <w:r>
        <w:rPr>
          <w:rStyle w:val="Emphasis"/>
          <w:rFonts w:ascii="Times New Roman" w:hAnsi="Times New Roman"/>
          <w:bCs/>
          <w:color w:val="333333"/>
          <w:highlight w:val="white"/>
          <w:lang w:val="en-US"/>
        </w:rPr>
        <w:t xml:space="preserve">Mus musculus </w:t>
      </w:r>
      <w:bookmarkStart w:id="19" w:name="__UnoMark__10563_2905672918"/>
      <w:r>
        <w:rPr>
          <w:rStyle w:val="Emphasis"/>
          <w:rFonts w:ascii="Times New Roman" w:hAnsi="Times New Roman"/>
          <w:bCs/>
          <w:i w:val="false"/>
          <w:iCs w:val="false"/>
          <w:color w:val="000000"/>
        </w:rPr>
        <w:t>(Ankrom et al, 1975)</w:t>
      </w:r>
      <w:bookmarkEnd w:id="19"/>
      <w:r>
        <w:rPr>
          <w:rFonts w:ascii="Times New Roman" w:hAnsi="Times New Roman"/>
          <w:bCs/>
          <w:color w:val="000000"/>
        </w:rPr>
        <w:t xml:space="preserve">. Our present work confirms that </w:t>
      </w:r>
      <w:r>
        <w:rPr>
          <w:rStyle w:val="Emphasis"/>
          <w:rFonts w:ascii="Times New Roman" w:hAnsi="Times New Roman"/>
          <w:bCs/>
          <w:color w:val="000000"/>
        </w:rPr>
        <w:t>E. ferrisi</w:t>
      </w:r>
      <w:r>
        <w:rPr>
          <w:rStyle w:val="Emphasis"/>
          <w:rFonts w:ascii="Times New Roman" w:hAnsi="Times New Roman"/>
          <w:bCs/>
          <w:i w:val="false"/>
          <w:iCs w:val="false"/>
          <w:color w:val="000000"/>
        </w:rPr>
        <w:t xml:space="preserve"> is </w:t>
      </w:r>
      <w:r>
        <w:rPr>
          <w:rFonts w:ascii="Times New Roman" w:hAnsi="Times New Roman"/>
          <w:bCs/>
          <w:color w:val="000000"/>
        </w:rPr>
        <w:t xml:space="preserve">characterized by a – especially when compared to </w:t>
      </w:r>
      <w:r>
        <w:rPr>
          <w:rFonts w:ascii="Times New Roman" w:hAnsi="Times New Roman"/>
          <w:bCs/>
          <w:i/>
          <w:iCs/>
          <w:color w:val="000000"/>
        </w:rPr>
        <w:t>E. falciformis</w:t>
      </w:r>
      <w:r>
        <w:rPr>
          <w:rFonts w:ascii="Times New Roman" w:hAnsi="Times New Roman"/>
          <w:bCs/>
          <w:color w:val="000000"/>
        </w:rPr>
        <w:t xml:space="preserve"> – short life cycle with patency at 3 dpi. It is also noteworthy that the oocysts output of this species did not differ significantly when compared to that of both </w:t>
      </w:r>
      <w:r>
        <w:rPr>
          <w:rStyle w:val="Emphasis"/>
          <w:rFonts w:ascii="Times New Roman" w:hAnsi="Times New Roman"/>
          <w:bCs/>
          <w:color w:val="000000"/>
        </w:rPr>
        <w:t xml:space="preserve">E. falciformis </w:t>
      </w:r>
      <w:r>
        <w:rPr>
          <w:rStyle w:val="Emphasis"/>
          <w:rFonts w:ascii="Times New Roman" w:hAnsi="Times New Roman"/>
          <w:bCs/>
          <w:i w:val="false"/>
          <w:iCs w:val="false"/>
          <w:color w:val="000000"/>
        </w:rPr>
        <w:t xml:space="preserve">isolates (Figure </w:t>
      </w:r>
      <w:r>
        <w:rPr>
          <w:rStyle w:val="Emphasis"/>
          <w:rFonts w:ascii="Times New Roman" w:hAnsi="Times New Roman"/>
          <w:bCs/>
          <w:i w:val="false"/>
          <w:iCs w:val="false"/>
          <w:color w:val="000000"/>
        </w:rPr>
        <w:t>1</w:t>
      </w:r>
      <w:r>
        <w:rPr>
          <w:rStyle w:val="Emphasis"/>
          <w:rFonts w:ascii="Times New Roman" w:hAnsi="Times New Roman"/>
          <w:bCs/>
          <w:i w:val="false"/>
          <w:iCs w:val="false"/>
          <w:color w:val="000000"/>
        </w:rPr>
        <w:t xml:space="preserve">). </w:t>
      </w:r>
    </w:p>
    <w:p>
      <w:pPr>
        <w:pStyle w:val="Normal"/>
        <w:spacing w:lineRule="auto" w:line="360"/>
        <w:jc w:val="both"/>
        <w:rPr>
          <w:rStyle w:val="Emphasis"/>
          <w:rFonts w:ascii="Times New Roman" w:hAnsi="Times New Roman"/>
          <w:bCs/>
          <w:i w:val="false"/>
          <w:i w:val="false"/>
          <w:iCs w:val="false"/>
          <w:color w:val="000000"/>
        </w:rPr>
      </w:pPr>
      <w:r>
        <w:rPr/>
      </w:r>
    </w:p>
    <w:p>
      <w:pPr>
        <w:pStyle w:val="Normal"/>
        <w:spacing w:lineRule="auto" w:line="360"/>
        <w:jc w:val="both"/>
        <w:rPr>
          <w:rStyle w:val="Emphasis"/>
          <w:rFonts w:ascii="Times New Roman" w:hAnsi="Times New Roman"/>
          <w:bCs/>
          <w:i w:val="false"/>
          <w:i w:val="false"/>
          <w:iCs w:val="false"/>
          <w:color w:val="000000"/>
        </w:rPr>
      </w:pPr>
      <w:r>
        <w:rPr/>
      </w:r>
    </w:p>
    <w:p>
      <w:pPr>
        <w:pStyle w:val="Normal"/>
        <w:spacing w:lineRule="auto" w:line="360"/>
        <w:jc w:val="both"/>
        <w:rPr/>
      </w:pPr>
      <w:r>
        <w:rPr>
          <w:rFonts w:ascii="Times New Roman" w:hAnsi="Times New Roman"/>
          <w:bCs/>
          <w:color w:val="000000"/>
        </w:rPr>
        <w:t xml:space="preserve">Pathogenicity assessed by maximal </w:t>
      </w:r>
      <w:r>
        <w:rPr>
          <w:rFonts w:ascii="Times New Roman" w:hAnsi="Times New Roman"/>
          <w:color w:val="000000"/>
        </w:rPr>
        <w:t xml:space="preserve">weight loss during infections with </w:t>
      </w:r>
      <w:r>
        <w:rPr>
          <w:rFonts w:ascii="Times New Roman" w:hAnsi="Times New Roman"/>
          <w:i/>
          <w:iCs/>
          <w:color w:val="000000"/>
        </w:rPr>
        <w:t>E. falciformis</w:t>
      </w:r>
      <w:r>
        <w:rPr>
          <w:rFonts w:ascii="Times New Roman" w:hAnsi="Times New Roman"/>
          <w:color w:val="000000"/>
        </w:rPr>
        <w:t xml:space="preserve"> was very severe in the present study compared to previous experiments </w:t>
      </w:r>
      <w:bookmarkStart w:id="20" w:name="__UnoMark__10562_2905672918"/>
      <w:r>
        <w:rPr>
          <w:rStyle w:val="Emphasis"/>
          <w:rFonts w:ascii="Times New Roman" w:hAnsi="Times New Roman"/>
          <w:i w:val="false"/>
          <w:iCs w:val="false"/>
        </w:rPr>
        <w:t>(Ehret et al, 2017; Schmid et al, 2012; Stange et al, 2012)</w:t>
      </w:r>
      <w:bookmarkEnd w:id="20"/>
      <w:r>
        <w:rPr>
          <w:rStyle w:val="Emphasis"/>
          <w:rFonts w:ascii="Times New Roman" w:hAnsi="Times New Roman"/>
          <w:i w:val="false"/>
          <w:iCs w:val="false"/>
        </w:rPr>
        <w:t xml:space="preserve">. </w:t>
      </w:r>
    </w:p>
    <w:p>
      <w:pPr>
        <w:pStyle w:val="Normal"/>
        <w:spacing w:lineRule="auto" w:line="360"/>
        <w:jc w:val="both"/>
        <w:rPr>
          <w:rStyle w:val="Emphasis"/>
          <w:rFonts w:ascii="Times New Roman" w:hAnsi="Times New Roman"/>
          <w:i w:val="false"/>
          <w:i w:val="false"/>
          <w:iCs w:val="false"/>
        </w:rPr>
      </w:pPr>
      <w:r>
        <w:rPr/>
      </w:r>
    </w:p>
    <w:p>
      <w:pPr>
        <w:pStyle w:val="Normal"/>
        <w:spacing w:lineRule="auto" w:line="360"/>
        <w:jc w:val="both"/>
        <w:rPr/>
      </w:pPr>
      <w:r>
        <w:rPr>
          <w:rStyle w:val="Emphasis"/>
          <w:rFonts w:ascii="Times New Roman" w:hAnsi="Times New Roman"/>
          <w:i w:val="false"/>
          <w:iCs w:val="false"/>
        </w:rPr>
        <w:t xml:space="preserve">A potential reason for this </w:t>
      </w:r>
      <w:r>
        <w:rPr>
          <w:rStyle w:val="Emphasis"/>
          <w:rFonts w:ascii="Times New Roman" w:hAnsi="Times New Roman"/>
          <w:i w:val="false"/>
          <w:iCs w:val="false"/>
        </w:rPr>
        <w:t xml:space="preserve">high pathogenicity </w:t>
      </w:r>
      <w:r>
        <w:rPr>
          <w:rStyle w:val="Emphasis"/>
          <w:rFonts w:ascii="Times New Roman" w:hAnsi="Times New Roman"/>
          <w:i w:val="false"/>
          <w:iCs w:val="false"/>
        </w:rPr>
        <w:t xml:space="preserve">. </w:t>
      </w:r>
    </w:p>
    <w:p>
      <w:pPr>
        <w:pStyle w:val="Normal"/>
        <w:spacing w:lineRule="auto" w:line="360"/>
        <w:jc w:val="both"/>
        <w:rPr>
          <w:rStyle w:val="Emphasis"/>
          <w:rFonts w:ascii="Times New Roman" w:hAnsi="Times New Roman"/>
          <w:i w:val="false"/>
          <w:i w:val="false"/>
          <w:iCs w:val="false"/>
        </w:rPr>
      </w:pPr>
      <w:r>
        <w:rPr/>
      </w:r>
    </w:p>
    <w:p>
      <w:pPr>
        <w:pStyle w:val="Normal"/>
        <w:spacing w:lineRule="auto" w:line="360"/>
        <w:jc w:val="both"/>
        <w:rPr/>
      </w:pPr>
      <w:r>
        <w:rPr>
          <w:rStyle w:val="Emphasis"/>
          <w:rFonts w:ascii="Times New Roman" w:hAnsi="Times New Roman"/>
          <w:i w:val="false"/>
          <w:iCs w:val="false"/>
        </w:rPr>
        <w:t>WHY WE NEED THE PARASITE-HOST DNA-LOG RATIO.</w:t>
      </w:r>
    </w:p>
    <w:p>
      <w:pPr>
        <w:pStyle w:val="Normal"/>
        <w:spacing w:lineRule="auto" w:line="360"/>
        <w:jc w:val="both"/>
        <w:rPr>
          <w:rStyle w:val="Emphasis"/>
          <w:rFonts w:ascii="Times New Roman" w:hAnsi="Times New Roman"/>
          <w:i w:val="false"/>
          <w:i w:val="false"/>
          <w:iCs w:val="false"/>
        </w:rPr>
      </w:pPr>
      <w:r>
        <w:rPr>
          <w:rFonts w:ascii="Times New Roman" w:hAnsi="Times New Roman"/>
          <w:i w:val="false"/>
          <w:iCs w:val="false"/>
        </w:rPr>
      </w:r>
    </w:p>
    <w:p>
      <w:pPr>
        <w:pStyle w:val="Normal"/>
        <w:spacing w:lineRule="auto" w:line="360"/>
        <w:jc w:val="both"/>
        <w:rPr/>
      </w:pPr>
      <w:r>
        <w:rPr>
          <w:rStyle w:val="Emphasis"/>
          <w:rFonts w:ascii="Times New Roman" w:hAnsi="Times New Roman"/>
          <w:i w:val="false"/>
          <w:iCs w:val="false"/>
        </w:rPr>
        <w:t xml:space="preserve">As observed by Haberkorn (1970) higher dosed inocula lead to enhanced pathology, while infection dynamics (the extent and timing of oocyst shedding) are not impacted. </w:t>
      </w:r>
    </w:p>
    <w:p>
      <w:pPr>
        <w:pStyle w:val="Normal"/>
        <w:spacing w:lineRule="auto" w:line="360"/>
        <w:jc w:val="both"/>
        <w:rPr>
          <w:rStyle w:val="Emphasis"/>
          <w:rFonts w:ascii="Times New Roman" w:hAnsi="Times New Roman"/>
          <w:i w:val="false"/>
          <w:i w:val="false"/>
          <w:iCs w:val="false"/>
          <w:color w:val="000000"/>
        </w:rPr>
      </w:pPr>
      <w:r>
        <w:rPr/>
      </w:r>
    </w:p>
    <w:p>
      <w:pPr>
        <w:pStyle w:val="Normal"/>
        <w:spacing w:lineRule="auto" w:line="360"/>
        <w:jc w:val="both"/>
        <w:rPr/>
      </w:pPr>
      <w:r>
        <w:rPr>
          <w:rFonts w:ascii="Times New Roman" w:hAnsi="Times New Roman"/>
          <w:color w:val="000000"/>
        </w:rPr>
        <w:t xml:space="preserve">In </w:t>
      </w:r>
      <w:r>
        <w:rPr>
          <w:rFonts w:ascii="Times New Roman" w:hAnsi="Times New Roman"/>
          <w:i/>
          <w:iCs/>
          <w:color w:val="000000"/>
        </w:rPr>
        <w:t>E. falciformis</w:t>
      </w:r>
      <w:r>
        <w:rPr>
          <w:rFonts w:ascii="Times New Roman" w:hAnsi="Times New Roman"/>
          <w:color w:val="000000"/>
        </w:rPr>
        <w:t xml:space="preserve"> infections maximal weight loss was observed at 9 dpi, while infections with </w:t>
      </w:r>
      <w:r>
        <w:rPr>
          <w:rFonts w:ascii="Times New Roman" w:hAnsi="Times New Roman"/>
          <w:i/>
          <w:iCs/>
          <w:color w:val="000000"/>
        </w:rPr>
        <w:t xml:space="preserve">E. ferrisi </w:t>
      </w:r>
      <w:r>
        <w:rPr>
          <w:rFonts w:ascii="Times New Roman" w:hAnsi="Times New Roman"/>
          <w:color w:val="000000"/>
        </w:rPr>
        <w:t xml:space="preserve">induced a significantly lower maximal weight loss at 5 dpi. </w:t>
      </w:r>
      <w:del w:id="6" w:author="Weyrich, Alexandra" w:date="2018-06-04T14:24:00Z">
        <w:r>
          <w:rPr>
            <w:rFonts w:ascii="Times New Roman" w:hAnsi="Times New Roman"/>
            <w:bCs/>
            <w:color w:val="000000"/>
          </w:rPr>
          <w:delText>This observations</w:delText>
        </w:r>
      </w:del>
      <w:ins w:id="7" w:author="Weyrich, Alexandra" w:date="2018-06-04T14:24:00Z">
        <w:r>
          <w:rPr>
            <w:rFonts w:ascii="Times New Roman" w:hAnsi="Times New Roman"/>
            <w:bCs/>
            <w:color w:val="000000"/>
          </w:rPr>
          <w:t>These observations</w:t>
        </w:r>
      </w:ins>
      <w:r>
        <w:rPr>
          <w:rFonts w:ascii="Times New Roman" w:hAnsi="Times New Roman"/>
          <w:bCs/>
          <w:color w:val="000000"/>
        </w:rPr>
        <w:t xml:space="preserve"> are likely due to fewer cycles of asexual merogony of the parasite leading to a lower burden of intestinal stages</w:t>
      </w:r>
      <w:ins w:id="8" w:author="Weyrich, Alexandra" w:date="2018-06-04T14:24:00Z">
        <w:r>
          <w:rPr>
            <w:rFonts w:ascii="Times New Roman" w:hAnsi="Times New Roman"/>
            <w:bCs/>
            <w:color w:val="000000"/>
          </w:rPr>
          <w:t xml:space="preserve"> (Ref. missing)</w:t>
        </w:r>
      </w:ins>
      <w:r>
        <w:rPr>
          <w:rFonts w:ascii="Times New Roman" w:hAnsi="Times New Roman"/>
          <w:bCs/>
          <w:color w:val="000000"/>
        </w:rPr>
        <w:t xml:space="preserve">. </w:t>
      </w:r>
    </w:p>
    <w:p>
      <w:pPr>
        <w:pStyle w:val="Normal"/>
        <w:spacing w:lineRule="auto" w:line="360"/>
        <w:jc w:val="both"/>
        <w:rPr/>
      </w:pPr>
      <w:r>
        <w:rPr>
          <w:rFonts w:ascii="Times New Roman" w:hAnsi="Times New Roman"/>
          <w:bCs/>
          <w:color w:val="000000"/>
        </w:rPr>
        <w:t xml:space="preserve">Interestingly, lines of poultry </w:t>
      </w:r>
      <w:r>
        <w:rPr>
          <w:rFonts w:ascii="Times New Roman" w:hAnsi="Times New Roman"/>
          <w:i/>
          <w:iCs/>
        </w:rPr>
        <w:t xml:space="preserve">Eimeria </w:t>
      </w:r>
      <w:r>
        <w:rPr>
          <w:rFonts w:ascii="Times New Roman" w:hAnsi="Times New Roman"/>
        </w:rPr>
        <w:t xml:space="preserve">with an </w:t>
      </w:r>
      <w:r>
        <w:rPr>
          <w:rFonts w:ascii="Times New Roman" w:hAnsi="Times New Roman"/>
          <w:color w:val="000000"/>
        </w:rPr>
        <w:t>abbreviated and early life cycle (so called “precocious lines”) show low</w:t>
      </w:r>
      <w:r>
        <w:rPr>
          <w:rFonts w:ascii="Times New Roman" w:hAnsi="Times New Roman"/>
        </w:rPr>
        <w:t xml:space="preserve"> oocyst output and are less pathogenic to their host (Shirley and Harvey, 2000; Shirley and Long, 19</w:t>
      </w:r>
      <w:bookmarkStart w:id="21" w:name="__UnoMark__10561_2905672918"/>
      <w:bookmarkEnd w:id="21"/>
      <w:r>
        <w:rPr>
          <w:rFonts w:ascii="Times New Roman" w:hAnsi="Times New Roman"/>
        </w:rPr>
        <w:t xml:space="preserve">90). While </w:t>
      </w:r>
      <w:r>
        <w:rPr>
          <w:rFonts w:ascii="Times New Roman" w:hAnsi="Times New Roman"/>
          <w:i/>
          <w:iCs/>
        </w:rPr>
        <w:t>E. ferrisi</w:t>
      </w:r>
      <w:r>
        <w:rPr>
          <w:rFonts w:ascii="Times New Roman" w:hAnsi="Times New Roman"/>
        </w:rPr>
        <w:t xml:space="preserve"> attains substantial oocyst output, it shares this low pathology with </w:t>
      </w:r>
      <w:r>
        <w:rPr>
          <w:rFonts w:ascii="Times New Roman" w:hAnsi="Times New Roman"/>
          <w:color w:val="000000"/>
        </w:rPr>
        <w:t xml:space="preserve">precocious lines. This suggests </w:t>
      </w:r>
      <w:r>
        <w:rPr>
          <w:rFonts w:ascii="Times New Roman" w:hAnsi="Times New Roman"/>
          <w:bCs/>
          <w:iCs/>
          <w:color w:val="000000"/>
        </w:rPr>
        <w:t xml:space="preserve">that short phases of asexual expansion might be correlated with low pathogenicity in </w:t>
      </w:r>
      <w:r>
        <w:rPr>
          <w:rFonts w:ascii="Times New Roman" w:hAnsi="Times New Roman"/>
          <w:bCs/>
          <w:i/>
          <w:iCs/>
          <w:color w:val="000000"/>
        </w:rPr>
        <w:t>Eimeria</w:t>
      </w:r>
      <w:r>
        <w:rPr>
          <w:rFonts w:ascii="Times New Roman" w:hAnsi="Times New Roman"/>
          <w:bCs/>
          <w:iCs/>
          <w:color w:val="000000"/>
        </w:rPr>
        <w:t xml:space="preserve"> </w:t>
      </w:r>
      <w:r>
        <w:rPr>
          <w:rFonts w:ascii="Times New Roman" w:hAnsi="Times New Roman"/>
          <w:color w:val="000000"/>
        </w:rPr>
        <w:t xml:space="preserve">infections independent of total oocyst shedding. In other words, parasite fitness for “naturally precocious” species of </w:t>
      </w:r>
      <w:r>
        <w:rPr>
          <w:rFonts w:ascii="Times New Roman" w:hAnsi="Times New Roman"/>
          <w:i/>
          <w:iCs/>
          <w:color w:val="000000"/>
        </w:rPr>
        <w:t>Eimeria</w:t>
      </w:r>
      <w:r>
        <w:rPr>
          <w:rFonts w:ascii="Times New Roman" w:hAnsi="Times New Roman"/>
          <w:color w:val="000000"/>
        </w:rPr>
        <w:t xml:space="preserve"> might be high, while simultaneously host fitness is </w:t>
      </w:r>
      <w:r>
        <w:rPr>
          <w:rFonts w:ascii="Times New Roman" w:hAnsi="Times New Roman"/>
          <w:color w:val="000000"/>
        </w:rPr>
        <w:t xml:space="preserve">affected </w:t>
      </w:r>
      <w:r>
        <w:rPr>
          <w:rFonts w:ascii="Times New Roman" w:hAnsi="Times New Roman"/>
          <w:color w:val="000000"/>
        </w:rPr>
        <w:t xml:space="preserve">relatively little by infections. </w:t>
      </w:r>
    </w:p>
    <w:p>
      <w:pPr>
        <w:pStyle w:val="Normal"/>
        <w:spacing w:lineRule="auto" w:line="360"/>
        <w:jc w:val="both"/>
        <w:rPr>
          <w:rStyle w:val="Emphasis"/>
          <w:rFonts w:ascii="Times New Roman" w:hAnsi="Times New Roman"/>
          <w:i w:val="false"/>
          <w:i w:val="false"/>
          <w:iCs w:val="false"/>
          <w:color w:val="222222"/>
        </w:rPr>
      </w:pPr>
      <w:r>
        <w:rPr/>
      </w:r>
    </w:p>
    <w:p>
      <w:pPr>
        <w:pStyle w:val="Normal"/>
        <w:spacing w:lineRule="auto" w:line="360"/>
        <w:jc w:val="both"/>
        <w:rPr/>
      </w:pPr>
      <w:r>
        <w:rPr>
          <w:rStyle w:val="Emphasis"/>
          <w:rFonts w:ascii="Times New Roman" w:hAnsi="Times New Roman"/>
          <w:i w:val="false"/>
          <w:iCs w:val="false"/>
          <w:color w:val="222222"/>
        </w:rPr>
        <w:t>C</w:t>
      </w:r>
      <w:r>
        <w:rPr>
          <w:rStyle w:val="Emphasis"/>
          <w:rFonts w:ascii="Times New Roman" w:hAnsi="Times New Roman"/>
          <w:i w:val="false"/>
          <w:iCs w:val="false"/>
          <w:color w:val="222222"/>
        </w:rPr>
        <w:t>omparing weight loss between the two isolates of</w:t>
      </w:r>
      <w:r>
        <w:rPr>
          <w:rStyle w:val="Emphasis"/>
          <w:rFonts w:ascii="Times New Roman" w:hAnsi="Times New Roman"/>
          <w:color w:val="222222"/>
        </w:rPr>
        <w:t xml:space="preserve"> E. </w:t>
      </w:r>
      <w:r>
        <w:rPr>
          <w:rStyle w:val="Emphasis"/>
          <w:rFonts w:ascii="Times New Roman" w:hAnsi="Times New Roman"/>
          <w:bCs/>
          <w:color w:val="000000"/>
        </w:rPr>
        <w:t xml:space="preserve">falciformis </w:t>
      </w:r>
      <w:r>
        <w:rPr>
          <w:rStyle w:val="Emphasis"/>
          <w:rFonts w:ascii="Times New Roman" w:hAnsi="Times New Roman"/>
          <w:bCs/>
          <w:i w:val="false"/>
          <w:iCs w:val="false"/>
          <w:color w:val="000000"/>
        </w:rPr>
        <w:t xml:space="preserve">and that of </w:t>
      </w:r>
      <w:r>
        <w:rPr>
          <w:rStyle w:val="Emphasis"/>
          <w:rFonts w:ascii="Times New Roman" w:hAnsi="Times New Roman"/>
          <w:bCs/>
          <w:color w:val="000000"/>
        </w:rPr>
        <w:t>E. ferrisi</w:t>
      </w:r>
      <w:r>
        <w:rPr>
          <w:rStyle w:val="Emphasis"/>
          <w:rFonts w:ascii="Times New Roman" w:hAnsi="Times New Roman"/>
          <w:bCs/>
          <w:i w:val="false"/>
          <w:iCs w:val="false"/>
          <w:color w:val="000000"/>
        </w:rPr>
        <w:t xml:space="preserve"> </w:t>
      </w:r>
      <w:r>
        <w:rPr>
          <w:rStyle w:val="Emphasis"/>
          <w:rFonts w:ascii="Times New Roman" w:hAnsi="Times New Roman"/>
          <w:i w:val="false"/>
          <w:iCs w:val="false"/>
          <w:color w:val="000000"/>
        </w:rPr>
        <w:t xml:space="preserve">demonstrate that </w:t>
      </w:r>
      <w:r>
        <w:rPr>
          <w:rStyle w:val="Emphasis"/>
          <w:rFonts w:ascii="Times New Roman" w:hAnsi="Times New Roman"/>
          <w:bCs/>
          <w:color w:val="000000"/>
        </w:rPr>
        <w:t>E. ferrisi</w:t>
      </w:r>
      <w:r>
        <w:rPr>
          <w:rStyle w:val="Emphasis"/>
          <w:rFonts w:ascii="Times New Roman" w:hAnsi="Times New Roman"/>
          <w:i w:val="false"/>
          <w:iCs w:val="false"/>
          <w:color w:val="000000"/>
        </w:rPr>
        <w:t xml:space="preserve"> induces most weight loss before the peak of its oocyst shedding, while both </w:t>
      </w:r>
      <w:r>
        <w:rPr>
          <w:rStyle w:val="Emphasis"/>
          <w:rFonts w:ascii="Times New Roman" w:hAnsi="Times New Roman"/>
          <w:color w:val="000000"/>
        </w:rPr>
        <w:t>E. falciformis</w:t>
      </w:r>
      <w:r>
        <w:rPr>
          <w:rStyle w:val="Emphasis"/>
          <w:rFonts w:ascii="Times New Roman" w:hAnsi="Times New Roman"/>
          <w:i w:val="false"/>
          <w:iCs w:val="false"/>
          <w:color w:val="000000"/>
        </w:rPr>
        <w:t xml:space="preserve"> isolates impact the host after the peak of their oocyst shedding (Figure </w:t>
      </w:r>
      <w:r>
        <w:rPr>
          <w:rStyle w:val="Emphasis"/>
          <w:rFonts w:ascii="Times New Roman" w:hAnsi="Times New Roman"/>
          <w:i w:val="false"/>
          <w:iCs w:val="false"/>
          <w:color w:val="000000"/>
        </w:rPr>
        <w:t>2</w:t>
      </w:r>
      <w:r>
        <w:rPr>
          <w:rStyle w:val="Emphasis"/>
          <w:rFonts w:ascii="Times New Roman" w:hAnsi="Times New Roman"/>
          <w:i w:val="false"/>
          <w:iCs w:val="false"/>
          <w:color w:val="000000"/>
        </w:rPr>
        <w:t>). T</w:t>
      </w:r>
      <w:r>
        <w:rPr>
          <w:rStyle w:val="Emphasis"/>
          <w:rFonts w:ascii="Times New Roman" w:hAnsi="Times New Roman"/>
          <w:i w:val="false"/>
          <w:iCs w:val="false"/>
          <w:color w:val="333333"/>
        </w:rPr>
        <w:t xml:space="preserve">hese differences suggest that mechanisms </w:t>
      </w:r>
      <w:r>
        <w:rPr>
          <w:rStyle w:val="Emphasis"/>
          <w:rFonts w:ascii="Times New Roman" w:hAnsi="Times New Roman"/>
          <w:i w:val="false"/>
          <w:iCs w:val="false"/>
          <w:color w:val="000000"/>
        </w:rPr>
        <w:t xml:space="preserve">underlying pathogenesis might be different between the two parasite species. Weight loss in infections </w:t>
      </w:r>
      <w:r>
        <w:rPr>
          <w:rStyle w:val="Emphasis"/>
          <w:rFonts w:ascii="Times New Roman" w:hAnsi="Times New Roman"/>
          <w:i w:val="false"/>
          <w:iCs w:val="false"/>
          <w:color w:val="222222"/>
        </w:rPr>
        <w:t>with two isolates of</w:t>
      </w:r>
      <w:r>
        <w:rPr>
          <w:rStyle w:val="Emphasis"/>
          <w:rFonts w:ascii="Times New Roman" w:hAnsi="Times New Roman"/>
          <w:color w:val="222222"/>
        </w:rPr>
        <w:t xml:space="preserve"> E. </w:t>
      </w:r>
      <w:r>
        <w:rPr>
          <w:rStyle w:val="Emphasis"/>
          <w:rFonts w:ascii="Times New Roman" w:hAnsi="Times New Roman"/>
          <w:bCs/>
          <w:color w:val="000000"/>
        </w:rPr>
        <w:t xml:space="preserve">falciformis </w:t>
      </w:r>
      <w:r>
        <w:rPr>
          <w:rStyle w:val="Emphasis"/>
          <w:rFonts w:ascii="Times New Roman" w:hAnsi="Times New Roman"/>
          <w:bCs/>
          <w:i w:val="false"/>
          <w:iCs w:val="false"/>
          <w:color w:val="000000"/>
        </w:rPr>
        <w:t xml:space="preserve">occurs simultaneously with and reaches its maximum at or after </w:t>
      </w:r>
      <w:r>
        <w:rPr>
          <w:rStyle w:val="Emphasis"/>
          <w:rFonts w:ascii="Times New Roman" w:hAnsi="Times New Roman"/>
          <w:i w:val="false"/>
          <w:iCs w:val="false"/>
          <w:color w:val="222222"/>
        </w:rPr>
        <w:t>sexual reproduction of the parasite</w:t>
      </w:r>
      <w:ins w:id="9" w:author="Weyrich, Alexandra" w:date="2018-06-04T14:33:00Z">
        <w:r>
          <w:rPr>
            <w:rStyle w:val="Emphasis"/>
            <w:rFonts w:ascii="Times New Roman" w:hAnsi="Times New Roman"/>
            <w:i w:val="false"/>
            <w:iCs w:val="false"/>
            <w:color w:val="222222"/>
          </w:rPr>
          <w:t xml:space="preserve"> </w:t>
        </w:r>
      </w:ins>
      <w:ins w:id="10" w:author="Weyrich, Alexandra" w:date="2018-06-04T14:33:00Z">
        <w:r>
          <w:rPr>
            <w:rStyle w:val="Emphasis"/>
            <w:rFonts w:ascii="Times New Roman" w:hAnsi="Times New Roman"/>
            <w:i w:val="false"/>
            <w:iCs w:val="false"/>
            <w:color w:val="000000"/>
          </w:rPr>
          <w:t>(Ref. missing)</w:t>
        </w:r>
      </w:ins>
      <w:r>
        <w:rPr>
          <w:rStyle w:val="Emphasis"/>
          <w:rFonts w:ascii="Times New Roman" w:hAnsi="Times New Roman"/>
          <w:i w:val="false"/>
          <w:iCs w:val="false"/>
          <w:color w:val="222222"/>
        </w:rPr>
        <w:t xml:space="preserve">. Sexual reproduction of </w:t>
      </w:r>
      <w:r>
        <w:rPr>
          <w:rStyle w:val="Emphasis"/>
          <w:rFonts w:ascii="Times New Roman" w:hAnsi="Times New Roman"/>
          <w:color w:val="222222"/>
        </w:rPr>
        <w:t xml:space="preserve">E. falciformis </w:t>
      </w:r>
      <w:r>
        <w:rPr>
          <w:rStyle w:val="Emphasis"/>
          <w:rFonts w:ascii="Times New Roman" w:hAnsi="Times New Roman"/>
          <w:i w:val="false"/>
          <w:iCs w:val="false"/>
          <w:color w:val="222222"/>
        </w:rPr>
        <w:t xml:space="preserve">might cause an exhaust of epithelial cell which burst when oocysts are released into the lumen </w:t>
      </w:r>
      <w:bookmarkStart w:id="22" w:name="__UnoMark__10559_2905672918"/>
      <w:r>
        <w:rPr>
          <w:rStyle w:val="Emphasis"/>
          <w:rFonts w:ascii="Times New Roman" w:hAnsi="Times New Roman"/>
          <w:i w:val="false"/>
          <w:iCs w:val="false"/>
          <w:color w:val="222222"/>
        </w:rPr>
        <w:t>(Kasai et al, 1991)</w:t>
      </w:r>
      <w:bookmarkEnd w:id="22"/>
      <w:r>
        <w:rPr>
          <w:rStyle w:val="Emphasis"/>
          <w:rFonts w:ascii="Times New Roman" w:hAnsi="Times New Roman"/>
          <w:i w:val="false"/>
          <w:iCs w:val="false"/>
          <w:color w:val="222222"/>
        </w:rPr>
        <w:t xml:space="preserve">. Additionally, histology indicates that </w:t>
      </w:r>
      <w:r>
        <w:rPr>
          <w:rStyle w:val="Emphasis"/>
          <w:rFonts w:ascii="Times New Roman" w:hAnsi="Times New Roman"/>
          <w:i w:val="false"/>
          <w:iCs w:val="false"/>
          <w:color w:val="000000"/>
        </w:rPr>
        <w:t xml:space="preserve">weight loss coincides with immune cell influx in </w:t>
      </w:r>
      <w:r>
        <w:rPr>
          <w:rStyle w:val="Emphasis"/>
          <w:rFonts w:ascii="Times New Roman" w:hAnsi="Times New Roman"/>
          <w:color w:val="000000"/>
        </w:rPr>
        <w:t>E. falciformi</w:t>
      </w:r>
      <w:r>
        <w:rPr>
          <w:rStyle w:val="Emphasis"/>
          <w:rFonts w:ascii="Times New Roman" w:hAnsi="Times New Roman"/>
          <w:i w:val="false"/>
          <w:iCs w:val="false"/>
          <w:color w:val="000000"/>
        </w:rPr>
        <w:t xml:space="preserve">s infections. This influx differed slightly in timing starting at 5 dpi in the </w:t>
      </w:r>
      <w:r>
        <w:rPr>
          <w:rStyle w:val="Emphasis"/>
          <w:rFonts w:ascii="Times New Roman" w:hAnsi="Times New Roman"/>
          <w:color w:val="222222"/>
        </w:rPr>
        <w:t xml:space="preserve">E. </w:t>
      </w:r>
      <w:r>
        <w:rPr>
          <w:rStyle w:val="Emphasis"/>
          <w:rFonts w:ascii="Times New Roman" w:hAnsi="Times New Roman"/>
          <w:bCs/>
          <w:color w:val="000000"/>
        </w:rPr>
        <w:t xml:space="preserve">falciformis </w:t>
      </w:r>
      <w:r>
        <w:rPr>
          <w:rStyle w:val="Emphasis"/>
          <w:rFonts w:ascii="Times New Roman" w:hAnsi="Times New Roman"/>
          <w:bCs/>
          <w:i w:val="false"/>
          <w:iCs w:val="false"/>
          <w:color w:val="000000"/>
        </w:rPr>
        <w:t>laboratory isolate and 7dpi in the field isolate. Influx of immune cells into the tissue might be associated with immuno</w:t>
      </w:r>
      <w:del w:id="11" w:author="Weyrich, Alexandra" w:date="2018-06-04T14:36:00Z">
        <w:r>
          <w:rPr>
            <w:rStyle w:val="Emphasis"/>
            <w:rFonts w:ascii="Times New Roman" w:hAnsi="Times New Roman"/>
            <w:bCs/>
            <w:i w:val="false"/>
            <w:iCs w:val="false"/>
            <w:color w:val="000000"/>
          </w:rPr>
          <w:delText>-</w:delText>
        </w:r>
      </w:del>
      <w:r>
        <w:rPr>
          <w:rStyle w:val="Emphasis"/>
          <w:rFonts w:ascii="Times New Roman" w:hAnsi="Times New Roman"/>
          <w:bCs/>
          <w:i w:val="false"/>
          <w:iCs w:val="false"/>
          <w:color w:val="000000"/>
        </w:rPr>
        <w:t xml:space="preserve">pathology </w:t>
      </w:r>
      <w:bookmarkStart w:id="23" w:name="__UnoMark__10558_2905672918"/>
      <w:r>
        <w:rPr>
          <w:rStyle w:val="Emphasis"/>
          <w:rFonts w:ascii="Times New Roman" w:hAnsi="Times New Roman"/>
          <w:bCs/>
          <w:i w:val="false"/>
          <w:iCs w:val="false"/>
          <w:color w:val="000000"/>
        </w:rPr>
        <w:t>(Baskin et al, 2009; Brant et al, 2014; Stange et al, 2012)</w:t>
      </w:r>
      <w:bookmarkEnd w:id="23"/>
      <w:r>
        <w:rPr>
          <w:rStyle w:val="Emphasis"/>
          <w:rFonts w:ascii="Times New Roman" w:hAnsi="Times New Roman"/>
          <w:i w:val="false"/>
          <w:iCs w:val="false"/>
          <w:color w:val="000000"/>
        </w:rPr>
        <w:t xml:space="preserve">. Maximal intensity of tissue stages (assessed using a qPCR assay, we established in the present study and counts of histological lesions) precedes for the </w:t>
      </w:r>
      <w:r>
        <w:rPr>
          <w:rStyle w:val="Emphasis"/>
          <w:rFonts w:ascii="Times New Roman" w:hAnsi="Times New Roman"/>
          <w:i w:val="false"/>
          <w:iCs w:val="false"/>
          <w:color w:val="222222"/>
        </w:rPr>
        <w:t xml:space="preserve">two </w:t>
      </w:r>
      <w:r>
        <w:rPr>
          <w:rStyle w:val="Emphasis"/>
          <w:rFonts w:ascii="Times New Roman" w:hAnsi="Times New Roman"/>
          <w:color w:val="222222"/>
        </w:rPr>
        <w:t>E.</w:t>
      </w:r>
      <w:r>
        <w:rPr>
          <w:rStyle w:val="Emphasis"/>
          <w:rFonts w:ascii="Times New Roman" w:hAnsi="Times New Roman"/>
          <w:bCs/>
          <w:color w:val="000000"/>
        </w:rPr>
        <w:t xml:space="preserve">falciformis </w:t>
      </w:r>
      <w:ins w:id="12" w:author="Weyrich, Alexandra" w:date="2018-06-04T16:32:00Z">
        <w:r>
          <w:rPr>
            <w:rStyle w:val="Emphasis"/>
            <w:rFonts w:ascii="Times New Roman" w:hAnsi="Times New Roman"/>
            <w:bCs/>
            <w:color w:val="000000"/>
          </w:rPr>
          <w:t xml:space="preserve">strains </w:t>
        </w:r>
      </w:ins>
      <w:r>
        <w:rPr>
          <w:rStyle w:val="Emphasis"/>
          <w:rFonts w:ascii="Times New Roman" w:hAnsi="Times New Roman"/>
          <w:i w:val="false"/>
          <w:iCs w:val="false"/>
          <w:color w:val="000000"/>
        </w:rPr>
        <w:t xml:space="preserve">the release of oocysts from tissues into the intestine and maximal weight loss. For infection with </w:t>
      </w:r>
      <w:r>
        <w:rPr>
          <w:rStyle w:val="Emphasis"/>
          <w:rFonts w:ascii="Times New Roman" w:hAnsi="Times New Roman"/>
          <w:bCs/>
          <w:color w:val="000000"/>
        </w:rPr>
        <w:t>E. ferrisi</w:t>
      </w:r>
      <w:r>
        <w:rPr>
          <w:rStyle w:val="Emphasis"/>
          <w:rFonts w:ascii="Times New Roman" w:hAnsi="Times New Roman"/>
          <w:bCs/>
          <w:i w:val="false"/>
          <w:iCs w:val="false"/>
          <w:color w:val="000000"/>
        </w:rPr>
        <w:t>, in contrast, weight loss</w:t>
      </w:r>
      <w:r>
        <w:rPr>
          <w:rStyle w:val="Emphasis"/>
          <w:rFonts w:ascii="Times New Roman" w:hAnsi="Times New Roman"/>
          <w:i w:val="false"/>
          <w:iCs w:val="false"/>
          <w:color w:val="000000"/>
        </w:rPr>
        <w:t xml:space="preserve"> coincides with the peak abundance of endogenous stages at 3 dpi (Figure 2)</w:t>
      </w:r>
      <w:ins w:id="13" w:author="Weyrich, Alexandra" w:date="2018-06-04T14:36:00Z">
        <w:r>
          <w:rPr>
            <w:rStyle w:val="Emphasis"/>
            <w:rFonts w:ascii="Times New Roman" w:hAnsi="Times New Roman"/>
            <w:i w:val="false"/>
            <w:iCs w:val="false"/>
            <w:color w:val="000000"/>
          </w:rPr>
          <w:t xml:space="preserve">. </w:t>
        </w:r>
      </w:ins>
      <w:del w:id="14" w:author="Weyrich, Alexandra" w:date="2018-06-04T14:36:00Z">
        <w:r>
          <w:rPr>
            <w:rStyle w:val="Emphasis"/>
            <w:rFonts w:ascii="Times New Roman" w:hAnsi="Times New Roman"/>
            <w:i w:val="false"/>
            <w:iCs w:val="false"/>
            <w:color w:val="000000"/>
          </w:rPr>
          <w:delText xml:space="preserve"> i</w:delText>
        </w:r>
      </w:del>
      <w:ins w:id="15" w:author="Weyrich, Alexandra" w:date="2018-06-04T14:36:00Z">
        <w:r>
          <w:rPr>
            <w:rStyle w:val="Emphasis"/>
            <w:rFonts w:ascii="Times New Roman" w:hAnsi="Times New Roman"/>
            <w:i w:val="false"/>
            <w:iCs w:val="false"/>
            <w:color w:val="000000"/>
          </w:rPr>
          <w:t>I</w:t>
        </w:r>
      </w:ins>
      <w:r>
        <w:rPr>
          <w:rStyle w:val="Emphasis"/>
          <w:rFonts w:ascii="Times New Roman" w:hAnsi="Times New Roman"/>
          <w:i w:val="false"/>
          <w:iCs w:val="false"/>
          <w:color w:val="000000"/>
        </w:rPr>
        <w:t xml:space="preserve">t can thus be speculated whether it is simply the extraction of energy of </w:t>
      </w:r>
      <w:r>
        <w:rPr>
          <w:rStyle w:val="Emphasis"/>
          <w:rFonts w:ascii="Times New Roman" w:hAnsi="Times New Roman"/>
          <w:color w:val="000000"/>
        </w:rPr>
        <w:t>E. ferrisi</w:t>
      </w:r>
      <w:r>
        <w:rPr>
          <w:rStyle w:val="Emphasis"/>
          <w:rFonts w:ascii="Times New Roman" w:hAnsi="Times New Roman"/>
          <w:i w:val="false"/>
          <w:iCs w:val="false"/>
          <w:color w:val="000000"/>
        </w:rPr>
        <w:t xml:space="preserve"> for its own growth causing pathology in this system. Intensity of tissue stages also coincides with i</w:t>
      </w:r>
      <w:commentRangeStart w:id="16"/>
      <w:r>
        <w:rPr>
          <w:rStyle w:val="Emphasis"/>
          <w:rFonts w:ascii="Times New Roman" w:hAnsi="Times New Roman"/>
          <w:i w:val="false"/>
          <w:iCs w:val="false"/>
          <w:color w:val="000000"/>
        </w:rPr>
        <w:t>mmune cell activation at the site of infection</w:t>
      </w:r>
      <w:r>
        <w:rPr>
          <w:rStyle w:val="Emphasis"/>
          <w:rFonts w:ascii="Times New Roman" w:hAnsi="Times New Roman"/>
          <w:i w:val="false"/>
          <w:iCs w:val="false"/>
          <w:color w:val="000000"/>
        </w:rPr>
      </w:r>
      <w:commentRangeEnd w:id="16"/>
      <w:r>
        <w:commentReference w:id="16"/>
      </w:r>
      <w:r>
        <w:rPr>
          <w:rStyle w:val="Emphasis"/>
          <w:rFonts w:ascii="Times New Roman" w:hAnsi="Times New Roman"/>
          <w:i w:val="false"/>
          <w:iCs w:val="false"/>
          <w:color w:val="000000"/>
        </w:rPr>
        <w:t xml:space="preserve"> and weight loss, suggesting that parasite proliferation cause pathology in host infected with this species. </w:t>
      </w:r>
    </w:p>
    <w:p>
      <w:pPr>
        <w:pStyle w:val="Normal"/>
        <w:tabs>
          <w:tab w:val="left" w:pos="6382" w:leader="none"/>
        </w:tabs>
        <w:spacing w:lineRule="auto" w:line="360" w:before="57" w:after="57"/>
        <w:jc w:val="both"/>
        <w:rPr/>
      </w:pPr>
      <w:r>
        <w:rPr>
          <w:rFonts w:ascii="Times New Roman" w:hAnsi="Times New Roman"/>
          <w:color w:val="000000"/>
        </w:rPr>
        <w:t xml:space="preserve">Our histological analysis link weight loss pathology to tissue damage and can also validate our qPCR approach and measurements of parasite-host DNA log-ratio derived from it. We observed more </w:t>
      </w:r>
      <w:commentRangeStart w:id="17"/>
      <w:r>
        <w:rPr>
          <w:rFonts w:ascii="Times New Roman" w:hAnsi="Times New Roman"/>
          <w:color w:val="000000"/>
        </w:rPr>
        <w:t xml:space="preserve">lesions </w:t>
      </w:r>
      <w:r>
        <w:rPr>
          <w:rFonts w:ascii="Times New Roman" w:hAnsi="Times New Roman"/>
          <w:color w:val="000000"/>
        </w:rPr>
      </w:r>
      <w:commentRangeEnd w:id="17"/>
      <w:r>
        <w:commentReference w:id="17"/>
      </w:r>
      <w:r>
        <w:rPr>
          <w:rFonts w:ascii="Times New Roman" w:hAnsi="Times New Roman"/>
          <w:color w:val="000000"/>
        </w:rPr>
        <w:t xml:space="preserve">and stronger immune cell infiltration in infections with the laboratory isolate of </w:t>
      </w:r>
      <w:r>
        <w:rPr>
          <w:rFonts w:ascii="Times New Roman" w:hAnsi="Times New Roman"/>
          <w:i/>
          <w:iCs/>
          <w:color w:val="000000"/>
        </w:rPr>
        <w:t>E. falciformis</w:t>
      </w:r>
      <w:r>
        <w:rPr>
          <w:rFonts w:ascii="Times New Roman" w:hAnsi="Times New Roman"/>
          <w:color w:val="000000"/>
        </w:rPr>
        <w:t xml:space="preserve"> than in the wild derived isolate. The number of </w:t>
      </w:r>
      <w:del w:id="16" w:author="xx" w:date="2018-06-25T20:04:00Z">
        <w:r>
          <w:rPr>
            <w:rFonts w:ascii="Times New Roman" w:hAnsi="Times New Roman"/>
            <w:color w:val="000000"/>
          </w:rPr>
          <w:delText xml:space="preserve">lesions </w:delText>
        </w:r>
      </w:del>
      <w:ins w:id="17" w:author="xx" w:date="2018-06-25T20:04:00Z">
        <w:r>
          <w:rPr>
            <w:rFonts w:ascii="Times New Roman" w:hAnsi="Times New Roman"/>
            <w:color w:val="000000"/>
          </w:rPr>
          <w:t xml:space="preserve">Eimerial tissue stages </w:t>
        </w:r>
      </w:ins>
      <w:r>
        <w:rPr>
          <w:rFonts w:ascii="Times New Roman" w:hAnsi="Times New Roman"/>
          <w:color w:val="000000"/>
        </w:rPr>
        <w:t xml:space="preserve">over different dpi correlated well with the parasite-host log-ratio for these isolates. Infections with </w:t>
      </w:r>
      <w:r>
        <w:rPr>
          <w:rFonts w:ascii="Times New Roman" w:hAnsi="Times New Roman"/>
          <w:i/>
          <w:iCs/>
          <w:color w:val="000000"/>
        </w:rPr>
        <w:t>E. ferrisi</w:t>
      </w:r>
      <w:r>
        <w:rPr>
          <w:rFonts w:ascii="Times New Roman" w:hAnsi="Times New Roman"/>
          <w:color w:val="000000"/>
        </w:rPr>
        <w:t xml:space="preserve"> were characterised by yet lower immune cell infiltration and </w:t>
      </w:r>
      <w:commentRangeStart w:id="18"/>
      <w:r>
        <w:rPr>
          <w:rFonts w:ascii="Times New Roman" w:hAnsi="Times New Roman"/>
          <w:color w:val="000000"/>
        </w:rPr>
        <w:t>tissue damage</w:t>
      </w:r>
      <w:r>
        <w:rPr>
          <w:rFonts w:ascii="Times New Roman" w:hAnsi="Times New Roman"/>
          <w:color w:val="000000"/>
        </w:rPr>
      </w:r>
      <w:commentRangeEnd w:id="18"/>
      <w:r>
        <w:commentReference w:id="18"/>
      </w:r>
      <w:r>
        <w:rPr>
          <w:rFonts w:ascii="Times New Roman" w:hAnsi="Times New Roman"/>
          <w:color w:val="000000"/>
        </w:rPr>
        <w:t xml:space="preserve">. In infections </w:t>
      </w:r>
      <w:commentRangeStart w:id="19"/>
      <w:r>
        <w:rPr>
          <w:rFonts w:ascii="Times New Roman" w:hAnsi="Times New Roman"/>
          <w:color w:val="000000"/>
        </w:rPr>
        <w:t xml:space="preserve">with this species the parasite-host DNA log-ratio seems to be more sensitive than the histological counting of lesions, which </w:t>
      </w:r>
      <w:r>
        <w:rPr>
          <w:rFonts w:ascii="Times New Roman" w:hAnsi="Times New Roman"/>
          <w:color w:val="000000"/>
        </w:rPr>
      </w:r>
      <w:commentRangeEnd w:id="19"/>
      <w:r>
        <w:commentReference w:id="19"/>
      </w:r>
      <w:r>
        <w:rPr>
          <w:rFonts w:ascii="Times New Roman" w:hAnsi="Times New Roman"/>
          <w:color w:val="000000"/>
        </w:rPr>
        <w:t xml:space="preserve">can hardly be observed. </w:t>
      </w:r>
    </w:p>
    <w:p>
      <w:pPr>
        <w:pStyle w:val="Normal"/>
        <w:spacing w:lineRule="auto" w:line="360"/>
        <w:jc w:val="both"/>
        <w:rPr/>
      </w:pPr>
      <w:r>
        <w:rPr>
          <w:rFonts w:ascii="Times New Roman" w:hAnsi="Times New Roman"/>
          <w:color w:val="000000"/>
        </w:rPr>
        <w:t xml:space="preserve">Cellular </w:t>
      </w:r>
      <w:r>
        <w:rPr>
          <w:rStyle w:val="Emphasis"/>
          <w:rFonts w:ascii="Times New Roman" w:hAnsi="Times New Roman"/>
          <w:i w:val="false"/>
          <w:color w:val="000000"/>
        </w:rPr>
        <w:t>infiltration</w:t>
      </w:r>
      <w:r>
        <w:rPr>
          <w:rStyle w:val="Emphasis"/>
          <w:rFonts w:ascii="Times New Roman" w:hAnsi="Times New Roman"/>
          <w:i w:val="false"/>
          <w:iCs w:val="false"/>
          <w:color w:val="000000"/>
        </w:rPr>
        <w:t xml:space="preserve">s observed within </w:t>
      </w:r>
      <w:r>
        <w:rPr>
          <w:rFonts w:ascii="Times New Roman" w:hAnsi="Times New Roman"/>
          <w:color w:val="000000"/>
        </w:rPr>
        <w:t xml:space="preserve">the mucosa during experimental infections of </w:t>
      </w:r>
      <w:r>
        <w:rPr>
          <w:rFonts w:ascii="Times New Roman" w:hAnsi="Times New Roman"/>
          <w:i/>
          <w:iCs/>
          <w:color w:val="000000"/>
        </w:rPr>
        <w:t>Eimeria</w:t>
      </w:r>
      <w:r>
        <w:rPr>
          <w:rFonts w:ascii="Times New Roman" w:hAnsi="Times New Roman"/>
          <w:color w:val="000000"/>
        </w:rPr>
        <w:t xml:space="preserve"> in many host species including mice have been described by several authors </w:t>
      </w:r>
      <w:bookmarkStart w:id="24" w:name="__UnoMark__10557_2905672918"/>
      <w:r>
        <w:rPr>
          <w:rFonts w:ascii="Times New Roman" w:hAnsi="Times New Roman"/>
          <w:color w:val="000000"/>
        </w:rPr>
        <w:t>(Gadde et al, 2009; Laurent et al, 2001; Mesfin et al, 1978; Muñoz-Caro et al, 2016; Rose et al, 1992; Schmid et al, 2014)</w:t>
      </w:r>
      <w:bookmarkEnd w:id="24"/>
      <w:r>
        <w:rPr>
          <w:rFonts w:ascii="Times New Roman" w:hAnsi="Times New Roman"/>
          <w:color w:val="000000"/>
        </w:rPr>
        <w:t xml:space="preserve">. Tissue lesions are considered to be mostly caused by parasites directly, but inflammatory reactions contribute to the process </w:t>
      </w:r>
      <w:bookmarkStart w:id="25" w:name="__UnoMark__10556_2905672918"/>
      <w:r>
        <w:rPr>
          <w:rFonts w:ascii="Times New Roman" w:hAnsi="Times New Roman"/>
          <w:color w:val="000000"/>
        </w:rPr>
        <w:t>(Muñoz-Caro et al, 2016)</w:t>
      </w:r>
      <w:bookmarkEnd w:id="25"/>
      <w:r>
        <w:rPr>
          <w:rFonts w:ascii="Times New Roman" w:hAnsi="Times New Roman"/>
          <w:color w:val="000000"/>
        </w:rPr>
        <w:t>. In the context of immunopatholgoy, the relatively modest pathogenicity</w:t>
      </w:r>
      <w:commentRangeStart w:id="20"/>
      <w:r>
        <w:rPr>
          <w:rFonts w:ascii="Times New Roman" w:hAnsi="Times New Roman"/>
          <w:color w:val="000000"/>
        </w:rPr>
        <w:t xml:space="preserve"> (resulting in low weight loss) </w:t>
      </w:r>
      <w:r>
        <w:rPr>
          <w:rFonts w:ascii="Times New Roman" w:hAnsi="Times New Roman"/>
          <w:color w:val="000000"/>
        </w:rPr>
      </w:r>
      <w:commentRangeEnd w:id="20"/>
      <w:r>
        <w:commentReference w:id="20"/>
      </w:r>
      <w:r>
        <w:rPr>
          <w:rFonts w:ascii="Times New Roman" w:hAnsi="Times New Roman"/>
          <w:color w:val="000000"/>
        </w:rPr>
        <w:t>observed during</w:t>
      </w:r>
      <w:r>
        <w:rPr>
          <w:rStyle w:val="Emphasis"/>
          <w:rFonts w:ascii="Times New Roman" w:hAnsi="Times New Roman"/>
          <w:i w:val="false"/>
          <w:iCs w:val="false"/>
          <w:color w:val="000000"/>
        </w:rPr>
        <w:t xml:space="preserve"> </w:t>
      </w:r>
      <w:r>
        <w:rPr>
          <w:rStyle w:val="Emphasis"/>
          <w:rFonts w:ascii="Times New Roman" w:hAnsi="Times New Roman"/>
          <w:color w:val="000000"/>
        </w:rPr>
        <w:t>E. ferrisi</w:t>
      </w:r>
      <w:r>
        <w:rPr>
          <w:rStyle w:val="Emphasis"/>
          <w:rFonts w:ascii="Times New Roman" w:hAnsi="Times New Roman"/>
          <w:i w:val="false"/>
          <w:iCs w:val="false"/>
          <w:color w:val="000000"/>
        </w:rPr>
        <w:t xml:space="preserve"> </w:t>
      </w:r>
      <w:r>
        <w:rPr>
          <w:rFonts w:ascii="Times New Roman" w:hAnsi="Times New Roman"/>
          <w:color w:val="000000"/>
        </w:rPr>
        <w:t xml:space="preserve">infection might be a cause or </w:t>
      </w:r>
      <w:commentRangeStart w:id="21"/>
      <w:r>
        <w:rPr>
          <w:rFonts w:ascii="Times New Roman" w:hAnsi="Times New Roman"/>
          <w:color w:val="000000"/>
        </w:rPr>
        <w:t xml:space="preserve">consequence of milder immune cell infiltration observed in the infected tissues of this species. </w:t>
      </w:r>
      <w:commentRangeEnd w:id="21"/>
      <w:r>
        <w:commentReference w:id="21"/>
      </w:r>
      <w:r>
        <w:rPr>
          <w:rFonts w:ascii="Times New Roman" w:hAnsi="Times New Roman"/>
          <w:color w:val="000000"/>
        </w:rPr>
      </w:r>
    </w:p>
    <w:p>
      <w:pPr>
        <w:pStyle w:val="Normal"/>
        <w:spacing w:lineRule="auto" w:line="360"/>
        <w:jc w:val="both"/>
        <w:rPr/>
      </w:pPr>
      <w:bookmarkStart w:id="26" w:name="__UnoMark__10555_2905672918"/>
      <w:r>
        <w:rPr>
          <w:rFonts w:ascii="Times New Roman" w:hAnsi="Times New Roman"/>
          <w:color w:val="000000"/>
        </w:rPr>
        <w:t>Schmid et al, (2014</w:t>
      </w:r>
      <w:bookmarkEnd w:id="26"/>
      <w:r>
        <w:rPr>
          <w:rFonts w:ascii="Times New Roman" w:hAnsi="Times New Roman"/>
          <w:color w:val="000000"/>
        </w:rPr>
        <w:t xml:space="preserve">) demonstrated by immunohistochemical analyses that </w:t>
      </w:r>
      <w:r>
        <w:rPr>
          <w:rFonts w:ascii="Times New Roman" w:hAnsi="Times New Roman"/>
          <w:i/>
          <w:iCs/>
          <w:color w:val="000000"/>
        </w:rPr>
        <w:t xml:space="preserve">E. falciformis </w:t>
      </w:r>
      <w:r>
        <w:rPr>
          <w:rFonts w:ascii="Times New Roman" w:hAnsi="Times New Roman"/>
          <w:color w:val="000000"/>
        </w:rPr>
        <w:t>infection in the c</w:t>
      </w:r>
      <w:ins w:id="18" w:author="Weyrich, Alexandra" w:date="2018-06-04T15:47:00Z">
        <w:r>
          <w:rPr>
            <w:rFonts w:ascii="Times New Roman" w:hAnsi="Times New Roman"/>
            <w:color w:val="000000"/>
          </w:rPr>
          <w:t>a</w:t>
        </w:r>
      </w:ins>
      <w:r>
        <w:rPr>
          <w:rFonts w:ascii="Times New Roman" w:hAnsi="Times New Roman"/>
          <w:color w:val="000000"/>
        </w:rPr>
        <w:t xml:space="preserve">ecum of NMRI mice leads to </w:t>
      </w:r>
      <w:commentRangeStart w:id="22"/>
      <w:r>
        <w:rPr>
          <w:rFonts w:ascii="Times New Roman" w:hAnsi="Times New Roman"/>
          <w:color w:val="000000"/>
        </w:rPr>
        <w:t>tissue infiltration with lymphocytes and macrophages. These changes are accompanied by elevat</w:t>
      </w:r>
      <w:ins w:id="19" w:author="Weyrich, Alexandra" w:date="2018-06-04T14:38:00Z">
        <w:r>
          <w:rPr>
            <w:rFonts w:ascii="Times New Roman" w:hAnsi="Times New Roman"/>
            <w:color w:val="000000"/>
          </w:rPr>
          <w:t>ed</w:t>
        </w:r>
      </w:ins>
      <w:del w:id="20" w:author="Weyrich, Alexandra" w:date="2018-06-04T14:38:00Z">
        <w:r>
          <w:rPr>
            <w:rFonts w:ascii="Times New Roman" w:hAnsi="Times New Roman"/>
            <w:color w:val="000000"/>
          </w:rPr>
          <w:delText>ion</w:delText>
        </w:r>
      </w:del>
      <w:r>
        <w:rPr>
          <w:rFonts w:ascii="Times New Roman" w:hAnsi="Times New Roman"/>
          <w:color w:val="000000"/>
        </w:rPr>
        <w:t xml:space="preserve"> expression of Inf</w:t>
      </w:r>
      <w:r>
        <w:rPr>
          <w:rFonts w:ascii="Times New Roman" w:hAnsi="Times New Roman"/>
          <w:color w:val="000000"/>
          <w:highlight w:val="white"/>
        </w:rPr>
        <w:t xml:space="preserve">γ </w:t>
      </w:r>
      <w:r>
        <w:rPr>
          <w:rFonts w:ascii="Times New Roman" w:hAnsi="Times New Roman"/>
          <w:color w:val="000000"/>
        </w:rPr>
        <w:t xml:space="preserve">and the production of the major chemokines CxC subfamily </w:t>
      </w:r>
      <w:r>
        <w:rPr>
          <w:rFonts w:ascii="Times New Roman" w:hAnsi="Times New Roman"/>
          <w:color w:val="000000"/>
        </w:rPr>
      </w:r>
      <w:commentRangeEnd w:id="22"/>
      <w:r>
        <w:commentReference w:id="22"/>
      </w:r>
      <w:r>
        <w:rPr>
          <w:rFonts w:ascii="Times New Roman" w:hAnsi="Times New Roman"/>
          <w:color w:val="000000"/>
        </w:rPr>
        <w:t>at the site of infection. Several authors before had described the role of INF</w:t>
      </w:r>
      <w:r>
        <w:rPr>
          <w:rFonts w:ascii="Times New Roman" w:hAnsi="Times New Roman"/>
          <w:color w:val="000000"/>
          <w:highlight w:val="white"/>
        </w:rPr>
        <w:t>γ</w:t>
      </w:r>
      <w:r>
        <w:rPr>
          <w:rFonts w:ascii="Times New Roman" w:hAnsi="Times New Roman"/>
          <w:color w:val="000000"/>
        </w:rPr>
        <w:t xml:space="preserve"> and these chemokines to leukocyte attraction and its likely involvement in controlling the growth of </w:t>
      </w:r>
      <w:r>
        <w:rPr>
          <w:rFonts w:ascii="Times New Roman" w:hAnsi="Times New Roman"/>
          <w:i/>
          <w:iCs/>
          <w:color w:val="000000"/>
        </w:rPr>
        <w:t xml:space="preserve">Eimeria </w:t>
      </w:r>
      <w:r>
        <w:rPr>
          <w:rFonts w:ascii="Times New Roman" w:hAnsi="Times New Roman"/>
          <w:color w:val="000000"/>
        </w:rPr>
        <w:t>in mouse models (Lillehoj, 1998; Pogonka et al, 2010; Rose, 1</w:t>
      </w:r>
      <w:bookmarkStart w:id="27" w:name="__UnoMark__10554_2905672918"/>
      <w:bookmarkEnd w:id="27"/>
      <w:r>
        <w:rPr>
          <w:rFonts w:ascii="Times New Roman" w:hAnsi="Times New Roman"/>
          <w:color w:val="000000"/>
        </w:rPr>
        <w:t xml:space="preserve">974) and in </w:t>
      </w:r>
      <w:r>
        <w:rPr>
          <w:rFonts w:ascii="Times New Roman" w:hAnsi="Times New Roman"/>
          <w:i/>
          <w:iCs/>
          <w:color w:val="000000"/>
        </w:rPr>
        <w:t>Eimeria</w:t>
      </w:r>
      <w:r>
        <w:rPr>
          <w:rFonts w:ascii="Times New Roman" w:hAnsi="Times New Roman"/>
          <w:color w:val="000000"/>
        </w:rPr>
        <w:t xml:space="preserve"> infected chickens (Laurent et al, 2001; Lowenthal et al, 1997; Yun et al, 2</w:t>
      </w:r>
      <w:bookmarkStart w:id="28" w:name="__UnoMark__10553_2905672918"/>
      <w:bookmarkEnd w:id="28"/>
      <w:r>
        <w:rPr>
          <w:rFonts w:ascii="Times New Roman" w:hAnsi="Times New Roman"/>
          <w:color w:val="000000"/>
        </w:rPr>
        <w:t xml:space="preserve">000). Inflammatory infiltrates were also slightly more prominent in our experiment in the laboratory isolate of </w:t>
      </w:r>
      <w:r>
        <w:rPr>
          <w:rFonts w:ascii="Times New Roman" w:hAnsi="Times New Roman"/>
          <w:i/>
          <w:iCs/>
          <w:color w:val="000000"/>
        </w:rPr>
        <w:t xml:space="preserve">E. falciformis </w:t>
      </w:r>
      <w:ins w:id="21" w:author="Weyrich, Alexandra" w:date="2018-06-04T14:43:00Z">
        <w:r>
          <w:rPr>
            <w:rFonts w:ascii="Times New Roman" w:hAnsi="Times New Roman"/>
            <w:i/>
            <w:iCs/>
            <w:color w:val="000000"/>
          </w:rPr>
          <w:t>(</w:t>
        </w:r>
      </w:ins>
      <w:ins w:id="22" w:author="Weyrich, Alexandra" w:date="2018-06-04T14:43:00Z">
        <w:r>
          <w:rPr>
            <w:rFonts w:ascii="Times New Roman" w:hAnsi="Times New Roman"/>
            <w:color w:val="000000"/>
          </w:rPr>
          <w:t xml:space="preserve">EfalL) </w:t>
        </w:r>
      </w:ins>
      <w:r>
        <w:rPr>
          <w:rFonts w:ascii="Times New Roman" w:hAnsi="Times New Roman"/>
          <w:color w:val="000000"/>
        </w:rPr>
        <w:t xml:space="preserve">than in closely related wild derived </w:t>
      </w:r>
      <w:r>
        <w:rPr>
          <w:rFonts w:ascii="Times New Roman" w:hAnsi="Times New Roman"/>
          <w:i/>
          <w:iCs/>
          <w:color w:val="000000"/>
        </w:rPr>
        <w:t xml:space="preserve">E. falciformis </w:t>
      </w:r>
      <w:r>
        <w:rPr>
          <w:rFonts w:ascii="Times New Roman" w:hAnsi="Times New Roman"/>
          <w:color w:val="000000"/>
        </w:rPr>
        <w:t xml:space="preserve">isolate </w:t>
      </w:r>
      <w:ins w:id="23" w:author="Weyrich, Alexandra" w:date="2018-06-04T14:43:00Z">
        <w:r>
          <w:rPr>
            <w:rFonts w:ascii="Times New Roman" w:hAnsi="Times New Roman"/>
            <w:i w:val="false"/>
            <w:iCs w:val="false"/>
            <w:color w:val="000000"/>
            <w:u w:val="none"/>
          </w:rPr>
          <w:t xml:space="preserve">(EfalW) </w:t>
        </w:r>
      </w:ins>
      <w:r>
        <w:rPr>
          <w:rFonts w:ascii="Times New Roman" w:hAnsi="Times New Roman"/>
          <w:color w:val="000000"/>
        </w:rPr>
        <w:t>and we thus asked whether syste</w:t>
      </w:r>
      <w:bookmarkStart w:id="29" w:name="_GoBack"/>
      <w:bookmarkEnd w:id="29"/>
      <w:r>
        <w:rPr>
          <w:rFonts w:ascii="Times New Roman" w:hAnsi="Times New Roman"/>
          <w:color w:val="000000"/>
        </w:rPr>
        <w:t>mic immune response differs between infections.</w:t>
      </w:r>
    </w:p>
    <w:p>
      <w:pPr>
        <w:pStyle w:val="Normal"/>
        <w:spacing w:lineRule="auto" w:line="360"/>
        <w:jc w:val="both"/>
        <w:rPr>
          <w:rFonts w:ascii="Times New Roman" w:hAnsi="Times New Roman"/>
          <w:color w:val="000000"/>
        </w:rPr>
      </w:pPr>
      <w:r>
        <w:rPr>
          <w:rFonts w:ascii="Times New Roman" w:hAnsi="Times New Roman"/>
          <w:color w:val="000000"/>
        </w:rPr>
      </w:r>
    </w:p>
    <w:p>
      <w:pPr>
        <w:pStyle w:val="Normal"/>
        <w:spacing w:lineRule="auto" w:line="360"/>
        <w:jc w:val="both"/>
        <w:rPr/>
      </w:pPr>
      <w:r>
        <w:rPr>
          <w:rFonts w:ascii="Times New Roman" w:hAnsi="Times New Roman"/>
        </w:rPr>
        <w:t xml:space="preserve">After penetrating the intestine, </w:t>
      </w:r>
      <w:r>
        <w:rPr>
          <w:rStyle w:val="Emphasis"/>
          <w:rFonts w:ascii="Times New Roman" w:hAnsi="Times New Roman"/>
        </w:rPr>
        <w:t>Eimeria</w:t>
      </w:r>
      <w:r>
        <w:rPr>
          <w:rFonts w:ascii="Times New Roman" w:hAnsi="Times New Roman"/>
        </w:rPr>
        <w:t xml:space="preserve"> stimulate the production of cytokines by immune cells. Several cytokines promote a strong Th1 response which limits parasite produ</w:t>
      </w:r>
      <w:r>
        <w:rPr>
          <w:rFonts w:ascii="Times New Roman" w:hAnsi="Times New Roman"/>
          <w:color w:val="000000"/>
        </w:rPr>
        <w:t>ction (Byrnes et al, 1993; Laurent et al, 2001; Lillehoj, 1998; Lillehoj and Choi, 1998; Ovington et al, 1995; Rose et al, 19</w:t>
      </w:r>
      <w:bookmarkStart w:id="30" w:name="__UnoMark__10575_2905672918"/>
      <w:bookmarkEnd w:id="30"/>
      <w:r>
        <w:rPr>
          <w:rFonts w:ascii="Times New Roman" w:hAnsi="Times New Roman"/>
          <w:color w:val="000000"/>
        </w:rPr>
        <w:t>92)</w:t>
      </w:r>
      <w:r>
        <w:rPr>
          <w:rFonts w:ascii="Times New Roman" w:hAnsi="Times New Roman"/>
        </w:rPr>
        <w:t xml:space="preserve">. Previous studies haves shown that an </w:t>
      </w:r>
      <w:r>
        <w:rPr>
          <w:rFonts w:ascii="Times New Roman" w:hAnsi="Times New Roman"/>
          <w:color w:val="222222"/>
        </w:rPr>
        <w:t xml:space="preserve">inflammatory reaction at the site of infection driven by IFNγ is dominant during </w:t>
      </w:r>
      <w:r>
        <w:rPr>
          <w:rFonts w:ascii="Times New Roman" w:hAnsi="Times New Roman"/>
          <w:i/>
          <w:iCs/>
          <w:color w:val="222222"/>
        </w:rPr>
        <w:t xml:space="preserve">E. falciformis </w:t>
      </w:r>
      <w:r>
        <w:rPr>
          <w:rFonts w:ascii="Times New Roman" w:hAnsi="Times New Roman"/>
          <w:color w:val="222222"/>
        </w:rPr>
        <w:t>infection of mouse caecum (Schmid et al, 2014).</w:t>
      </w:r>
      <w:r>
        <w:rPr>
          <w:rFonts w:ascii="Times New Roman" w:hAnsi="Times New Roman"/>
        </w:rPr>
        <w:t xml:space="preserve"> And </w:t>
      </w:r>
      <w:r>
        <w:rPr>
          <w:rFonts w:ascii="Times New Roman" w:hAnsi="Times New Roman"/>
          <w:color w:val="222222"/>
        </w:rPr>
        <w:t>cytokines such as TGF-beta, EGF, IL-1 IL6 and IL10 in addition to the chemokines belonging to CXC and CCL family are up-regulated</w:t>
      </w:r>
      <w:r>
        <w:rPr>
          <w:rFonts w:ascii="Times New Roman" w:hAnsi="Times New Roman"/>
        </w:rPr>
        <w:t xml:space="preserve"> (Ehret et al, 2017; Schmid et al, 2012; Stange et al, 20</w:t>
      </w:r>
      <w:bookmarkStart w:id="31" w:name="__UnoMark__10574_2905672918"/>
      <w:bookmarkEnd w:id="31"/>
      <w:r>
        <w:rPr>
          <w:rFonts w:ascii="Times New Roman" w:hAnsi="Times New Roman"/>
        </w:rPr>
        <w:t>12)</w:t>
      </w:r>
      <w:r>
        <w:rPr>
          <w:rFonts w:ascii="Times New Roman" w:hAnsi="Times New Roman"/>
          <w:color w:val="222222"/>
        </w:rPr>
        <w:t xml:space="preserve">. </w:t>
      </w:r>
    </w:p>
    <w:p>
      <w:pPr>
        <w:pStyle w:val="Normal"/>
        <w:spacing w:lineRule="auto" w:line="360"/>
        <w:jc w:val="both"/>
        <w:rPr/>
      </w:pPr>
      <w:r>
        <w:rPr>
          <w:rFonts w:ascii="Times New Roman" w:hAnsi="Times New Roman"/>
          <w:color w:val="000000"/>
        </w:rPr>
        <w:t xml:space="preserve">Curiously, systemic immune response during </w:t>
      </w:r>
      <w:r>
        <w:rPr>
          <w:rFonts w:ascii="Times New Roman" w:hAnsi="Times New Roman"/>
          <w:i/>
          <w:iCs/>
          <w:color w:val="000000"/>
        </w:rPr>
        <w:t xml:space="preserve">E. falciformis </w:t>
      </w:r>
      <w:r>
        <w:rPr>
          <w:rFonts w:ascii="Times New Roman" w:hAnsi="Times New Roman"/>
          <w:color w:val="000000"/>
        </w:rPr>
        <w:t xml:space="preserve">infection of the mouse has not been studied in such detail. The spleen is in mammals a secondary lymphoid organ in which innate and adaptive immune responses are controlled </w:t>
      </w:r>
      <w:bookmarkStart w:id="32" w:name="__UnoMark__10573_2905672918"/>
      <w:r>
        <w:rPr>
          <w:rFonts w:ascii="Times New Roman" w:hAnsi="Times New Roman"/>
          <w:color w:val="000000"/>
        </w:rPr>
        <w:t>(Bronte and Pittet, 2013)</w:t>
      </w:r>
      <w:bookmarkEnd w:id="32"/>
      <w:r>
        <w:rPr>
          <w:rFonts w:ascii="Times New Roman" w:hAnsi="Times New Roman"/>
          <w:color w:val="000000"/>
        </w:rPr>
        <w:t>. Therefore, gene expression in the spleen is commonly used as an indicator of systemic immune response during parasite infections  (</w:t>
      </w:r>
      <w:r>
        <w:rPr>
          <w:rFonts w:ascii="Times New Roman" w:hAnsi="Times New Roman"/>
          <w:color w:val="000000"/>
          <w:highlight w:val="yellow"/>
        </w:rPr>
        <w:t>Mueller et al, 2007, Li et al, 2009; Burk et al 2010; Shen et al; 2015)</w:t>
      </w:r>
      <w:r>
        <w:rPr>
          <w:rFonts w:ascii="Times New Roman" w:hAnsi="Times New Roman"/>
          <w:color w:val="000000"/>
        </w:rPr>
        <w:t xml:space="preserve">. Few studies have assessed it the spleen in </w:t>
      </w:r>
      <w:r>
        <w:rPr>
          <w:rFonts w:ascii="Times New Roman" w:hAnsi="Times New Roman"/>
          <w:i/>
          <w:iCs/>
          <w:color w:val="000000"/>
        </w:rPr>
        <w:t>Eimeria</w:t>
      </w:r>
      <w:r>
        <w:rPr>
          <w:rFonts w:ascii="Times New Roman" w:hAnsi="Times New Roman"/>
          <w:color w:val="000000"/>
        </w:rPr>
        <w:t xml:space="preserve"> infections e.g. via expression of cytokines in the spleen. </w:t>
      </w:r>
      <w:bookmarkStart w:id="33" w:name="__UnoMark__10572_2905672918"/>
      <w:r>
        <w:rPr>
          <w:rFonts w:ascii="Times New Roman" w:hAnsi="Times New Roman"/>
          <w:color w:val="000000"/>
        </w:rPr>
        <w:t>Steinfelder et al, (2005)</w:t>
      </w:r>
      <w:bookmarkEnd w:id="33"/>
      <w:r>
        <w:rPr>
          <w:rFonts w:ascii="Times New Roman" w:hAnsi="Times New Roman"/>
          <w:color w:val="000000"/>
        </w:rPr>
        <w:t xml:space="preserve"> showed that proliferated KIND_OF </w:t>
      </w:r>
      <w:commentRangeStart w:id="23"/>
      <w:r>
        <w:rPr>
          <w:rFonts w:ascii="Times New Roman" w:hAnsi="Times New Roman"/>
          <w:color w:val="000000"/>
        </w:rPr>
        <w:t xml:space="preserve">cells </w:t>
      </w:r>
      <w:r>
        <w:rPr>
          <w:rFonts w:ascii="Times New Roman" w:hAnsi="Times New Roman"/>
          <w:color w:val="000000"/>
        </w:rPr>
      </w:r>
      <w:commentRangeEnd w:id="23"/>
      <w:r>
        <w:commentReference w:id="23"/>
      </w:r>
      <w:r>
        <w:rPr>
          <w:rFonts w:ascii="Times New Roman" w:hAnsi="Times New Roman"/>
          <w:color w:val="000000"/>
        </w:rPr>
        <w:t xml:space="preserve">from spleen of </w:t>
      </w:r>
      <w:r>
        <w:rPr>
          <w:rFonts w:ascii="Times New Roman" w:hAnsi="Times New Roman"/>
          <w:i/>
          <w:iCs/>
          <w:color w:val="000000"/>
        </w:rPr>
        <w:t xml:space="preserve">E. falciformis </w:t>
      </w:r>
      <w:r>
        <w:rPr>
          <w:rFonts w:ascii="Times New Roman" w:hAnsi="Times New Roman"/>
          <w:color w:val="000000"/>
        </w:rPr>
        <w:t xml:space="preserve">infected mice released IFNγ and IL4 and likely contribute to the development of a systemic humoral response in infected mice. </w:t>
      </w:r>
      <w:r>
        <w:rPr>
          <w:rStyle w:val="Emphasis"/>
          <w:rFonts w:ascii="Times New Roman" w:hAnsi="Times New Roman"/>
          <w:color w:val="000000"/>
        </w:rPr>
        <w:t>E. tenella</w:t>
      </w:r>
      <w:r>
        <w:rPr>
          <w:rFonts w:ascii="Times New Roman" w:hAnsi="Times New Roman"/>
          <w:i/>
          <w:iCs/>
          <w:color w:val="000000"/>
        </w:rPr>
        <w:t xml:space="preserve"> </w:t>
      </w:r>
      <w:r>
        <w:rPr>
          <w:rFonts w:ascii="Times New Roman" w:hAnsi="Times New Roman"/>
          <w:color w:val="000000"/>
        </w:rPr>
        <w:t xml:space="preserve">antigen has been shown to induce IFNγ release in spleen cells of from immunized chickens </w:t>
      </w:r>
      <w:r>
        <w:rPr>
          <w:rStyle w:val="Emphasis"/>
          <w:rFonts w:ascii="Times New Roman" w:hAnsi="Times New Roman"/>
          <w:i w:val="false"/>
          <w:iCs w:val="false"/>
          <w:color w:val="000000"/>
          <w:highlight w:val="yellow"/>
        </w:rPr>
        <w:t>(Prowse &amp; Pallister, 1989</w:t>
      </w:r>
      <w:r>
        <w:rPr>
          <w:rStyle w:val="Emphasis"/>
          <w:rFonts w:ascii="Times New Roman" w:hAnsi="Times New Roman"/>
          <w:i w:val="false"/>
          <w:iCs w:val="false"/>
          <w:color w:val="000000"/>
        </w:rPr>
        <w:t xml:space="preserve">). Similarly, Byrnes et al, </w:t>
      </w:r>
      <w:bookmarkStart w:id="34" w:name="__UnoMark__10571_2905672918"/>
      <w:bookmarkEnd w:id="34"/>
      <w:r>
        <w:rPr>
          <w:rStyle w:val="Emphasis"/>
          <w:rFonts w:ascii="Times New Roman" w:hAnsi="Times New Roman"/>
          <w:i w:val="false"/>
          <w:iCs w:val="false"/>
          <w:color w:val="000000"/>
        </w:rPr>
        <w:t xml:space="preserve">1993 illustrated the abilities of splenic macrophages to produce IL1 and TNFα during the primary infection of </w:t>
      </w:r>
      <w:r>
        <w:rPr>
          <w:rStyle w:val="Emphasis"/>
          <w:rFonts w:ascii="Times New Roman" w:hAnsi="Times New Roman"/>
          <w:color w:val="000000"/>
        </w:rPr>
        <w:t xml:space="preserve">E. tenella </w:t>
      </w:r>
      <w:r>
        <w:rPr>
          <w:rStyle w:val="Emphasis"/>
          <w:rFonts w:ascii="Times New Roman" w:hAnsi="Times New Roman"/>
          <w:i w:val="false"/>
          <w:iCs w:val="false"/>
          <w:color w:val="000000"/>
        </w:rPr>
        <w:t xml:space="preserve">and </w:t>
      </w:r>
      <w:r>
        <w:rPr>
          <w:rStyle w:val="Emphasis"/>
          <w:rFonts w:ascii="Times New Roman" w:hAnsi="Times New Roman"/>
          <w:color w:val="000000"/>
        </w:rPr>
        <w:t>E. maxima</w:t>
      </w:r>
      <w:r>
        <w:rPr>
          <w:rStyle w:val="Emphasis"/>
          <w:rFonts w:ascii="Times New Roman" w:hAnsi="Times New Roman"/>
          <w:i w:val="false"/>
          <w:iCs w:val="false"/>
          <w:color w:val="000000"/>
        </w:rPr>
        <w:t>. The expression of chicken Toll-like receptors (TLR3, TLR15), signal adaptor (MyD88)</w:t>
      </w:r>
      <w:r>
        <w:rPr>
          <w:rStyle w:val="Emphasis"/>
          <w:rFonts w:ascii="Times New Roman" w:hAnsi="Times New Roman"/>
          <w:color w:val="000000"/>
        </w:rPr>
        <w:t xml:space="preserve"> (Zhou et al, 2</w:t>
      </w:r>
      <w:bookmarkStart w:id="35" w:name="__UnoMark__10570_2905672918"/>
      <w:bookmarkEnd w:id="35"/>
      <w:r>
        <w:rPr>
          <w:rStyle w:val="Emphasis"/>
          <w:rFonts w:ascii="Times New Roman" w:hAnsi="Times New Roman"/>
          <w:color w:val="000000"/>
        </w:rPr>
        <w:t xml:space="preserve">014) </w:t>
      </w:r>
      <w:r>
        <w:rPr>
          <w:rStyle w:val="Emphasis"/>
          <w:rFonts w:ascii="Times New Roman" w:hAnsi="Times New Roman"/>
          <w:i w:val="false"/>
          <w:iCs w:val="false"/>
          <w:color w:val="000000"/>
        </w:rPr>
        <w:t>and IFNy (Rothwell et al, 2</w:t>
      </w:r>
      <w:bookmarkStart w:id="36" w:name="__UnoMark__10569_2905672918"/>
      <w:bookmarkEnd w:id="36"/>
      <w:r>
        <w:rPr>
          <w:rStyle w:val="Emphasis"/>
          <w:rFonts w:ascii="Times New Roman" w:hAnsi="Times New Roman"/>
          <w:i w:val="false"/>
          <w:iCs w:val="false"/>
          <w:color w:val="000000"/>
        </w:rPr>
        <w:t xml:space="preserve">000) has been detected in the spleen of chickens as a response to infection with </w:t>
      </w:r>
      <w:r>
        <w:rPr>
          <w:rStyle w:val="Emphasis"/>
          <w:rFonts w:ascii="Times New Roman" w:hAnsi="Times New Roman"/>
          <w:color w:val="000000"/>
        </w:rPr>
        <w:t>E. tenella</w:t>
      </w:r>
      <w:r>
        <w:rPr>
          <w:rStyle w:val="Emphasis"/>
          <w:rFonts w:ascii="Times New Roman" w:hAnsi="Times New Roman"/>
          <w:i w:val="false"/>
          <w:iCs w:val="false"/>
          <w:color w:val="000000"/>
        </w:rPr>
        <w:t>.</w:t>
      </w:r>
      <w:r>
        <w:rPr>
          <w:rFonts w:ascii="Times New Roman" w:hAnsi="Times New Roman"/>
          <w:color w:val="000000"/>
        </w:rPr>
        <w:t xml:space="preserve">  </w:t>
      </w:r>
      <w:r>
        <w:rPr>
          <w:rFonts w:ascii="Times New Roman" w:hAnsi="Times New Roman"/>
          <w:color w:val="000000"/>
        </w:rPr>
        <w:commentReference w:id="24"/>
      </w:r>
    </w:p>
    <w:p>
      <w:pPr>
        <w:pStyle w:val="Normal"/>
        <w:spacing w:lineRule="auto" w:line="360"/>
        <w:jc w:val="both"/>
        <w:rPr/>
      </w:pPr>
      <w:r>
        <w:rPr>
          <w:rFonts w:ascii="Times New Roman" w:hAnsi="Times New Roman"/>
          <w:color w:val="000000"/>
        </w:rPr>
        <w:t xml:space="preserve">To investigate a more systemic immune response during infection we measured the expression of pro- and anti-inflammatory cytokines and regulatory chemokines in the spleen. Eight markers for different </w:t>
      </w:r>
      <w:r>
        <w:rPr>
          <w:rFonts w:ascii="Times New Roman" w:hAnsi="Times New Roman"/>
          <w:color w:val="000000"/>
          <w:highlight w:val="white"/>
        </w:rPr>
        <w:t xml:space="preserve">immune response pathways were investigated: CxCL9 </w:t>
      </w:r>
      <w:ins w:id="24" w:author="Weyrich, Alexandra" w:date="2018-06-04T14:44:00Z">
        <w:r>
          <w:rPr>
            <w:rFonts w:ascii="Times New Roman" w:hAnsi="Times New Roman"/>
            <w:color w:val="000000"/>
            <w:highlight w:val="white"/>
          </w:rPr>
          <w:t xml:space="preserve">is a major </w:t>
        </w:r>
      </w:ins>
      <w:del w:id="25" w:author="Weyrich, Alexandra" w:date="2018-06-04T14:44:00Z">
        <w:r>
          <w:rPr>
            <w:rFonts w:ascii="Times New Roman" w:hAnsi="Times New Roman"/>
            <w:color w:val="000000"/>
            <w:highlight w:val="white"/>
          </w:rPr>
          <w:delText xml:space="preserve">has broad </w:delText>
        </w:r>
      </w:del>
      <w:r>
        <w:rPr>
          <w:rFonts w:ascii="Times New Roman" w:hAnsi="Times New Roman"/>
          <w:color w:val="000000"/>
          <w:highlight w:val="white"/>
        </w:rPr>
        <w:t>immune-regulator</w:t>
      </w:r>
      <w:del w:id="26" w:author="Weyrich, Alexandra" w:date="2018-06-04T14:44:00Z">
        <w:r>
          <w:rPr>
            <w:rFonts w:ascii="Times New Roman" w:hAnsi="Times New Roman"/>
            <w:color w:val="000000"/>
            <w:highlight w:val="white"/>
          </w:rPr>
          <w:delText>y role</w:delText>
        </w:r>
      </w:del>
      <w:r>
        <w:rPr>
          <w:rFonts w:ascii="Times New Roman" w:hAnsi="Times New Roman"/>
          <w:color w:val="000000"/>
          <w:highlight w:val="white"/>
        </w:rPr>
        <w:t xml:space="preserve">, INFγ and TNFα represent the innate pro-inflammatory response </w:t>
      </w:r>
      <w:bookmarkStart w:id="37" w:name="__UnoMark__10552_2905672918"/>
      <w:r>
        <w:rPr>
          <w:rFonts w:ascii="Times New Roman" w:hAnsi="Times New Roman"/>
          <w:color w:val="000000"/>
          <w:highlight w:val="white"/>
        </w:rPr>
        <w:t>(Mosmann et al, 1986)</w:t>
      </w:r>
      <w:ins w:id="27" w:author="Weyrich, Alexandra" w:date="2018-06-04T14:45:00Z">
        <w:bookmarkEnd w:id="37"/>
        <w:r>
          <w:rPr>
            <w:rFonts w:ascii="Times New Roman" w:hAnsi="Times New Roman"/>
            <w:color w:val="000000"/>
            <w:highlight w:val="white"/>
          </w:rPr>
          <w:t>.</w:t>
        </w:r>
      </w:ins>
      <w:r>
        <w:rPr>
          <w:rFonts w:ascii="Times New Roman" w:hAnsi="Times New Roman"/>
          <w:color w:val="000000"/>
          <w:highlight w:val="white"/>
        </w:rPr>
        <w:t xml:space="preserve"> IL12</w:t>
      </w:r>
      <w:r>
        <w:rPr>
          <w:rFonts w:ascii="Times New Roman" w:hAnsi="Times New Roman"/>
          <w:i/>
          <w:iCs/>
          <w:color w:val="000000"/>
          <w:highlight w:val="white"/>
        </w:rPr>
        <w:t xml:space="preserve"> </w:t>
      </w:r>
      <w:r>
        <w:rPr>
          <w:rFonts w:ascii="Times New Roman" w:hAnsi="Times New Roman"/>
          <w:color w:val="000000"/>
          <w:highlight w:val="white"/>
        </w:rPr>
        <w:t>is a marker for Th1-</w:t>
      </w:r>
      <w:r>
        <w:rPr>
          <w:rFonts w:ascii="Times New Roman" w:hAnsi="Times New Roman"/>
          <w:color w:val="000000"/>
        </w:rPr>
        <w:t>type response against intracellular parasites (</w:t>
      </w:r>
      <w:r>
        <w:rPr>
          <w:rFonts w:ascii="Times New Roman" w:hAnsi="Times New Roman"/>
          <w:color w:val="000000"/>
          <w:highlight w:val="yellow"/>
        </w:rPr>
        <w:t>Ref</w:t>
      </w:r>
      <w:r>
        <w:rPr>
          <w:rFonts w:ascii="Times New Roman" w:hAnsi="Times New Roman"/>
          <w:color w:val="000000"/>
        </w:rPr>
        <w:t xml:space="preserve">), </w:t>
      </w:r>
      <w:r>
        <w:rPr>
          <w:rFonts w:ascii="Times New Roman" w:hAnsi="Times New Roman"/>
          <w:iCs/>
          <w:color w:val="000000"/>
          <w:highlight w:val="white"/>
        </w:rPr>
        <w:t>STAT6</w:t>
      </w:r>
      <w:r>
        <w:rPr>
          <w:rFonts w:ascii="Times New Roman" w:hAnsi="Times New Roman"/>
          <w:iCs/>
          <w:color w:val="000000"/>
        </w:rPr>
        <w:t xml:space="preserve"> for a </w:t>
      </w:r>
      <w:r>
        <w:rPr>
          <w:rFonts w:ascii="Times New Roman" w:hAnsi="Times New Roman"/>
          <w:color w:val="000000"/>
        </w:rPr>
        <w:t>Th2-type response (</w:t>
      </w:r>
      <w:r>
        <w:rPr>
          <w:rFonts w:ascii="Times New Roman" w:hAnsi="Times New Roman"/>
          <w:color w:val="000000"/>
          <w:highlight w:val="yellow"/>
        </w:rPr>
        <w:t>Ref</w:t>
      </w:r>
      <w:r>
        <w:rPr>
          <w:rFonts w:ascii="Times New Roman" w:hAnsi="Times New Roman"/>
          <w:color w:val="000000"/>
        </w:rPr>
        <w:t xml:space="preserve">). </w:t>
      </w:r>
      <w:r>
        <w:rPr>
          <w:rFonts w:ascii="Times New Roman" w:hAnsi="Times New Roman"/>
          <w:color w:val="000000"/>
          <w:highlight w:val="white"/>
        </w:rPr>
        <w:t>IL6</w:t>
      </w:r>
      <w:r>
        <w:rPr>
          <w:rFonts w:ascii="Times New Roman" w:hAnsi="Times New Roman"/>
          <w:color w:val="000000"/>
        </w:rPr>
        <w:t xml:space="preserve"> is a marker for the Th17</w:t>
      </w:r>
      <w:r>
        <w:rPr>
          <w:rFonts w:ascii="Times New Roman" w:hAnsi="Times New Roman"/>
          <w:i/>
          <w:iCs/>
          <w:color w:val="000000"/>
        </w:rPr>
        <w:t xml:space="preserve"> </w:t>
      </w:r>
      <w:r>
        <w:rPr>
          <w:rFonts w:ascii="Times New Roman" w:hAnsi="Times New Roman"/>
          <w:color w:val="000000"/>
        </w:rPr>
        <w:t>pathway in the mucosal barrier tissues (</w:t>
      </w:r>
      <w:r>
        <w:rPr>
          <w:rFonts w:ascii="Times New Roman" w:hAnsi="Times New Roman"/>
          <w:color w:val="000000"/>
          <w:highlight w:val="yellow"/>
        </w:rPr>
        <w:t>Ref</w:t>
      </w:r>
      <w:r>
        <w:rPr>
          <w:rFonts w:ascii="Times New Roman" w:hAnsi="Times New Roman"/>
          <w:color w:val="000000"/>
        </w:rPr>
        <w:t>), and fina</w:t>
      </w:r>
      <w:r>
        <w:rPr>
          <w:rFonts w:ascii="Times New Roman" w:hAnsi="Times New Roman"/>
          <w:color w:val="000000"/>
          <w:highlight w:val="white"/>
        </w:rPr>
        <w:t>lly, IL10 and TGFβ h</w:t>
      </w:r>
      <w:r>
        <w:rPr>
          <w:rFonts w:ascii="Times New Roman" w:hAnsi="Times New Roman"/>
          <w:color w:val="000000"/>
        </w:rPr>
        <w:t xml:space="preserve">ave anti-inflammatory roles </w:t>
      </w:r>
      <w:del w:id="28" w:author="Weyrich, Alexandra" w:date="2018-06-04T14:38:00Z">
        <w:r>
          <w:rPr>
            <w:rFonts w:ascii="Times New Roman" w:hAnsi="Times New Roman"/>
            <w:color w:val="000000"/>
          </w:rPr>
          <w:delText xml:space="preserve"> </w:delText>
        </w:r>
      </w:del>
      <w:r>
        <w:rPr>
          <w:rFonts w:ascii="Times New Roman" w:hAnsi="Times New Roman"/>
          <w:color w:val="000000"/>
        </w:rPr>
        <w:t xml:space="preserve">(reviewed in </w:t>
      </w:r>
      <w:r>
        <w:rPr>
          <w:rFonts w:ascii="Times New Roman" w:hAnsi="Times New Roman"/>
          <w:color w:val="000000"/>
          <w:highlight w:val="yellow"/>
        </w:rPr>
        <w:t xml:space="preserve">Terner </w:t>
      </w:r>
      <w:r>
        <w:rPr>
          <w:rFonts w:ascii="Times New Roman" w:hAnsi="Times New Roman"/>
          <w:i/>
          <w:iCs/>
          <w:color w:val="000000"/>
          <w:highlight w:val="yellow"/>
        </w:rPr>
        <w:t>et al</w:t>
      </w:r>
      <w:r>
        <w:rPr>
          <w:rFonts w:ascii="Times New Roman" w:hAnsi="Times New Roman"/>
          <w:color w:val="000000"/>
          <w:highlight w:val="yellow"/>
        </w:rPr>
        <w:t xml:space="preserve">, 2014, </w:t>
      </w:r>
      <w:r>
        <w:rPr>
          <w:rStyle w:val="Emphasis"/>
          <w:rFonts w:ascii="Times New Roman" w:hAnsi="Times New Roman"/>
          <w:i w:val="false"/>
          <w:iCs w:val="false"/>
          <w:highlight w:val="yellow"/>
        </w:rPr>
        <w:t>Stenger and Röllingho 2001</w:t>
      </w:r>
      <w:r>
        <w:rPr>
          <w:rStyle w:val="Emphasis"/>
          <w:rFonts w:ascii="Times New Roman" w:hAnsi="Times New Roman"/>
          <w:i w:val="false"/>
          <w:iCs w:val="false"/>
          <w:highlight w:val="yellow"/>
        </w:rPr>
        <w:commentReference w:id="25"/>
      </w:r>
      <w:r>
        <w:rPr>
          <w:rStyle w:val="Emphasis"/>
          <w:rFonts w:ascii="Times New Roman" w:hAnsi="Times New Roman"/>
          <w:i w:val="false"/>
          <w:iCs w:val="false"/>
        </w:rPr>
        <w:t>).</w:t>
      </w:r>
    </w:p>
    <w:p>
      <w:pPr>
        <w:pStyle w:val="Normal"/>
        <w:tabs>
          <w:tab w:val="left" w:pos="6382" w:leader="none"/>
        </w:tabs>
        <w:spacing w:lineRule="auto" w:line="360" w:before="57" w:after="57"/>
        <w:jc w:val="both"/>
        <w:rPr/>
      </w:pPr>
      <w:r>
        <w:rPr>
          <w:rStyle w:val="Emphasis"/>
          <w:rFonts w:ascii="Times New Roman" w:hAnsi="Times New Roman"/>
          <w:bCs/>
          <w:i w:val="false"/>
          <w:iCs w:val="false"/>
        </w:rPr>
        <w:t xml:space="preserve">Only the </w:t>
      </w:r>
      <w:r>
        <w:rPr>
          <w:rStyle w:val="Emphasis"/>
          <w:rFonts w:ascii="Times New Roman" w:hAnsi="Times New Roman"/>
          <w:bCs/>
          <w:i w:val="false"/>
          <w:iCs w:val="false"/>
          <w:color w:val="000000"/>
        </w:rPr>
        <w:t xml:space="preserve">laboratory isolate of </w:t>
      </w:r>
      <w:r>
        <w:rPr>
          <w:rStyle w:val="Emphasis"/>
          <w:rFonts w:ascii="Times New Roman" w:hAnsi="Times New Roman"/>
          <w:bCs/>
          <w:color w:val="000000"/>
        </w:rPr>
        <w:t xml:space="preserve">E. falciformis </w:t>
      </w:r>
      <w:r>
        <w:rPr>
          <w:rStyle w:val="Emphasis"/>
          <w:rFonts w:ascii="Times New Roman" w:hAnsi="Times New Roman"/>
          <w:bCs/>
          <w:i w:val="false"/>
          <w:iCs w:val="false"/>
        </w:rPr>
        <w:t>significantly influences the mRNA e</w:t>
      </w:r>
      <w:r>
        <w:rPr>
          <w:rStyle w:val="Emphasis"/>
          <w:rFonts w:ascii="Times New Roman" w:hAnsi="Times New Roman"/>
          <w:i w:val="false"/>
          <w:iCs w:val="false"/>
          <w:color w:val="000000"/>
        </w:rPr>
        <w:t>xpression levels of</w:t>
      </w:r>
      <w:r>
        <w:rPr>
          <w:rStyle w:val="Emphasis"/>
          <w:rFonts w:ascii="Times New Roman" w:hAnsi="Times New Roman"/>
          <w:bCs/>
          <w:i w:val="false"/>
          <w:iCs w:val="false"/>
        </w:rPr>
        <w:t xml:space="preserve"> most of these markers in the spleen. The wild derived isolates of</w:t>
      </w:r>
      <w:r>
        <w:rPr>
          <w:rStyle w:val="Emphasis"/>
          <w:rFonts w:ascii="Times New Roman" w:hAnsi="Times New Roman"/>
          <w:i w:val="false"/>
          <w:iCs w:val="false"/>
          <w:color w:val="000000"/>
        </w:rPr>
        <w:t xml:space="preserve"> </w:t>
      </w:r>
      <w:r>
        <w:rPr>
          <w:rStyle w:val="Emphasis"/>
          <w:rFonts w:ascii="Times New Roman" w:hAnsi="Times New Roman"/>
          <w:color w:val="000000"/>
        </w:rPr>
        <w:t>E. falciformis</w:t>
      </w:r>
      <w:r>
        <w:rPr>
          <w:rStyle w:val="Emphasis"/>
          <w:rFonts w:ascii="Times New Roman" w:hAnsi="Times New Roman"/>
          <w:i w:val="false"/>
          <w:iCs w:val="false"/>
          <w:color w:val="000000"/>
        </w:rPr>
        <w:t xml:space="preserve"> and </w:t>
      </w:r>
      <w:r>
        <w:rPr>
          <w:rStyle w:val="Emphasis"/>
          <w:rFonts w:ascii="Times New Roman" w:hAnsi="Times New Roman"/>
          <w:bCs/>
          <w:color w:val="000000"/>
        </w:rPr>
        <w:t>E. ferrisi</w:t>
      </w:r>
      <w:r>
        <w:rPr>
          <w:rStyle w:val="Emphasis"/>
          <w:rFonts w:ascii="Times New Roman" w:hAnsi="Times New Roman"/>
          <w:bCs/>
          <w:i w:val="false"/>
          <w:iCs w:val="false"/>
          <w:color w:val="000000"/>
        </w:rPr>
        <w:t xml:space="preserve"> do not induce expression changes over control levels. </w:t>
      </w:r>
    </w:p>
    <w:p>
      <w:pPr>
        <w:pStyle w:val="Normal"/>
        <w:spacing w:lineRule="auto" w:line="360"/>
        <w:jc w:val="both"/>
        <w:rPr/>
      </w:pPr>
      <w:ins w:id="29" w:author="Weyrich, Alexandra" w:date="2018-06-04T14:48:00Z">
        <w:r>
          <w:rPr>
            <w:rFonts w:ascii="Times New Roman" w:hAnsi="Times New Roman"/>
            <w:color w:val="000000"/>
            <w:highlight w:val="white"/>
          </w:rPr>
          <w:t xml:space="preserve">An exception is </w:t>
        </w:r>
      </w:ins>
      <w:del w:id="30" w:author="Weyrich, Alexandra" w:date="2018-06-04T14:48:00Z">
        <w:r>
          <w:rPr>
            <w:rFonts w:ascii="Times New Roman" w:hAnsi="Times New Roman"/>
            <w:color w:val="000000"/>
            <w:highlight w:val="white"/>
          </w:rPr>
          <w:delText>I</w:delText>
        </w:r>
      </w:del>
      <w:del w:id="31" w:author="Weyrich, Alexandra" w:date="2018-06-04T14:47:00Z">
        <w:r>
          <w:rPr>
            <w:rFonts w:ascii="Times New Roman" w:hAnsi="Times New Roman"/>
            <w:color w:val="000000"/>
            <w:highlight w:val="white"/>
          </w:rPr>
          <w:delText>L</w:delText>
        </w:r>
      </w:del>
      <w:del w:id="32" w:author="Weyrich, Alexandra" w:date="2018-06-04T14:48:00Z">
        <w:r>
          <w:rPr>
            <w:rFonts w:ascii="Times New Roman" w:hAnsi="Times New Roman"/>
            <w:color w:val="000000"/>
            <w:highlight w:val="white"/>
          </w:rPr>
          <w:delText xml:space="preserve">6 </w:delText>
        </w:r>
      </w:del>
      <w:ins w:id="33" w:author="Weyrich, Alexandra" w:date="2018-06-04T14:50:00Z">
        <w:r>
          <w:rPr>
            <w:rFonts w:ascii="Times New Roman" w:hAnsi="Times New Roman"/>
            <w:color w:val="000000"/>
            <w:highlight w:val="white"/>
          </w:rPr>
          <w:t xml:space="preserve">the </w:t>
        </w:r>
      </w:ins>
      <w:ins w:id="34" w:author="Weyrich, Alexandra" w:date="2018-06-04T14:48:00Z">
        <w:r>
          <w:rPr>
            <w:rFonts w:ascii="Times New Roman" w:hAnsi="Times New Roman"/>
            <w:color w:val="000000"/>
            <w:highlight w:val="white"/>
          </w:rPr>
          <w:t>Il6</w:t>
        </w:r>
      </w:ins>
      <w:ins w:id="35" w:author="Weyrich, Alexandra" w:date="2018-06-04T14:50:00Z">
        <w:r>
          <w:rPr>
            <w:rFonts w:ascii="Times New Roman" w:hAnsi="Times New Roman"/>
            <w:color w:val="000000"/>
            <w:highlight w:val="white"/>
          </w:rPr>
          <w:t xml:space="preserve"> gene expression</w:t>
        </w:r>
      </w:ins>
      <w:ins w:id="36" w:author="Weyrich, Alexandra" w:date="2018-06-04T14:56:00Z">
        <w:r>
          <w:rPr>
            <w:rFonts w:ascii="Times New Roman" w:hAnsi="Times New Roman"/>
            <w:color w:val="000000"/>
            <w:highlight w:val="white"/>
          </w:rPr>
          <w:t xml:space="preserve">. </w:t>
        </w:r>
      </w:ins>
      <w:ins w:id="37" w:author="Weyrich, Alexandra" w:date="2018-06-04T14:59:00Z">
        <w:r>
          <w:rPr>
            <w:rFonts w:ascii="Times New Roman" w:hAnsi="Times New Roman"/>
            <w:color w:val="000000"/>
            <w:highlight w:val="white"/>
          </w:rPr>
          <w:t xml:space="preserve">Early in infection, </w:t>
        </w:r>
      </w:ins>
      <w:ins w:id="38" w:author="Weyrich, Alexandra" w:date="2018-06-04T14:56:00Z">
        <w:r>
          <w:rPr>
            <w:rFonts w:ascii="Times New Roman" w:hAnsi="Times New Roman"/>
            <w:color w:val="000000"/>
            <w:highlight w:val="white"/>
          </w:rPr>
          <w:t>Il6</w:t>
        </w:r>
      </w:ins>
      <w:del w:id="39" w:author="Weyrich, Alexandra" w:date="2018-06-04T14:48:00Z">
        <w:r>
          <w:rPr>
            <w:rFonts w:ascii="Times New Roman" w:hAnsi="Times New Roman"/>
            <w:color w:val="000000"/>
            <w:highlight w:val="white"/>
          </w:rPr>
          <w:delText>is the only counter-example for this,</w:delText>
        </w:r>
      </w:del>
      <w:del w:id="40" w:author="Weyrich, Alexandra" w:date="2018-06-04T14:49:00Z">
        <w:r>
          <w:rPr>
            <w:rFonts w:ascii="Times New Roman" w:hAnsi="Times New Roman"/>
            <w:color w:val="000000"/>
            <w:highlight w:val="white"/>
          </w:rPr>
          <w:delText xml:space="preserve"> we observed it to be</w:delText>
        </w:r>
      </w:del>
      <w:r>
        <w:rPr>
          <w:rFonts w:ascii="Times New Roman" w:hAnsi="Times New Roman"/>
          <w:color w:val="000000"/>
          <w:highlight w:val="white"/>
        </w:rPr>
        <w:t xml:space="preserve"> </w:t>
      </w:r>
      <w:ins w:id="41" w:author="Weyrich, Alexandra" w:date="2018-06-04T14:49:00Z">
        <w:r>
          <w:rPr>
            <w:rFonts w:ascii="Times New Roman" w:hAnsi="Times New Roman"/>
            <w:color w:val="000000"/>
            <w:highlight w:val="white"/>
          </w:rPr>
          <w:t>w</w:t>
        </w:r>
      </w:ins>
      <w:ins w:id="42" w:author="Weyrich, Alexandra" w:date="2018-06-04T14:50:00Z">
        <w:r>
          <w:rPr>
            <w:rFonts w:ascii="Times New Roman" w:hAnsi="Times New Roman"/>
            <w:color w:val="000000"/>
            <w:highlight w:val="white"/>
          </w:rPr>
          <w:t>as</w:t>
        </w:r>
      </w:ins>
      <w:r>
        <w:rPr>
          <w:rFonts w:ascii="Times New Roman" w:hAnsi="Times New Roman"/>
          <w:color w:val="000000"/>
          <w:highlight w:val="white"/>
        </w:rPr>
        <w:t xml:space="preserve"> elevated </w:t>
      </w:r>
      <w:ins w:id="43" w:author="Weyrich, Alexandra" w:date="2018-06-04T14:56:00Z">
        <w:r>
          <w:rPr>
            <w:rFonts w:ascii="Times New Roman" w:hAnsi="Times New Roman"/>
            <w:color w:val="000000"/>
            <w:highlight w:val="white"/>
          </w:rPr>
          <w:t xml:space="preserve">over control </w:t>
        </w:r>
      </w:ins>
      <w:r>
        <w:rPr>
          <w:rFonts w:ascii="Times New Roman" w:hAnsi="Times New Roman"/>
          <w:color w:val="000000"/>
          <w:highlight w:val="white"/>
        </w:rPr>
        <w:t xml:space="preserve">(although not significantly) in </w:t>
      </w:r>
      <w:ins w:id="44" w:author="Weyrich, Alexandra" w:date="2018-06-04T14:51:00Z">
        <w:r>
          <w:rPr>
            <w:rFonts w:ascii="Times New Roman" w:hAnsi="Times New Roman"/>
            <w:color w:val="000000"/>
            <w:highlight w:val="white"/>
          </w:rPr>
          <w:t xml:space="preserve">host </w:t>
        </w:r>
      </w:ins>
      <w:ins w:id="45" w:author="Weyrich, Alexandra" w:date="2018-06-04T14:50:00Z">
        <w:r>
          <w:rPr>
            <w:rFonts w:ascii="Times New Roman" w:hAnsi="Times New Roman"/>
            <w:color w:val="000000"/>
            <w:highlight w:val="white"/>
          </w:rPr>
          <w:t xml:space="preserve">spleens </w:t>
        </w:r>
      </w:ins>
      <w:ins w:id="46" w:author="Weyrich, Alexandra" w:date="2018-06-04T14:51:00Z">
        <w:r>
          <w:rPr>
            <w:rFonts w:ascii="Times New Roman" w:hAnsi="Times New Roman"/>
            <w:color w:val="000000"/>
            <w:highlight w:val="white"/>
          </w:rPr>
          <w:t>in</w:t>
        </w:r>
      </w:ins>
      <w:ins w:id="47" w:author="Weyrich, Alexandra" w:date="2018-06-04T14:53:00Z">
        <w:r>
          <w:rPr>
            <w:rFonts w:ascii="Times New Roman" w:hAnsi="Times New Roman"/>
            <w:color w:val="000000"/>
            <w:highlight w:val="white"/>
          </w:rPr>
          <w:t>fected with</w:t>
        </w:r>
      </w:ins>
      <w:ins w:id="48" w:author="Weyrich, Alexandra" w:date="2018-06-04T14:51:00Z">
        <w:r>
          <w:rPr>
            <w:rFonts w:ascii="Times New Roman" w:hAnsi="Times New Roman"/>
            <w:color w:val="000000"/>
            <w:highlight w:val="white"/>
          </w:rPr>
          <w:t xml:space="preserve"> </w:t>
        </w:r>
      </w:ins>
      <w:del w:id="49" w:author="Weyrich, Alexandra" w:date="2018-06-04T14:56:00Z">
        <w:r>
          <w:rPr>
            <w:rFonts w:ascii="Times New Roman" w:hAnsi="Times New Roman"/>
            <w:color w:val="000000"/>
            <w:highlight w:val="white"/>
          </w:rPr>
          <w:delText>all</w:delText>
        </w:r>
      </w:del>
      <w:r>
        <w:rPr>
          <w:rFonts w:ascii="Times New Roman" w:hAnsi="Times New Roman"/>
          <w:color w:val="000000"/>
          <w:highlight w:val="white"/>
        </w:rPr>
        <w:t xml:space="preserve">all </w:t>
      </w:r>
      <w:ins w:id="50" w:author="Weyrich, Alexandra" w:date="2018-06-04T14:58:00Z">
        <w:r>
          <w:rPr>
            <w:rFonts w:ascii="Times New Roman" w:hAnsi="Times New Roman"/>
            <w:color w:val="000000"/>
            <w:highlight w:val="white"/>
          </w:rPr>
          <w:t xml:space="preserve">three </w:t>
        </w:r>
      </w:ins>
      <w:ins w:id="51" w:author="Weyrich, Alexandra" w:date="2018-06-04T14:52:00Z">
        <w:r>
          <w:rPr>
            <w:rFonts w:ascii="Times New Roman" w:hAnsi="Times New Roman"/>
            <w:color w:val="000000"/>
            <w:highlight w:val="white"/>
          </w:rPr>
          <w:t>Eimeria</w:t>
        </w:r>
      </w:ins>
      <w:r>
        <w:rPr>
          <w:rFonts w:ascii="Times New Roman" w:hAnsi="Times New Roman"/>
          <w:color w:val="000000"/>
          <w:highlight w:val="white"/>
        </w:rPr>
        <w:t xml:space="preserve"> </w:t>
      </w:r>
      <w:del w:id="52" w:author="Weyrich, Alexandra" w:date="2018-06-04T14:54:00Z">
        <w:r>
          <w:rPr>
            <w:rFonts w:ascii="Times New Roman" w:hAnsi="Times New Roman"/>
            <w:color w:val="000000"/>
            <w:highlight w:val="white"/>
          </w:rPr>
          <w:delText xml:space="preserve">infections </w:delText>
        </w:r>
      </w:del>
      <w:ins w:id="53" w:author="Weyrich, Alexandra" w:date="2018-06-04T14:54:00Z">
        <w:r>
          <w:rPr>
            <w:rFonts w:ascii="Times New Roman" w:hAnsi="Times New Roman"/>
            <w:color w:val="000000"/>
            <w:highlight w:val="white"/>
          </w:rPr>
          <w:t>isolate</w:t>
        </w:r>
      </w:ins>
      <w:ins w:id="54" w:author="Weyrich, Alexandra" w:date="2018-06-04T14:58:00Z">
        <w:r>
          <w:rPr>
            <w:rFonts w:ascii="Times New Roman" w:hAnsi="Times New Roman"/>
            <w:color w:val="000000"/>
            <w:highlight w:val="white"/>
          </w:rPr>
          <w:t>s</w:t>
        </w:r>
      </w:ins>
      <w:del w:id="55" w:author="Weyrich, Alexandra" w:date="2018-06-04T14:52:00Z">
        <w:r>
          <w:rPr>
            <w:rFonts w:ascii="Times New Roman" w:hAnsi="Times New Roman"/>
            <w:color w:val="000000"/>
            <w:highlight w:val="white"/>
          </w:rPr>
          <w:delText>over control level</w:delText>
        </w:r>
      </w:del>
      <w:del w:id="56" w:author="Weyrich, Alexandra" w:date="2018-06-04T14:53:00Z">
        <w:r>
          <w:rPr>
            <w:rFonts w:ascii="Times New Roman" w:hAnsi="Times New Roman"/>
            <w:color w:val="000000"/>
            <w:highlight w:val="white"/>
          </w:rPr>
          <w:delText xml:space="preserve">s </w:delText>
        </w:r>
      </w:del>
      <w:del w:id="57" w:author="Weyrich, Alexandra" w:date="2018-06-04T14:59:00Z">
        <w:r>
          <w:rPr>
            <w:rFonts w:ascii="Times New Roman" w:hAnsi="Times New Roman"/>
            <w:color w:val="000000"/>
            <w:highlight w:val="white"/>
          </w:rPr>
          <w:delText>early in infection</w:delText>
        </w:r>
      </w:del>
      <w:r>
        <w:rPr>
          <w:rFonts w:ascii="Times New Roman" w:hAnsi="Times New Roman"/>
          <w:color w:val="000000"/>
          <w:highlight w:val="white"/>
        </w:rPr>
        <w:t>.</w:t>
      </w:r>
      <w:r>
        <w:rPr>
          <w:rFonts w:ascii="Times New Roman" w:hAnsi="Times New Roman"/>
          <w:color w:val="000000"/>
        </w:rPr>
        <w:t xml:space="preserve"> I</w:t>
      </w:r>
      <w:del w:id="58" w:author="Weyrich, Alexandra" w:date="2018-06-04T14:57:00Z">
        <w:r>
          <w:rPr>
            <w:rFonts w:ascii="Times New Roman" w:hAnsi="Times New Roman"/>
            <w:color w:val="000000"/>
          </w:rPr>
          <w:delText>L</w:delText>
        </w:r>
      </w:del>
      <w:ins w:id="59" w:author="Weyrich, Alexandra" w:date="2018-06-04T14:57:00Z">
        <w:r>
          <w:rPr>
            <w:rFonts w:ascii="Times New Roman" w:hAnsi="Times New Roman"/>
            <w:color w:val="000000"/>
          </w:rPr>
          <w:t>l</w:t>
        </w:r>
      </w:ins>
      <w:r>
        <w:rPr>
          <w:rFonts w:ascii="Times New Roman" w:hAnsi="Times New Roman"/>
          <w:color w:val="000000"/>
        </w:rPr>
        <w:t>6 synthesized in the initial stage of inflammation at a local lesion (caused by parasite tuisse stage). T</w:t>
      </w:r>
      <w:ins w:id="60" w:author="Weyrich, Alexandra" w:date="2018-06-04T14:57:00Z">
        <w:r>
          <w:rPr>
            <w:rFonts w:ascii="Times New Roman" w:hAnsi="Times New Roman"/>
            <w:color w:val="000000"/>
          </w:rPr>
          <w:t>hen</w:t>
        </w:r>
      </w:ins>
      <w:del w:id="61" w:author="Weyrich, Alexandra" w:date="2018-06-04T14:57:00Z">
        <w:r>
          <w:rPr>
            <w:rFonts w:ascii="Times New Roman" w:hAnsi="Times New Roman"/>
            <w:color w:val="000000"/>
          </w:rPr>
          <w:delText xml:space="preserve"> it</w:delText>
        </w:r>
      </w:del>
      <w:r>
        <w:rPr>
          <w:rFonts w:ascii="Times New Roman" w:hAnsi="Times New Roman"/>
          <w:color w:val="000000"/>
        </w:rPr>
        <w:t xml:space="preserve"> it is transported through the bloodstream to the liver and spleen (</w:t>
      </w:r>
      <w:r>
        <w:rPr>
          <w:rFonts w:ascii="Times New Roman" w:hAnsi="Times New Roman"/>
          <w:color w:val="000000"/>
          <w:highlight w:val="yellow"/>
        </w:rPr>
        <w:t>Hienrich et al, 1990</w:t>
      </w:r>
      <w:r>
        <w:rPr>
          <w:rFonts w:ascii="Times New Roman" w:hAnsi="Times New Roman"/>
          <w:color w:val="000000"/>
        </w:rPr>
        <w:t xml:space="preserve">). There, it </w:t>
      </w:r>
      <w:del w:id="62" w:author="Weyrich, Alexandra" w:date="2018-06-04T14:46:00Z">
        <w:r>
          <w:rPr>
            <w:rFonts w:ascii="Times New Roman" w:hAnsi="Times New Roman"/>
            <w:color w:val="000000"/>
          </w:rPr>
          <w:delText xml:space="preserve">exerts </w:delText>
        </w:r>
      </w:del>
      <w:r>
        <w:rPr>
          <w:rFonts w:ascii="Times New Roman" w:hAnsi="Times New Roman"/>
          <w:color w:val="000000"/>
        </w:rPr>
        <w:t>promotes specific differentiation of naïve CD4+</w:t>
      </w:r>
      <w:ins w:id="63" w:author="Weyrich, Alexandra" w:date="2018-06-04T15:00:00Z">
        <w:r>
          <w:rPr>
            <w:rFonts w:ascii="Times New Roman" w:hAnsi="Times New Roman"/>
            <w:color w:val="000000"/>
          </w:rPr>
          <w:t xml:space="preserve"> </w:t>
        </w:r>
      </w:ins>
      <w:r>
        <w:rPr>
          <w:rFonts w:ascii="Times New Roman" w:hAnsi="Times New Roman"/>
          <w:color w:val="000000"/>
        </w:rPr>
        <w:t>T cells, linking innate to acquired immune response (</w:t>
      </w:r>
      <w:commentRangeStart w:id="26"/>
      <w:r>
        <w:rPr>
          <w:rFonts w:ascii="Times New Roman" w:hAnsi="Times New Roman"/>
          <w:color w:val="000000"/>
        </w:rPr>
        <w:t>Tanaka et al, 2014</w:t>
      </w:r>
      <w:r>
        <w:rPr>
          <w:rFonts w:ascii="Times New Roman" w:hAnsi="Times New Roman"/>
          <w:color w:val="000000"/>
        </w:rPr>
      </w:r>
      <w:commentRangeEnd w:id="26"/>
      <w:r>
        <w:commentReference w:id="26"/>
      </w:r>
      <w:r>
        <w:rPr>
          <w:rFonts w:ascii="Times New Roman" w:hAnsi="Times New Roman"/>
          <w:color w:val="000000"/>
        </w:rPr>
        <w:t>). Beyond its immune-regulatory functio</w:t>
      </w:r>
      <w:r>
        <w:rPr>
          <w:rFonts w:ascii="Times New Roman" w:hAnsi="Times New Roman"/>
          <w:color w:val="000000"/>
          <w:highlight w:val="white"/>
        </w:rPr>
        <w:t>n IL6 has a role in stimulating the intestinal epithelial proliferation and repair after injury</w:t>
      </w:r>
      <w:ins w:id="64" w:author="Weyrich, Alexandra" w:date="2018-06-04T15:01:00Z">
        <w:r>
          <w:rPr>
            <w:rFonts w:ascii="Times New Roman" w:hAnsi="Times New Roman"/>
            <w:color w:val="000000"/>
            <w:highlight w:val="white"/>
          </w:rPr>
          <w:t xml:space="preserve">. </w:t>
        </w:r>
      </w:ins>
      <w:del w:id="65" w:author="Weyrich, Alexandra" w:date="2018-06-04T15:01:00Z">
        <w:r>
          <w:rPr>
            <w:rFonts w:ascii="Times New Roman" w:hAnsi="Times New Roman"/>
            <w:color w:val="000000"/>
            <w:highlight w:val="white"/>
          </w:rPr>
          <w:delText xml:space="preserve"> and </w:delText>
        </w:r>
      </w:del>
      <w:ins w:id="66" w:author="Weyrich, Alexandra" w:date="2018-06-04T15:01:00Z">
        <w:r>
          <w:rPr>
            <w:rFonts w:ascii="Times New Roman" w:hAnsi="Times New Roman"/>
            <w:color w:val="000000"/>
            <w:highlight w:val="white"/>
          </w:rPr>
          <w:t xml:space="preserve">Thus </w:t>
        </w:r>
      </w:ins>
      <w:r>
        <w:rPr>
          <w:rFonts w:ascii="Times New Roman" w:hAnsi="Times New Roman"/>
          <w:color w:val="000000"/>
          <w:highlight w:val="white"/>
        </w:rPr>
        <w:t xml:space="preserve">an elevated level might </w:t>
      </w:r>
      <w:del w:id="67" w:author="Weyrich, Alexandra" w:date="2018-06-04T15:02:00Z">
        <w:r>
          <w:rPr>
            <w:rFonts w:ascii="Times New Roman" w:hAnsi="Times New Roman"/>
            <w:color w:val="000000"/>
            <w:highlight w:val="white"/>
          </w:rPr>
          <w:delText xml:space="preserve">thus </w:delText>
        </w:r>
      </w:del>
      <w:r>
        <w:rPr>
          <w:rFonts w:ascii="Times New Roman" w:hAnsi="Times New Roman"/>
          <w:color w:val="000000"/>
          <w:highlight w:val="white"/>
        </w:rPr>
        <w:t>be a consequence of parasite tissue damage (Kuhn et al, 2</w:t>
      </w:r>
      <w:bookmarkStart w:id="38" w:name="__UnoMark__10551_2905672918"/>
      <w:bookmarkEnd w:id="38"/>
      <w:r>
        <w:rPr>
          <w:rFonts w:ascii="Times New Roman" w:hAnsi="Times New Roman"/>
          <w:color w:val="000000"/>
          <w:highlight w:val="white"/>
        </w:rPr>
        <w:t xml:space="preserve">014). In experimental infections of mice with </w:t>
      </w:r>
      <w:r>
        <w:rPr>
          <w:rFonts w:ascii="Times New Roman" w:hAnsi="Times New Roman"/>
          <w:i/>
          <w:iCs/>
          <w:color w:val="000000"/>
          <w:highlight w:val="white"/>
        </w:rPr>
        <w:t xml:space="preserve">E. falciformis </w:t>
      </w:r>
      <w:r>
        <w:rPr>
          <w:rFonts w:ascii="Times New Roman" w:hAnsi="Times New Roman"/>
          <w:color w:val="000000"/>
          <w:highlight w:val="white"/>
        </w:rPr>
        <w:t>marked induction of I</w:t>
      </w:r>
      <w:ins w:id="68" w:author="Weyrich, Alexandra" w:date="2018-06-04T15:04:00Z">
        <w:r>
          <w:rPr>
            <w:rFonts w:ascii="Times New Roman" w:hAnsi="Times New Roman"/>
            <w:color w:val="000000"/>
            <w:highlight w:val="white"/>
          </w:rPr>
          <w:t>l</w:t>
        </w:r>
      </w:ins>
      <w:del w:id="69" w:author="Weyrich, Alexandra" w:date="2018-06-04T15:04:00Z">
        <w:r>
          <w:rPr>
            <w:rFonts w:ascii="Times New Roman" w:hAnsi="Times New Roman"/>
            <w:color w:val="000000"/>
            <w:highlight w:val="white"/>
          </w:rPr>
          <w:delText>L</w:delText>
        </w:r>
      </w:del>
      <w:r>
        <w:rPr>
          <w:rFonts w:ascii="Times New Roman" w:hAnsi="Times New Roman"/>
          <w:color w:val="000000"/>
          <w:highlight w:val="white"/>
        </w:rPr>
        <w:t>6 transcription between 5 and 7 dpi has been reported at the site of infection (Ehret et al, 2</w:t>
      </w:r>
      <w:bookmarkStart w:id="39" w:name="__UnoMark__10550_2905672918"/>
      <w:bookmarkEnd w:id="39"/>
      <w:r>
        <w:rPr>
          <w:rFonts w:ascii="Times New Roman" w:hAnsi="Times New Roman"/>
          <w:color w:val="000000"/>
          <w:highlight w:val="white"/>
        </w:rPr>
        <w:t>017). In the present study I</w:t>
      </w:r>
      <w:ins w:id="70" w:author="Weyrich, Alexandra" w:date="2018-06-04T15:05:00Z">
        <w:r>
          <w:rPr>
            <w:rFonts w:ascii="Times New Roman" w:hAnsi="Times New Roman"/>
            <w:color w:val="000000"/>
            <w:highlight w:val="white"/>
          </w:rPr>
          <w:t>l</w:t>
        </w:r>
      </w:ins>
      <w:del w:id="71" w:author="Weyrich, Alexandra" w:date="2018-06-04T15:05:00Z">
        <w:r>
          <w:rPr>
            <w:rFonts w:ascii="Times New Roman" w:hAnsi="Times New Roman"/>
            <w:color w:val="000000"/>
            <w:highlight w:val="white"/>
          </w:rPr>
          <w:delText>L</w:delText>
        </w:r>
      </w:del>
      <w:r>
        <w:rPr>
          <w:rFonts w:ascii="Times New Roman" w:hAnsi="Times New Roman"/>
          <w:color w:val="000000"/>
          <w:highlight w:val="white"/>
        </w:rPr>
        <w:t xml:space="preserve">6 is the only cytokine showing potentially enhanced expression also in the spleen. This might suggest that the immune modulatory role of </w:t>
      </w:r>
      <w:del w:id="72" w:author="Weyrich, Alexandra" w:date="2018-06-04T15:05:00Z">
        <w:r>
          <w:rPr>
            <w:rFonts w:ascii="Times New Roman" w:hAnsi="Times New Roman"/>
            <w:color w:val="000000"/>
            <w:highlight w:val="white"/>
          </w:rPr>
          <w:delText xml:space="preserve">IL6 </w:delText>
        </w:r>
      </w:del>
      <w:ins w:id="73" w:author="Weyrich, Alexandra" w:date="2018-06-04T15:05:00Z">
        <w:r>
          <w:rPr>
            <w:rFonts w:ascii="Times New Roman" w:hAnsi="Times New Roman"/>
            <w:color w:val="000000"/>
            <w:highlight w:val="white"/>
          </w:rPr>
          <w:t xml:space="preserve">IL6 </w:t>
        </w:r>
      </w:ins>
      <w:r>
        <w:rPr>
          <w:rFonts w:ascii="Times New Roman" w:hAnsi="Times New Roman"/>
          <w:color w:val="000000"/>
          <w:highlight w:val="white"/>
        </w:rPr>
        <w:t xml:space="preserve">in the spleen during </w:t>
      </w:r>
      <w:r>
        <w:rPr>
          <w:rFonts w:ascii="Times New Roman" w:hAnsi="Times New Roman"/>
          <w:i/>
          <w:iCs/>
          <w:color w:val="000000"/>
          <w:highlight w:val="white"/>
        </w:rPr>
        <w:t>Eimeria</w:t>
      </w:r>
      <w:r>
        <w:rPr>
          <w:rFonts w:ascii="Times New Roman" w:hAnsi="Times New Roman"/>
          <w:color w:val="000000"/>
          <w:highlight w:val="white"/>
        </w:rPr>
        <w:t xml:space="preserve"> infections could be augmented by elevated mRNA expression within this organ. </w:t>
      </w:r>
    </w:p>
    <w:p>
      <w:pPr>
        <w:pStyle w:val="Normal"/>
        <w:spacing w:lineRule="auto" w:line="360"/>
        <w:jc w:val="both"/>
        <w:rPr/>
      </w:pPr>
      <w:r>
        <w:rPr>
          <w:rFonts w:ascii="Times New Roman" w:hAnsi="Times New Roman"/>
          <w:color w:val="000000"/>
          <w:highlight w:val="white"/>
        </w:rPr>
        <w:t xml:space="preserve">We observed elevated mRNA levels of </w:t>
      </w:r>
      <w:r>
        <w:rPr>
          <w:rFonts w:ascii="Times New Roman" w:hAnsi="Times New Roman"/>
          <w:highlight w:val="white"/>
        </w:rPr>
        <w:t xml:space="preserve">pro-inflammatory Th1 cytokines Ifnγ and Il12 </w:t>
      </w:r>
      <w:r>
        <w:rPr>
          <w:rFonts w:ascii="Times New Roman" w:hAnsi="Times New Roman"/>
          <w:color w:val="000000"/>
          <w:highlight w:val="white"/>
        </w:rPr>
        <w:t>in t</w:t>
      </w:r>
      <w:r>
        <w:rPr>
          <w:rFonts w:ascii="Times New Roman" w:hAnsi="Times New Roman"/>
          <w:color w:val="000000"/>
        </w:rPr>
        <w:t xml:space="preserve">he spleens of mice infected with the laboratory isolate of </w:t>
      </w:r>
      <w:r>
        <w:rPr>
          <w:rFonts w:ascii="Times New Roman" w:hAnsi="Times New Roman"/>
          <w:i/>
          <w:iCs/>
          <w:color w:val="000000"/>
        </w:rPr>
        <w:t>E.</w:t>
      </w:r>
      <w:ins w:id="74" w:author="Weyrich, Alexandra" w:date="2018-06-04T15:08:00Z">
        <w:r>
          <w:rPr>
            <w:rFonts w:ascii="Times New Roman" w:hAnsi="Times New Roman"/>
            <w:i/>
            <w:iCs/>
            <w:color w:val="000000"/>
          </w:rPr>
          <w:t xml:space="preserve"> </w:t>
        </w:r>
      </w:ins>
      <w:r>
        <w:rPr>
          <w:rFonts w:ascii="Times New Roman" w:hAnsi="Times New Roman"/>
          <w:i/>
          <w:iCs/>
          <w:color w:val="000000"/>
        </w:rPr>
        <w:t>falciformis</w:t>
      </w:r>
      <w:r>
        <w:rPr>
          <w:rFonts w:ascii="Times New Roman" w:hAnsi="Times New Roman"/>
          <w:color w:val="000000"/>
        </w:rPr>
        <w:t xml:space="preserve">. Our data from the spleen mirrors </w:t>
      </w:r>
      <w:r>
        <w:rPr>
          <w:rStyle w:val="Emphasis"/>
          <w:rFonts w:ascii="Times New Roman" w:hAnsi="Times New Roman"/>
          <w:bCs/>
          <w:i w:val="false"/>
          <w:iCs w:val="false"/>
          <w:color w:val="222222"/>
        </w:rPr>
        <w:t>previously published data indicating an</w:t>
      </w:r>
      <w:del w:id="75" w:author="Weyrich, Alexandra" w:date="2018-06-04T15:08:00Z">
        <w:r>
          <w:rPr>
            <w:rStyle w:val="Emphasis"/>
            <w:rFonts w:ascii="Times New Roman" w:hAnsi="Times New Roman"/>
            <w:bCs/>
            <w:i w:val="false"/>
            <w:iCs w:val="false"/>
            <w:color w:val="222222"/>
          </w:rPr>
          <w:delText>d</w:delText>
        </w:r>
      </w:del>
      <w:r>
        <w:rPr>
          <w:rStyle w:val="Emphasis"/>
          <w:rFonts w:ascii="Times New Roman" w:hAnsi="Times New Roman"/>
          <w:bCs/>
          <w:i w:val="false"/>
          <w:iCs w:val="false"/>
          <w:color w:val="222222"/>
        </w:rPr>
        <w:t xml:space="preserve"> induction of these genes at the site of infection between 5 and 7 dpi (Ehret et al, 2017; Schmid et al, 20</w:t>
      </w:r>
      <w:bookmarkStart w:id="40" w:name="__UnoMark__10549_2905672918"/>
      <w:bookmarkEnd w:id="40"/>
      <w:r>
        <w:rPr>
          <w:rStyle w:val="Emphasis"/>
          <w:rFonts w:ascii="Times New Roman" w:hAnsi="Times New Roman"/>
          <w:bCs/>
          <w:i w:val="false"/>
          <w:iCs w:val="false"/>
          <w:color w:val="222222"/>
        </w:rPr>
        <w:t>14)</w:t>
      </w:r>
      <w:r>
        <w:rPr>
          <w:rStyle w:val="Emphasis"/>
          <w:rFonts w:ascii="Times New Roman" w:hAnsi="Times New Roman"/>
          <w:bCs/>
          <w:i w:val="false"/>
          <w:iCs w:val="false"/>
          <w:color w:val="000000"/>
        </w:rPr>
        <w:t xml:space="preserve">.  The Il12/Ifnγ axis is crucial for the activation </w:t>
      </w:r>
      <w:ins w:id="76" w:author="Weyrich, Alexandra" w:date="2018-06-04T15:08:00Z">
        <w:r>
          <w:rPr>
            <w:rStyle w:val="Emphasis"/>
            <w:rFonts w:ascii="Times New Roman" w:hAnsi="Times New Roman"/>
            <w:bCs/>
            <w:i w:val="false"/>
            <w:iCs w:val="false"/>
            <w:color w:val="000000"/>
          </w:rPr>
          <w:t xml:space="preserve">of </w:t>
        </w:r>
      </w:ins>
      <w:r>
        <w:rPr>
          <w:rStyle w:val="Emphasis"/>
          <w:rFonts w:ascii="Times New Roman" w:hAnsi="Times New Roman"/>
          <w:bCs/>
          <w:i w:val="false"/>
          <w:iCs w:val="false"/>
          <w:color w:val="000000"/>
        </w:rPr>
        <w:t xml:space="preserve">cellular immune responses against intracellular parasites including </w:t>
      </w:r>
      <w:r>
        <w:rPr>
          <w:rStyle w:val="Emphasis"/>
          <w:rFonts w:ascii="Times New Roman" w:hAnsi="Times New Roman"/>
          <w:bCs/>
          <w:color w:val="000000"/>
        </w:rPr>
        <w:t>Eimeria</w:t>
      </w:r>
      <w:r>
        <w:rPr>
          <w:rStyle w:val="Emphasis"/>
          <w:rFonts w:ascii="Times New Roman" w:hAnsi="Times New Roman"/>
          <w:bCs/>
          <w:i w:val="false"/>
          <w:iCs w:val="false"/>
          <w:color w:val="000000"/>
        </w:rPr>
        <w:t xml:space="preserve"> (Cacho et al, 2012; Chow et al, 2011; Ehigiator et al, 2007; Heinzel et al, 1991; Kulkarni et al, 2011; Lillehoj, 1998; Michailowsky et al, 2001; Ovington and Smith, 1992; Rose et al, 19</w:t>
      </w:r>
      <w:bookmarkStart w:id="41" w:name="__UnoMark__10548_2905672918"/>
      <w:bookmarkEnd w:id="41"/>
      <w:r>
        <w:rPr>
          <w:rStyle w:val="Emphasis"/>
          <w:rFonts w:ascii="Times New Roman" w:hAnsi="Times New Roman"/>
          <w:bCs/>
          <w:i w:val="false"/>
          <w:iCs w:val="false"/>
          <w:color w:val="000000"/>
        </w:rPr>
        <w:t>92).</w:t>
      </w:r>
    </w:p>
    <w:p>
      <w:pPr>
        <w:pStyle w:val="Normal"/>
        <w:tabs>
          <w:tab w:val="left" w:pos="6382" w:leader="none"/>
        </w:tabs>
        <w:spacing w:lineRule="auto" w:line="360" w:before="57" w:after="57"/>
        <w:jc w:val="both"/>
        <w:rPr/>
      </w:pPr>
      <w:r>
        <w:rPr>
          <w:rStyle w:val="Emphasis"/>
          <w:rFonts w:ascii="Times New Roman" w:hAnsi="Times New Roman"/>
          <w:bCs/>
          <w:i w:val="false"/>
          <w:iCs w:val="false"/>
          <w:color w:val="000000"/>
          <w:highlight w:val="yellow"/>
        </w:rPr>
        <w:t xml:space="preserve">An increase in the expression of </w:t>
      </w:r>
      <w:r>
        <w:rPr>
          <w:rStyle w:val="Emphasis"/>
          <w:rFonts w:ascii="Times New Roman" w:hAnsi="Times New Roman"/>
          <w:i w:val="false"/>
          <w:iCs w:val="false"/>
          <w:color w:val="000000"/>
          <w:highlight w:val="yellow"/>
        </w:rPr>
        <w:t>TNFα</w:t>
      </w:r>
      <w:r>
        <w:rPr>
          <w:rStyle w:val="Emphasis"/>
          <w:rFonts w:ascii="Times New Roman" w:hAnsi="Times New Roman"/>
          <w:bCs/>
          <w:i w:val="false"/>
          <w:iCs w:val="false"/>
          <w:color w:val="000000"/>
          <w:highlight w:val="yellow"/>
        </w:rPr>
        <w:t xml:space="preserve"> of was detected in all experimental groups, including the non-infected control group, around 5 dpi. Melting curves for this cytokine indicated a non-specific amplification artefact as likely reason for this.</w:t>
      </w:r>
    </w:p>
    <w:p>
      <w:pPr>
        <w:pStyle w:val="Normal"/>
        <w:spacing w:lineRule="auto" w:line="360"/>
        <w:jc w:val="both"/>
        <w:rPr/>
      </w:pPr>
      <w:r>
        <w:rPr>
          <w:rFonts w:ascii="Times New Roman" w:hAnsi="Times New Roman"/>
          <w:color w:val="000000"/>
        </w:rPr>
        <w:t>We observed significantly increased expression of the anti-inflammatory Th1 cytokines IL10 and TGFβ in infections with the laboratory isolate of E</w:t>
      </w:r>
      <w:r>
        <w:rPr>
          <w:rFonts w:ascii="Times New Roman" w:hAnsi="Times New Roman"/>
          <w:i/>
          <w:iCs/>
          <w:color w:val="000000"/>
        </w:rPr>
        <w:t>. falciformis</w:t>
      </w:r>
      <w:r>
        <w:rPr>
          <w:rFonts w:ascii="Times New Roman" w:hAnsi="Times New Roman"/>
          <w:color w:val="000000"/>
        </w:rPr>
        <w:t xml:space="preserve">.  IL10 can counteract </w:t>
      </w:r>
      <w:ins w:id="77" w:author="Weyrich, Alexandra" w:date="2018-06-04T15:09:00Z">
        <w:r>
          <w:rPr>
            <w:rFonts w:ascii="Times New Roman" w:hAnsi="Times New Roman"/>
            <w:color w:val="000000"/>
          </w:rPr>
          <w:t xml:space="preserve">with </w:t>
        </w:r>
      </w:ins>
      <w:r>
        <w:rPr>
          <w:rFonts w:ascii="Times New Roman" w:hAnsi="Times New Roman"/>
          <w:color w:val="000000"/>
        </w:rPr>
        <w:t xml:space="preserve">IFNγ and is </w:t>
      </w:r>
      <w:ins w:id="78" w:author="Weyrich, Alexandra" w:date="2018-06-04T15:10:00Z">
        <w:r>
          <w:rPr>
            <w:rFonts w:ascii="Times New Roman" w:hAnsi="Times New Roman"/>
            <w:color w:val="000000"/>
          </w:rPr>
          <w:t xml:space="preserve">also </w:t>
        </w:r>
      </w:ins>
      <w:r>
        <w:rPr>
          <w:rFonts w:ascii="Times New Roman" w:hAnsi="Times New Roman"/>
          <w:color w:val="000000"/>
        </w:rPr>
        <w:t xml:space="preserve">expressed </w:t>
      </w:r>
      <w:del w:id="79" w:author="Weyrich, Alexandra" w:date="2018-06-04T15:10:00Z">
        <w:r>
          <w:rPr>
            <w:rFonts w:ascii="Times New Roman" w:hAnsi="Times New Roman"/>
            <w:color w:val="000000"/>
          </w:rPr>
          <w:delText xml:space="preserve">also </w:delText>
        </w:r>
      </w:del>
      <w:r>
        <w:rPr>
          <w:rFonts w:ascii="Times New Roman" w:hAnsi="Times New Roman"/>
          <w:color w:val="000000"/>
        </w:rPr>
        <w:t xml:space="preserve">in </w:t>
      </w:r>
      <w:ins w:id="80" w:author="Weyrich, Alexandra" w:date="2018-06-04T15:09:00Z">
        <w:r>
          <w:rPr>
            <w:rFonts w:ascii="Times New Roman" w:hAnsi="Times New Roman"/>
            <w:i/>
            <w:iCs/>
            <w:color w:val="000000"/>
          </w:rPr>
          <w:t>Eimeria</w:t>
        </w:r>
      </w:ins>
      <w:ins w:id="81" w:author="Weyrich, Alexandra" w:date="2018-06-04T15:10:00Z">
        <w:r>
          <w:rPr>
            <w:rFonts w:ascii="Times New Roman" w:hAnsi="Times New Roman"/>
            <w:color w:val="000000"/>
          </w:rPr>
          <w:t>-</w:t>
        </w:r>
      </w:ins>
      <w:ins w:id="82" w:author="Weyrich, Alexandra" w:date="2018-06-04T15:09:00Z">
        <w:r>
          <w:rPr>
            <w:rFonts w:ascii="Times New Roman" w:hAnsi="Times New Roman"/>
            <w:color w:val="000000"/>
          </w:rPr>
          <w:t xml:space="preserve">infected </w:t>
        </w:r>
      </w:ins>
      <w:del w:id="83" w:author="Weyrich, Alexandra" w:date="2018-06-04T15:10:00Z">
        <w:r>
          <w:rPr>
            <w:rFonts w:ascii="Times New Roman" w:hAnsi="Times New Roman"/>
            <w:color w:val="000000"/>
          </w:rPr>
          <w:delText xml:space="preserve">the </w:delText>
        </w:r>
      </w:del>
      <w:r>
        <w:rPr>
          <w:rFonts w:ascii="Times New Roman" w:hAnsi="Times New Roman"/>
          <w:color w:val="000000"/>
        </w:rPr>
        <w:t>spleen</w:t>
      </w:r>
      <w:ins w:id="84" w:author="Weyrich, Alexandra" w:date="2018-06-04T15:10:00Z">
        <w:r>
          <w:rPr>
            <w:rFonts w:ascii="Times New Roman" w:hAnsi="Times New Roman"/>
            <w:color w:val="000000"/>
          </w:rPr>
          <w:t>s</w:t>
        </w:r>
      </w:ins>
      <w:r>
        <w:rPr>
          <w:rFonts w:ascii="Times New Roman" w:hAnsi="Times New Roman"/>
          <w:color w:val="000000"/>
        </w:rPr>
        <w:t xml:space="preserve"> of chicken</w:t>
      </w:r>
      <w:del w:id="85" w:author="Weyrich, Alexandra" w:date="2018-06-04T15:10:00Z">
        <w:r>
          <w:rPr>
            <w:rFonts w:ascii="Times New Roman" w:hAnsi="Times New Roman"/>
            <w:color w:val="000000"/>
          </w:rPr>
          <w:delText xml:space="preserve">s </w:delText>
        </w:r>
      </w:del>
      <w:del w:id="86" w:author="Weyrich, Alexandra" w:date="2018-06-04T15:09:00Z">
        <w:r>
          <w:rPr>
            <w:rFonts w:ascii="Times New Roman" w:hAnsi="Times New Roman"/>
            <w:color w:val="000000"/>
          </w:rPr>
          <w:delText xml:space="preserve">infected </w:delText>
        </w:r>
      </w:del>
      <w:del w:id="87" w:author="Weyrich, Alexandra" w:date="2018-06-04T15:10:00Z">
        <w:r>
          <w:rPr>
            <w:rFonts w:ascii="Times New Roman" w:hAnsi="Times New Roman"/>
            <w:color w:val="000000"/>
          </w:rPr>
          <w:delText xml:space="preserve">with </w:delText>
        </w:r>
      </w:del>
      <w:del w:id="88" w:author="Weyrich, Alexandra" w:date="2018-06-04T15:09:00Z">
        <w:r>
          <w:rPr>
            <w:rFonts w:ascii="Times New Roman" w:hAnsi="Times New Roman"/>
            <w:i/>
            <w:iCs/>
            <w:color w:val="000000"/>
          </w:rPr>
          <w:delText>Eimeria</w:delText>
        </w:r>
      </w:del>
      <w:del w:id="89" w:author="Weyrich, Alexandra" w:date="2018-06-04T15:09:00Z">
        <w:r>
          <w:rPr>
            <w:rFonts w:ascii="Times New Roman" w:hAnsi="Times New Roman"/>
            <w:color w:val="000000"/>
          </w:rPr>
          <w:delText xml:space="preserve"> </w:delText>
        </w:r>
      </w:del>
      <w:bookmarkStart w:id="42" w:name="__UnoMark__10547_2905672918"/>
      <w:r>
        <w:rPr>
          <w:rFonts w:ascii="Times New Roman" w:hAnsi="Times New Roman"/>
          <w:color w:val="000000"/>
        </w:rPr>
        <w:t>(Rothwell et al, 2000)</w:t>
      </w:r>
      <w:bookmarkEnd w:id="42"/>
      <w:r>
        <w:rPr>
          <w:rFonts w:ascii="Times New Roman" w:hAnsi="Times New Roman"/>
          <w:color w:val="000000"/>
        </w:rPr>
        <w:t xml:space="preserve">. IL10 expression in the spleen could be indicative for an attempt to balance inflammation during </w:t>
      </w:r>
      <w:r>
        <w:rPr>
          <w:rFonts w:ascii="Times New Roman" w:hAnsi="Times New Roman"/>
          <w:i/>
          <w:iCs/>
          <w:color w:val="000000"/>
        </w:rPr>
        <w:t>E.</w:t>
      </w:r>
      <w:ins w:id="90" w:author="Weyrich, Alexandra" w:date="2018-06-04T15:10:00Z">
        <w:r>
          <w:rPr>
            <w:rFonts w:ascii="Times New Roman" w:hAnsi="Times New Roman"/>
            <w:i/>
            <w:iCs/>
            <w:color w:val="000000"/>
          </w:rPr>
          <w:t xml:space="preserve"> </w:t>
        </w:r>
      </w:ins>
      <w:r>
        <w:rPr>
          <w:rFonts w:ascii="Times New Roman" w:hAnsi="Times New Roman"/>
          <w:i/>
          <w:iCs/>
          <w:color w:val="000000"/>
        </w:rPr>
        <w:t>falciformis</w:t>
      </w:r>
      <w:r>
        <w:rPr>
          <w:rFonts w:ascii="Times New Roman" w:hAnsi="Times New Roman"/>
          <w:color w:val="000000"/>
        </w:rPr>
        <w:t xml:space="preserve"> laboratory isolate infection. A failure to established this </w:t>
      </w:r>
      <w:del w:id="91" w:author="Weyrich, Alexandra" w:date="2018-06-04T15:11:00Z">
        <w:r>
          <w:rPr>
            <w:rFonts w:ascii="Times New Roman" w:hAnsi="Times New Roman"/>
            <w:color w:val="000000"/>
          </w:rPr>
          <w:delText>inflamatory</w:delText>
        </w:r>
      </w:del>
      <w:ins w:id="92" w:author="Weyrich, Alexandra" w:date="2018-06-04T15:11:00Z">
        <w:r>
          <w:rPr>
            <w:rFonts w:ascii="Times New Roman" w:hAnsi="Times New Roman"/>
            <w:color w:val="000000"/>
          </w:rPr>
          <w:t>inflammatory</w:t>
        </w:r>
      </w:ins>
      <w:r>
        <w:rPr>
          <w:rFonts w:ascii="Times New Roman" w:hAnsi="Times New Roman"/>
          <w:color w:val="000000"/>
        </w:rPr>
        <w:t xml:space="preserve"> balance can lead to pronounced inflammation </w:t>
      </w:r>
      <w:bookmarkStart w:id="43" w:name="__UnoMark__10546_2905672918"/>
      <w:r>
        <w:rPr>
          <w:rFonts w:ascii="Times New Roman" w:hAnsi="Times New Roman"/>
          <w:color w:val="000000"/>
        </w:rPr>
        <w:t>(Inagaki-Ohara et al, 2006)</w:t>
      </w:r>
      <w:bookmarkEnd w:id="43"/>
      <w:r>
        <w:rPr>
          <w:rFonts w:ascii="Times New Roman" w:hAnsi="Times New Roman"/>
          <w:color w:val="000000"/>
        </w:rPr>
        <w:t>. T</w:t>
      </w:r>
      <w:ins w:id="93" w:author="Weyrich, Alexandra" w:date="2018-06-04T15:11:00Z">
        <w:r>
          <w:rPr>
            <w:rFonts w:ascii="Times New Roman" w:hAnsi="Times New Roman"/>
            <w:color w:val="000000"/>
          </w:rPr>
          <w:t>gf</w:t>
        </w:r>
      </w:ins>
      <w:del w:id="94" w:author="Weyrich, Alexandra" w:date="2018-06-04T15:11:00Z">
        <w:r>
          <w:rPr>
            <w:rFonts w:ascii="Times New Roman" w:hAnsi="Times New Roman"/>
            <w:color w:val="000000"/>
          </w:rPr>
          <w:delText>GF</w:delText>
        </w:r>
      </w:del>
      <w:r>
        <w:rPr>
          <w:rFonts w:ascii="Times New Roman" w:hAnsi="Times New Roman"/>
          <w:color w:val="000000"/>
        </w:rPr>
        <w:t xml:space="preserve">β showed elevated expression levels early in infection with </w:t>
      </w:r>
      <w:r>
        <w:rPr>
          <w:rStyle w:val="Emphasis"/>
          <w:rFonts w:ascii="Times New Roman" w:hAnsi="Times New Roman"/>
          <w:color w:val="000000"/>
        </w:rPr>
        <w:t>E. ferrisi</w:t>
      </w:r>
      <w:r>
        <w:rPr>
          <w:rStyle w:val="Emphasis"/>
          <w:rFonts w:ascii="Times New Roman" w:hAnsi="Times New Roman"/>
          <w:i w:val="false"/>
          <w:iCs w:val="false"/>
          <w:color w:val="000000"/>
        </w:rPr>
        <w:t xml:space="preserve"> </w:t>
      </w:r>
      <w:r>
        <w:rPr>
          <w:rFonts w:ascii="Times New Roman" w:hAnsi="Times New Roman"/>
          <w:color w:val="000000"/>
        </w:rPr>
        <w:t xml:space="preserve">(3 and 5 dpi) and late in infections with the </w:t>
      </w:r>
      <w:r>
        <w:rPr>
          <w:rFonts w:ascii="Times New Roman" w:hAnsi="Times New Roman"/>
          <w:i/>
          <w:iCs/>
          <w:color w:val="000000"/>
        </w:rPr>
        <w:t>E.</w:t>
      </w:r>
      <w:ins w:id="95" w:author="Weyrich, Alexandra" w:date="2018-06-04T15:11:00Z">
        <w:r>
          <w:rPr>
            <w:rFonts w:ascii="Times New Roman" w:hAnsi="Times New Roman"/>
            <w:i/>
            <w:iCs/>
            <w:color w:val="000000"/>
          </w:rPr>
          <w:t xml:space="preserve"> </w:t>
        </w:r>
      </w:ins>
      <w:r>
        <w:rPr>
          <w:rFonts w:ascii="Times New Roman" w:hAnsi="Times New Roman"/>
          <w:i/>
          <w:iCs/>
          <w:color w:val="000000"/>
        </w:rPr>
        <w:t>falciformis</w:t>
      </w:r>
      <w:r>
        <w:rPr>
          <w:rFonts w:ascii="Times New Roman" w:hAnsi="Times New Roman"/>
          <w:color w:val="000000"/>
        </w:rPr>
        <w:t xml:space="preserve"> laboratory isolate (7 and 9 dpi). </w:t>
      </w:r>
      <w:ins w:id="96" w:author="Weyrich, Alexandra" w:date="2018-06-04T15:12:00Z">
        <w:r>
          <w:rPr>
            <w:rFonts w:ascii="Times New Roman" w:hAnsi="Times New Roman"/>
            <w:color w:val="000000"/>
          </w:rPr>
          <w:t xml:space="preserve">The simultaneous </w:t>
        </w:r>
      </w:ins>
      <w:del w:id="97" w:author="Weyrich, Alexandra" w:date="2018-06-04T15:12:00Z">
        <w:r>
          <w:rPr>
            <w:rFonts w:ascii="Times New Roman" w:hAnsi="Times New Roman"/>
            <w:color w:val="000000"/>
          </w:rPr>
          <w:delText>Considering an</w:delText>
        </w:r>
      </w:del>
      <w:r>
        <w:rPr>
          <w:rFonts w:ascii="Times New Roman" w:hAnsi="Times New Roman"/>
          <w:color w:val="000000"/>
        </w:rPr>
        <w:t xml:space="preserve"> elevat</w:t>
      </w:r>
      <w:ins w:id="98" w:author="Weyrich, Alexandra" w:date="2018-06-04T15:12:00Z">
        <w:r>
          <w:rPr>
            <w:rFonts w:ascii="Times New Roman" w:hAnsi="Times New Roman"/>
            <w:color w:val="000000"/>
          </w:rPr>
          <w:t xml:space="preserve">ion </w:t>
        </w:r>
      </w:ins>
      <w:del w:id="99" w:author="Weyrich, Alexandra" w:date="2018-06-04T15:12:00Z">
        <w:r>
          <w:rPr>
            <w:rFonts w:ascii="Times New Roman" w:hAnsi="Times New Roman"/>
            <w:color w:val="000000"/>
          </w:rPr>
          <w:delText>ed level</w:delText>
        </w:r>
      </w:del>
      <w:r>
        <w:rPr>
          <w:rFonts w:ascii="Times New Roman" w:hAnsi="Times New Roman"/>
          <w:color w:val="000000"/>
        </w:rPr>
        <w:t xml:space="preserve"> of I</w:t>
      </w:r>
      <w:ins w:id="100" w:author="Weyrich, Alexandra" w:date="2018-06-04T15:11:00Z">
        <w:r>
          <w:rPr>
            <w:rFonts w:ascii="Times New Roman" w:hAnsi="Times New Roman"/>
            <w:color w:val="000000"/>
          </w:rPr>
          <w:t>l</w:t>
        </w:r>
      </w:ins>
      <w:del w:id="101" w:author="Weyrich, Alexandra" w:date="2018-06-04T15:11:00Z">
        <w:r>
          <w:rPr>
            <w:rFonts w:ascii="Times New Roman" w:hAnsi="Times New Roman"/>
            <w:color w:val="000000"/>
          </w:rPr>
          <w:delText>L</w:delText>
        </w:r>
      </w:del>
      <w:r>
        <w:rPr>
          <w:rFonts w:ascii="Times New Roman" w:hAnsi="Times New Roman"/>
          <w:color w:val="000000"/>
        </w:rPr>
        <w:t>6 expression</w:t>
      </w:r>
      <w:ins w:id="102" w:author="Weyrich, Alexandra" w:date="2018-06-04T15:12:00Z">
        <w:r>
          <w:rPr>
            <w:rFonts w:ascii="Times New Roman" w:hAnsi="Times New Roman"/>
            <w:color w:val="000000"/>
          </w:rPr>
          <w:t xml:space="preserve"> levels</w:t>
        </w:r>
      </w:ins>
      <w:r>
        <w:rPr>
          <w:rFonts w:ascii="Times New Roman" w:hAnsi="Times New Roman"/>
          <w:color w:val="000000"/>
        </w:rPr>
        <w:t xml:space="preserve">, </w:t>
      </w:r>
      <w:del w:id="103" w:author="Weyrich, Alexandra" w:date="2018-06-04T15:12:00Z">
        <w:r>
          <w:rPr>
            <w:rFonts w:ascii="Times New Roman" w:hAnsi="Times New Roman"/>
            <w:color w:val="000000"/>
          </w:rPr>
          <w:delText xml:space="preserve">these finding could </w:delText>
        </w:r>
      </w:del>
      <w:ins w:id="104" w:author="Weyrich, Alexandra" w:date="2018-06-04T15:12:00Z">
        <w:r>
          <w:rPr>
            <w:rFonts w:ascii="Times New Roman" w:hAnsi="Times New Roman"/>
            <w:color w:val="000000"/>
          </w:rPr>
          <w:t xml:space="preserve">may </w:t>
        </w:r>
      </w:ins>
      <w:r>
        <w:rPr>
          <w:rFonts w:ascii="Times New Roman" w:hAnsi="Times New Roman"/>
          <w:color w:val="000000"/>
        </w:rPr>
        <w:t>indicate the involvement of a Th17 pathway to control the infection events. T</w:t>
      </w:r>
      <w:ins w:id="105" w:author="Weyrich, Alexandra" w:date="2018-06-04T15:13:00Z">
        <w:r>
          <w:rPr>
            <w:rFonts w:ascii="Times New Roman" w:hAnsi="Times New Roman"/>
            <w:color w:val="000000"/>
          </w:rPr>
          <w:t>gf</w:t>
        </w:r>
      </w:ins>
      <w:del w:id="106" w:author="Weyrich, Alexandra" w:date="2018-06-04T15:13:00Z">
        <w:r>
          <w:rPr>
            <w:rFonts w:ascii="Times New Roman" w:hAnsi="Times New Roman"/>
            <w:color w:val="000000"/>
          </w:rPr>
          <w:delText>GF</w:delText>
        </w:r>
      </w:del>
      <w:r>
        <w:rPr>
          <w:rFonts w:ascii="Times New Roman" w:hAnsi="Times New Roman"/>
          <w:color w:val="000000"/>
        </w:rPr>
        <w:t>β and I</w:t>
      </w:r>
      <w:ins w:id="107" w:author="Weyrich, Alexandra" w:date="2018-06-04T15:13:00Z">
        <w:r>
          <w:rPr>
            <w:rFonts w:ascii="Times New Roman" w:hAnsi="Times New Roman"/>
            <w:color w:val="000000"/>
          </w:rPr>
          <w:t>l</w:t>
        </w:r>
      </w:ins>
      <w:del w:id="108" w:author="Weyrich, Alexandra" w:date="2018-06-04T15:13:00Z">
        <w:r>
          <w:rPr>
            <w:rFonts w:ascii="Times New Roman" w:hAnsi="Times New Roman"/>
            <w:color w:val="000000"/>
          </w:rPr>
          <w:delText>L</w:delText>
        </w:r>
      </w:del>
      <w:r>
        <w:rPr>
          <w:rFonts w:ascii="Times New Roman" w:hAnsi="Times New Roman"/>
          <w:color w:val="000000"/>
        </w:rPr>
        <w:t xml:space="preserve">6 play </w:t>
      </w:r>
      <w:ins w:id="109" w:author="Weyrich, Alexandra" w:date="2018-06-04T15:13:00Z">
        <w:r>
          <w:rPr>
            <w:rFonts w:ascii="Times New Roman" w:hAnsi="Times New Roman"/>
            <w:color w:val="000000"/>
          </w:rPr>
          <w:t xml:space="preserve">crucial </w:t>
        </w:r>
      </w:ins>
      <w:del w:id="110" w:author="Weyrich, Alexandra" w:date="2018-06-04T15:14:00Z">
        <w:r>
          <w:rPr>
            <w:rFonts w:ascii="Times New Roman" w:hAnsi="Times New Roman"/>
            <w:color w:val="000000"/>
          </w:rPr>
          <w:delText>non</w:delText>
        </w:r>
      </w:del>
      <w:del w:id="111" w:author="Weyrich, Alexandra" w:date="2018-06-04T15:13:00Z">
        <w:r>
          <w:rPr>
            <w:rFonts w:ascii="Times New Roman" w:hAnsi="Times New Roman"/>
            <w:color w:val="000000"/>
          </w:rPr>
          <w:delText xml:space="preserve"> </w:delText>
        </w:r>
      </w:del>
      <w:del w:id="112" w:author="Weyrich, Alexandra" w:date="2018-06-04T15:14:00Z">
        <w:r>
          <w:rPr>
            <w:rFonts w:ascii="Times New Roman" w:hAnsi="Times New Roman"/>
            <w:color w:val="000000"/>
          </w:rPr>
          <w:delText xml:space="preserve">redundant </w:delText>
        </w:r>
      </w:del>
      <w:r>
        <w:rPr>
          <w:rFonts w:ascii="Times New Roman" w:hAnsi="Times New Roman"/>
          <w:color w:val="000000"/>
        </w:rPr>
        <w:t>roles in the generation of IL17 from naïve CD4+</w:t>
      </w:r>
      <w:ins w:id="113" w:author="Weyrich, Alexandra" w:date="2018-06-04T15:14:00Z">
        <w:r>
          <w:rPr>
            <w:rFonts w:ascii="Times New Roman" w:hAnsi="Times New Roman"/>
            <w:color w:val="000000"/>
          </w:rPr>
          <w:t xml:space="preserve"> </w:t>
        </w:r>
      </w:ins>
      <w:r>
        <w:rPr>
          <w:rFonts w:ascii="Times New Roman" w:hAnsi="Times New Roman"/>
          <w:color w:val="000000"/>
        </w:rPr>
        <w:t xml:space="preserve">T cells </w:t>
      </w:r>
      <w:bookmarkStart w:id="44" w:name="__tag_402675636"/>
      <w:bookmarkEnd w:id="44"/>
      <w:r>
        <w:rPr>
          <w:rFonts w:ascii="Times New Roman" w:hAnsi="Times New Roman"/>
          <w:color w:val="000000"/>
        </w:rPr>
        <w:t xml:space="preserve">of mouse </w:t>
      </w:r>
      <w:bookmarkStart w:id="45" w:name="__UnoMark__10545_2905672918"/>
      <w:r>
        <w:rPr>
          <w:rFonts w:ascii="Times New Roman" w:hAnsi="Times New Roman"/>
          <w:color w:val="000000"/>
        </w:rPr>
        <w:t>(Sehrawat and Rouse, 2017</w:t>
      </w:r>
      <w:ins w:id="114" w:author="Weyrich, Alexandra" w:date="2018-06-04T15:13:00Z">
        <w:r>
          <w:rPr>
            <w:rFonts w:ascii="Times New Roman" w:hAnsi="Times New Roman"/>
            <w:color w:val="000000"/>
          </w:rPr>
          <w:t xml:space="preserve">; </w:t>
        </w:r>
      </w:ins>
      <w:del w:id="115" w:author="Weyrich, Alexandra" w:date="2018-06-04T15:13:00Z">
        <w:bookmarkEnd w:id="45"/>
        <w:r>
          <w:rPr>
            <w:rFonts w:ascii="Times New Roman" w:hAnsi="Times New Roman"/>
            <w:color w:val="000000"/>
          </w:rPr>
          <w:delText>)</w:delText>
        </w:r>
      </w:del>
      <w:del w:id="116" w:author="Weyrich, Alexandra" w:date="2018-06-04T15:13:00Z">
        <w:r>
          <w:rPr>
            <w:rFonts w:ascii="Times New Roman" w:hAnsi="Times New Roman"/>
            <w:color w:val="000000"/>
            <w:highlight w:val="yellow"/>
          </w:rPr>
          <w:delText>(</w:delText>
        </w:r>
      </w:del>
      <w:r>
        <w:rPr>
          <w:rFonts w:ascii="Times New Roman" w:hAnsi="Times New Roman"/>
          <w:color w:val="000000"/>
          <w:highlight w:val="yellow"/>
        </w:rPr>
        <w:t>Korn et al, 2009</w:t>
      </w:r>
      <w:ins w:id="117" w:author="Weyrich, Alexandra" w:date="2018-06-04T15:13:00Z">
        <w:r>
          <w:rPr>
            <w:rFonts w:ascii="Times New Roman" w:hAnsi="Times New Roman"/>
            <w:color w:val="000000"/>
          </w:rPr>
          <w:t>)</w:t>
        </w:r>
      </w:ins>
      <w:r>
        <w:rPr>
          <w:rFonts w:ascii="Times New Roman" w:hAnsi="Times New Roman"/>
          <w:color w:val="000000"/>
        </w:rPr>
        <w:t xml:space="preserve">. IL17 in turn contributes to both immunopathology and parasite restriction during infection with </w:t>
      </w:r>
      <w:r>
        <w:rPr>
          <w:rFonts w:ascii="Times New Roman" w:hAnsi="Times New Roman"/>
          <w:i/>
          <w:rPrChange w:id="0" w:author="Weyrich, Alexandra" w:date="2018-06-04T15:14:00Z">
            <w:rPr>
              <w:rFonts w:ascii="Times New Roman" w:hAnsi="Times New Roman"/>
              <w:color w:val="000000"/>
            </w:rPr>
          </w:rPrChange>
        </w:rPr>
        <w:t>E.</w:t>
      </w:r>
      <w:ins w:id="119" w:author="Weyrich, Alexandra" w:date="2018-06-04T15:14:00Z">
        <w:r>
          <w:rPr>
            <w:rFonts w:ascii="Times New Roman" w:hAnsi="Times New Roman"/>
            <w:i/>
            <w:color w:val="000000"/>
          </w:rPr>
          <w:t xml:space="preserve"> </w:t>
        </w:r>
      </w:ins>
      <w:r>
        <w:rPr>
          <w:rFonts w:ascii="Times New Roman" w:hAnsi="Times New Roman"/>
          <w:i/>
          <w:rPrChange w:id="0" w:author="Weyrich, Alexandra" w:date="2018-06-04T15:14:00Z">
            <w:rPr>
              <w:rFonts w:ascii="Times New Roman" w:hAnsi="Times New Roman"/>
              <w:color w:val="000000"/>
            </w:rPr>
          </w:rPrChange>
        </w:rPr>
        <w:t>falciformis</w:t>
      </w:r>
      <w:r>
        <w:rPr>
          <w:rFonts w:ascii="Times New Roman" w:hAnsi="Times New Roman"/>
          <w:color w:val="000000"/>
        </w:rPr>
        <w:t xml:space="preserve"> </w:t>
      </w:r>
      <w:bookmarkStart w:id="46" w:name="__UnoMark__10544_2905672918"/>
      <w:r>
        <w:rPr>
          <w:rFonts w:ascii="Times New Roman" w:hAnsi="Times New Roman"/>
          <w:color w:val="000000"/>
        </w:rPr>
        <w:t>(Stange, 2013)</w:t>
      </w:r>
      <w:bookmarkEnd w:id="46"/>
      <w:r>
        <w:rPr>
          <w:rFonts w:ascii="Times New Roman" w:hAnsi="Times New Roman"/>
          <w:color w:val="000000"/>
        </w:rPr>
        <w:t>.</w:t>
      </w:r>
    </w:p>
    <w:p>
      <w:pPr>
        <w:pStyle w:val="Normal"/>
        <w:spacing w:lineRule="auto" w:line="360"/>
        <w:jc w:val="both"/>
        <w:rPr>
          <w:rFonts w:ascii="Times New Roman" w:hAnsi="Times New Roman"/>
          <w:color w:val="000000"/>
        </w:rPr>
      </w:pPr>
      <w:r>
        <w:rPr>
          <w:rFonts w:ascii="Times New Roman" w:hAnsi="Times New Roman"/>
          <w:color w:val="000000"/>
        </w:rPr>
      </w:r>
    </w:p>
    <w:p>
      <w:pPr>
        <w:pStyle w:val="Normal"/>
        <w:spacing w:lineRule="auto" w:line="360"/>
        <w:jc w:val="both"/>
        <w:rPr/>
      </w:pPr>
      <w:ins w:id="121" w:author="Weyrich, Alexandra" w:date="2018-06-04T15:16:00Z">
        <w:r>
          <w:rPr>
            <w:rFonts w:ascii="Times New Roman" w:hAnsi="Times New Roman"/>
            <w:color w:val="000000"/>
          </w:rPr>
          <w:t>In the spleen, i</w:t>
        </w:r>
      </w:ins>
      <w:del w:id="122" w:author="Weyrich, Alexandra" w:date="2018-06-04T15:16:00Z">
        <w:r>
          <w:rPr>
            <w:rFonts w:ascii="Times New Roman" w:hAnsi="Times New Roman"/>
            <w:color w:val="000000"/>
          </w:rPr>
          <w:delText>I</w:delText>
        </w:r>
      </w:del>
      <w:r>
        <w:rPr>
          <w:rFonts w:ascii="Times New Roman" w:hAnsi="Times New Roman"/>
          <w:color w:val="000000"/>
        </w:rPr>
        <w:t>nduction of S</w:t>
      </w:r>
      <w:ins w:id="123" w:author="Weyrich, Alexandra" w:date="2018-06-04T15:15:00Z">
        <w:r>
          <w:rPr>
            <w:rFonts w:ascii="Times New Roman" w:hAnsi="Times New Roman"/>
            <w:color w:val="000000"/>
          </w:rPr>
          <w:t>tat6</w:t>
        </w:r>
      </w:ins>
      <w:del w:id="124" w:author="Weyrich, Alexandra" w:date="2018-06-04T15:15:00Z">
        <w:r>
          <w:rPr>
            <w:rFonts w:ascii="Times New Roman" w:hAnsi="Times New Roman"/>
            <w:color w:val="000000"/>
          </w:rPr>
          <w:delText>TAT6</w:delText>
        </w:r>
      </w:del>
      <w:ins w:id="125" w:author="Weyrich, Alexandra" w:date="2018-06-04T15:15:00Z">
        <w:r>
          <w:rPr>
            <w:rFonts w:ascii="Times New Roman" w:hAnsi="Times New Roman"/>
            <w:color w:val="000000"/>
          </w:rPr>
          <w:t xml:space="preserve"> expression</w:t>
        </w:r>
      </w:ins>
      <w:del w:id="126" w:author="Weyrich, Alexandra" w:date="2018-06-04T15:16:00Z">
        <w:r>
          <w:rPr>
            <w:rFonts w:ascii="Times New Roman" w:hAnsi="Times New Roman"/>
            <w:color w:val="000000"/>
          </w:rPr>
          <w:delText xml:space="preserve"> in the spleen</w:delText>
        </w:r>
      </w:del>
      <w:r>
        <w:rPr>
          <w:rFonts w:ascii="Times New Roman" w:hAnsi="Times New Roman"/>
          <w:color w:val="000000"/>
        </w:rPr>
        <w:t xml:space="preserve"> has been reported in several infections with intestinal parasites </w:t>
      </w:r>
      <w:bookmarkStart w:id="47" w:name="__UnoMark__10543_2905672918"/>
      <w:r>
        <w:rPr>
          <w:rFonts w:ascii="Times New Roman" w:hAnsi="Times New Roman"/>
          <w:color w:val="000000"/>
        </w:rPr>
        <w:t>(Lee et al, 2013</w:t>
      </w:r>
      <w:ins w:id="127" w:author="Weyrich, Alexandra" w:date="2018-06-04T15:15:00Z">
        <w:r>
          <w:rPr>
            <w:rFonts w:ascii="Times New Roman" w:hAnsi="Times New Roman"/>
            <w:color w:val="000000"/>
          </w:rPr>
          <w:t xml:space="preserve">, </w:t>
        </w:r>
      </w:ins>
      <w:del w:id="128" w:author="Weyrich, Alexandra" w:date="2018-06-04T15:15:00Z">
        <w:bookmarkEnd w:id="47"/>
        <w:r>
          <w:rPr>
            <w:rFonts w:ascii="Times New Roman" w:hAnsi="Times New Roman"/>
            <w:color w:val="000000"/>
          </w:rPr>
          <w:delText xml:space="preserve">) </w:delText>
        </w:r>
      </w:del>
      <w:r>
        <w:rPr>
          <w:rFonts w:ascii="Times New Roman" w:hAnsi="Times New Roman"/>
          <w:color w:val="000000"/>
          <w:highlight w:val="yellow"/>
        </w:rPr>
        <w:t>Lopez et al, 2013)</w:t>
      </w:r>
      <w:r>
        <w:rPr>
          <w:rFonts w:ascii="Times New Roman" w:hAnsi="Times New Roman"/>
          <w:color w:val="000000"/>
        </w:rPr>
        <w:t>. In addition to elevated expression of S</w:t>
      </w:r>
      <w:ins w:id="129" w:author="Weyrich, Alexandra" w:date="2018-06-04T15:15:00Z">
        <w:r>
          <w:rPr>
            <w:rFonts w:ascii="Times New Roman" w:hAnsi="Times New Roman"/>
            <w:color w:val="000000"/>
          </w:rPr>
          <w:t>tat</w:t>
        </w:r>
      </w:ins>
      <w:del w:id="130" w:author="Weyrich, Alexandra" w:date="2018-06-04T15:15:00Z">
        <w:r>
          <w:rPr>
            <w:rFonts w:ascii="Times New Roman" w:hAnsi="Times New Roman"/>
            <w:color w:val="000000"/>
          </w:rPr>
          <w:delText>TAT</w:delText>
        </w:r>
      </w:del>
      <w:r>
        <w:rPr>
          <w:rFonts w:ascii="Times New Roman" w:hAnsi="Times New Roman"/>
          <w:color w:val="000000"/>
        </w:rPr>
        <w:t xml:space="preserve">6 we noticed significantly elevated expression of the major regulatory chemokines CxCL9 in infections with the laboratory isolate of </w:t>
      </w:r>
      <w:r>
        <w:rPr>
          <w:rFonts w:ascii="Times New Roman" w:hAnsi="Times New Roman"/>
          <w:i/>
          <w:iCs/>
          <w:color w:val="000000"/>
        </w:rPr>
        <w:t>E. falciformis</w:t>
      </w:r>
      <w:r>
        <w:rPr>
          <w:rFonts w:ascii="Times New Roman" w:hAnsi="Times New Roman"/>
          <w:color w:val="000000"/>
        </w:rPr>
        <w:t xml:space="preserve">. </w:t>
      </w:r>
      <w:del w:id="131" w:author="Weyrich, Alexandra" w:date="2018-06-04T15:16:00Z">
        <w:r>
          <w:rPr>
            <w:rFonts w:ascii="Times New Roman" w:hAnsi="Times New Roman"/>
            <w:color w:val="000000"/>
          </w:rPr>
          <w:delText xml:space="preserve"> </w:delText>
        </w:r>
      </w:del>
      <w:r>
        <w:rPr>
          <w:rFonts w:ascii="Times New Roman" w:hAnsi="Times New Roman"/>
          <w:color w:val="000000"/>
        </w:rPr>
        <w:t xml:space="preserve">CxCL9 can be induced downstream of INFγ </w:t>
      </w:r>
      <w:bookmarkStart w:id="48" w:name="__UnoMark__10542_2905672918"/>
      <w:r>
        <w:rPr>
          <w:rFonts w:ascii="Times New Roman" w:hAnsi="Times New Roman"/>
          <w:color w:val="000000"/>
        </w:rPr>
        <w:t>(Djamiatun et al, 2017; Hirako et al, 2016; Schmid et al, 2014)</w:t>
      </w:r>
      <w:bookmarkEnd w:id="48"/>
      <w:r>
        <w:rPr>
          <w:rFonts w:ascii="Times New Roman" w:hAnsi="Times New Roman"/>
          <w:color w:val="000000"/>
        </w:rPr>
        <w:t xml:space="preserve"> and is involved in recruitment and</w:t>
      </w:r>
      <w:r>
        <w:rPr>
          <w:rFonts w:ascii="Times New Roman" w:hAnsi="Times New Roman"/>
          <w:color w:val="222222"/>
        </w:rPr>
        <w:t xml:space="preserve"> activation of </w:t>
      </w:r>
      <w:r>
        <w:rPr>
          <w:rFonts w:ascii="Times New Roman" w:hAnsi="Times New Roman"/>
          <w:color w:val="000000"/>
        </w:rPr>
        <w:t xml:space="preserve">effector T lymphocytes in the spleen as well as </w:t>
      </w:r>
      <w:del w:id="132" w:author="Weyrich, Alexandra" w:date="2018-06-04T15:15:00Z">
        <w:r>
          <w:rPr>
            <w:rFonts w:ascii="Times New Roman" w:hAnsi="Times New Roman"/>
            <w:color w:val="000000"/>
          </w:rPr>
          <w:delText>non lymphoid</w:delText>
        </w:r>
      </w:del>
      <w:ins w:id="133" w:author="Weyrich, Alexandra" w:date="2018-06-04T15:17:00Z">
        <w:r>
          <w:rPr>
            <w:rFonts w:ascii="Times New Roman" w:hAnsi="Times New Roman"/>
            <w:color w:val="000000"/>
          </w:rPr>
          <w:t xml:space="preserve"> in n</w:t>
        </w:r>
      </w:ins>
      <w:ins w:id="134" w:author="Weyrich, Alexandra" w:date="2018-06-04T15:15:00Z">
        <w:r>
          <w:rPr>
            <w:rFonts w:ascii="Times New Roman" w:hAnsi="Times New Roman"/>
            <w:color w:val="000000"/>
          </w:rPr>
          <w:t>on-lymphoid</w:t>
        </w:r>
      </w:ins>
      <w:r>
        <w:rPr>
          <w:rFonts w:ascii="Times New Roman" w:hAnsi="Times New Roman"/>
          <w:color w:val="000000"/>
        </w:rPr>
        <w:t xml:space="preserve"> organs such as intestine in disease models including</w:t>
      </w:r>
      <w:r>
        <w:rPr>
          <w:rFonts w:ascii="Times New Roman" w:hAnsi="Times New Roman"/>
          <w:i/>
          <w:iCs/>
          <w:color w:val="000000"/>
        </w:rPr>
        <w:t xml:space="preserve"> E.</w:t>
      </w:r>
      <w:ins w:id="135" w:author="Weyrich, Alexandra" w:date="2018-06-04T15:17:00Z">
        <w:r>
          <w:rPr>
            <w:rFonts w:ascii="Times New Roman" w:hAnsi="Times New Roman"/>
            <w:i/>
            <w:iCs/>
            <w:color w:val="000000"/>
          </w:rPr>
          <w:t xml:space="preserve"> </w:t>
        </w:r>
      </w:ins>
      <w:r>
        <w:rPr>
          <w:rFonts w:ascii="Times New Roman" w:hAnsi="Times New Roman"/>
          <w:i/>
          <w:iCs/>
          <w:color w:val="000000"/>
        </w:rPr>
        <w:t>falciformis</w:t>
      </w:r>
      <w:r>
        <w:rPr>
          <w:rFonts w:ascii="Times New Roman" w:hAnsi="Times New Roman"/>
          <w:color w:val="000000"/>
        </w:rPr>
        <w:t xml:space="preserve"> </w:t>
      </w:r>
      <w:bookmarkStart w:id="49" w:name="__UnoMark__10541_2905672918"/>
      <w:r>
        <w:rPr>
          <w:rFonts w:ascii="Times New Roman" w:hAnsi="Times New Roman"/>
          <w:color w:val="000000"/>
        </w:rPr>
        <w:t>(Hardison et al, 2006; Khan et al, 2001; Schmid et al, 2014)</w:t>
      </w:r>
      <w:bookmarkEnd w:id="49"/>
      <w:r>
        <w:rPr>
          <w:rFonts w:ascii="Times New Roman" w:hAnsi="Times New Roman"/>
          <w:color w:val="000000"/>
        </w:rPr>
        <w:t xml:space="preserve">. </w:t>
      </w:r>
    </w:p>
    <w:p>
      <w:pPr>
        <w:pStyle w:val="Normal"/>
        <w:spacing w:lineRule="auto" w:line="360"/>
        <w:jc w:val="both"/>
        <w:rPr/>
      </w:pPr>
      <w:r>
        <w:rPr>
          <w:rFonts w:ascii="Times New Roman" w:hAnsi="Times New Roman"/>
          <w:color w:val="000000"/>
        </w:rPr>
        <w:t xml:space="preserve">The apparent differences in immune response </w:t>
      </w:r>
      <w:del w:id="136" w:author="Weyrich, Alexandra" w:date="2018-06-04T15:19:00Z">
        <w:r>
          <w:rPr>
            <w:rFonts w:ascii="Times New Roman" w:hAnsi="Times New Roman"/>
            <w:color w:val="000000"/>
          </w:rPr>
          <w:delText xml:space="preserve">against </w:delText>
        </w:r>
      </w:del>
      <w:ins w:id="137" w:author="Weyrich, Alexandra" w:date="2018-06-04T15:19:00Z">
        <w:r>
          <w:rPr>
            <w:rFonts w:ascii="Times New Roman" w:hAnsi="Times New Roman"/>
            <w:color w:val="000000"/>
          </w:rPr>
          <w:t xml:space="preserve">of </w:t>
        </w:r>
      </w:ins>
      <w:r>
        <w:rPr>
          <w:rFonts w:ascii="Times New Roman" w:hAnsi="Times New Roman"/>
          <w:color w:val="000000"/>
        </w:rPr>
        <w:t>the wild</w:t>
      </w:r>
      <w:ins w:id="138" w:author="Weyrich, Alexandra" w:date="2018-06-04T15:17:00Z">
        <w:r>
          <w:rPr>
            <w:rFonts w:ascii="Times New Roman" w:hAnsi="Times New Roman"/>
            <w:color w:val="000000"/>
          </w:rPr>
          <w:t>-</w:t>
        </w:r>
      </w:ins>
      <w:del w:id="139" w:author="Weyrich, Alexandra" w:date="2018-06-04T15:17:00Z">
        <w:r>
          <w:rPr>
            <w:rFonts w:ascii="Times New Roman" w:hAnsi="Times New Roman"/>
            <w:color w:val="000000"/>
          </w:rPr>
          <w:delText xml:space="preserve"> </w:delText>
        </w:r>
      </w:del>
      <w:r>
        <w:rPr>
          <w:rFonts w:ascii="Times New Roman" w:hAnsi="Times New Roman"/>
          <w:color w:val="000000"/>
        </w:rPr>
        <w:t xml:space="preserve">derived and the laboratory isolate of </w:t>
      </w:r>
      <w:r>
        <w:rPr>
          <w:rFonts w:ascii="Times New Roman" w:hAnsi="Times New Roman"/>
          <w:i/>
          <w:iCs/>
          <w:color w:val="000000"/>
        </w:rPr>
        <w:t>E. falciformis</w:t>
      </w:r>
      <w:r>
        <w:rPr>
          <w:rFonts w:ascii="Times New Roman" w:hAnsi="Times New Roman"/>
          <w:iCs/>
          <w:color w:val="000000"/>
        </w:rPr>
        <w:t xml:space="preserve"> invite</w:t>
      </w:r>
      <w:ins w:id="140" w:author="Weyrich, Alexandra" w:date="2018-06-04T15:23:00Z">
        <w:r>
          <w:rPr>
            <w:rFonts w:ascii="Times New Roman" w:hAnsi="Times New Roman"/>
            <w:iCs/>
            <w:color w:val="000000"/>
          </w:rPr>
          <w:t>s to</w:t>
        </w:r>
      </w:ins>
      <w:r>
        <w:rPr>
          <w:rFonts w:ascii="Times New Roman" w:hAnsi="Times New Roman"/>
          <w:iCs/>
          <w:color w:val="000000"/>
        </w:rPr>
        <w:t xml:space="preserve"> speculat</w:t>
      </w:r>
      <w:ins w:id="141" w:author="Weyrich, Alexandra" w:date="2018-06-04T15:23:00Z">
        <w:r>
          <w:rPr>
            <w:rFonts w:ascii="Times New Roman" w:hAnsi="Times New Roman"/>
            <w:iCs/>
            <w:color w:val="000000"/>
          </w:rPr>
          <w:t>e</w:t>
        </w:r>
      </w:ins>
      <w:del w:id="142" w:author="Weyrich, Alexandra" w:date="2018-06-04T15:23:00Z">
        <w:r>
          <w:rPr>
            <w:rFonts w:ascii="Times New Roman" w:hAnsi="Times New Roman"/>
            <w:iCs/>
            <w:color w:val="000000"/>
          </w:rPr>
          <w:delText>ions</w:delText>
        </w:r>
      </w:del>
      <w:r>
        <w:rPr>
          <w:rFonts w:ascii="Times New Roman" w:hAnsi="Times New Roman"/>
          <w:iCs/>
          <w:color w:val="000000"/>
        </w:rPr>
        <w:t xml:space="preserve"> about their origin. </w:t>
      </w:r>
      <w:del w:id="143" w:author="Weyrich, Alexandra" w:date="2018-06-04T15:26:00Z">
        <w:r>
          <w:rPr>
            <w:rFonts w:ascii="Times New Roman" w:hAnsi="Times New Roman"/>
            <w:iCs/>
            <w:color w:val="000000"/>
          </w:rPr>
          <w:delText>Such speculation should be qualified with the notion that</w:delText>
        </w:r>
      </w:del>
      <w:ins w:id="144" w:author="Weyrich, Alexandra" w:date="2018-06-04T15:26:00Z">
        <w:r>
          <w:rPr>
            <w:rFonts w:ascii="Times New Roman" w:hAnsi="Times New Roman"/>
            <w:iCs/>
            <w:color w:val="000000"/>
          </w:rPr>
          <w:t>Unfortunately,</w:t>
        </w:r>
      </w:ins>
      <w:r>
        <w:rPr>
          <w:rFonts w:ascii="Times New Roman" w:hAnsi="Times New Roman"/>
          <w:iCs/>
          <w:color w:val="000000"/>
        </w:rPr>
        <w:t xml:space="preserve"> we </w:t>
      </w:r>
      <w:del w:id="145" w:author="Weyrich, Alexandra" w:date="2018-06-04T15:15:00Z">
        <w:r>
          <w:rPr>
            <w:rFonts w:ascii="Times New Roman" w:hAnsi="Times New Roman"/>
            <w:iCs/>
            <w:color w:val="000000"/>
          </w:rPr>
          <w:delText>can not</w:delText>
        </w:r>
      </w:del>
      <w:del w:id="146" w:author="Weyrich, Alexandra" w:date="2018-06-04T15:26:00Z">
        <w:r>
          <w:rPr>
            <w:rFonts w:ascii="Times New Roman" w:hAnsi="Times New Roman"/>
            <w:iCs/>
            <w:color w:val="000000"/>
          </w:rPr>
          <w:delText xml:space="preserve"> be</w:delText>
        </w:r>
      </w:del>
      <w:ins w:id="147" w:author="Weyrich, Alexandra" w:date="2018-06-04T15:26:00Z">
        <w:r>
          <w:rPr>
            <w:rFonts w:ascii="Times New Roman" w:hAnsi="Times New Roman"/>
            <w:iCs/>
            <w:color w:val="000000"/>
          </w:rPr>
          <w:t>do not know</w:t>
        </w:r>
      </w:ins>
      <w:del w:id="148" w:author="Weyrich, Alexandra" w:date="2018-06-04T15:26:00Z">
        <w:r>
          <w:rPr>
            <w:rFonts w:ascii="Times New Roman" w:hAnsi="Times New Roman"/>
            <w:iCs/>
            <w:color w:val="000000"/>
          </w:rPr>
          <w:delText xml:space="preserve"> sure what</w:delText>
        </w:r>
      </w:del>
      <w:ins w:id="149" w:author="Weyrich, Alexandra" w:date="2018-06-04T15:26:00Z">
        <w:r>
          <w:rPr>
            <w:rFonts w:ascii="Times New Roman" w:hAnsi="Times New Roman"/>
            <w:iCs/>
            <w:color w:val="000000"/>
          </w:rPr>
          <w:t xml:space="preserve"> the</w:t>
        </w:r>
      </w:ins>
      <w:r>
        <w:rPr>
          <w:rFonts w:ascii="Times New Roman" w:hAnsi="Times New Roman"/>
          <w:iCs/>
          <w:color w:val="000000"/>
        </w:rPr>
        <w:t xml:space="preserve"> infection phenotype (pathology)</w:t>
      </w:r>
      <w:ins w:id="150" w:author="Weyrich, Alexandra" w:date="2018-06-04T15:26:00Z">
        <w:r>
          <w:rPr>
            <w:rFonts w:ascii="Times New Roman" w:hAnsi="Times New Roman"/>
            <w:iCs/>
            <w:color w:val="000000"/>
          </w:rPr>
          <w:t xml:space="preserve"> </w:t>
        </w:r>
      </w:ins>
      <w:del w:id="151" w:author="Weyrich, Alexandra" w:date="2018-06-04T15:27:00Z">
        <w:r>
          <w:rPr>
            <w:rFonts w:ascii="Times New Roman" w:hAnsi="Times New Roman"/>
            <w:iCs/>
            <w:color w:val="000000"/>
          </w:rPr>
          <w:delText xml:space="preserve"> </w:delText>
        </w:r>
      </w:del>
      <w:ins w:id="152" w:author="Weyrich, Alexandra" w:date="2018-06-04T15:27:00Z">
        <w:r>
          <w:rPr>
            <w:rFonts w:ascii="Times New Roman" w:hAnsi="Times New Roman"/>
            <w:iCs/>
            <w:color w:val="000000"/>
          </w:rPr>
          <w:t xml:space="preserve">of </w:t>
        </w:r>
      </w:ins>
      <w:r>
        <w:rPr>
          <w:rFonts w:ascii="Times New Roman" w:hAnsi="Times New Roman"/>
          <w:iCs/>
          <w:color w:val="000000"/>
        </w:rPr>
        <w:t xml:space="preserve">the original </w:t>
      </w:r>
      <w:r>
        <w:rPr>
          <w:rFonts w:ascii="Times New Roman" w:hAnsi="Times New Roman"/>
          <w:i/>
          <w:iCs/>
          <w:color w:val="000000"/>
        </w:rPr>
        <w:t>E. falciformis</w:t>
      </w:r>
      <w:r>
        <w:rPr>
          <w:rFonts w:ascii="Times New Roman" w:hAnsi="Times New Roman"/>
          <w:iCs/>
          <w:color w:val="000000"/>
        </w:rPr>
        <w:t xml:space="preserve"> BayerHaberkorn isolate </w:t>
      </w:r>
      <w:del w:id="153" w:author="Weyrich, Alexandra" w:date="2018-06-04T15:27:00Z">
        <w:r>
          <w:rPr>
            <w:rFonts w:ascii="Times New Roman" w:hAnsi="Times New Roman"/>
            <w:iCs/>
            <w:color w:val="000000"/>
          </w:rPr>
          <w:delText xml:space="preserve">had </w:delText>
        </w:r>
      </w:del>
      <w:del w:id="154" w:author="Weyrich, Alexandra" w:date="2018-06-04T15:28:00Z">
        <w:r>
          <w:rPr>
            <w:rFonts w:ascii="Times New Roman" w:hAnsi="Times New Roman"/>
            <w:iCs/>
            <w:color w:val="000000"/>
          </w:rPr>
          <w:delText>when it was derived</w:delText>
        </w:r>
      </w:del>
      <w:ins w:id="155" w:author="Weyrich, Alexandra" w:date="2018-06-04T15:28:00Z">
        <w:r>
          <w:rPr>
            <w:rFonts w:ascii="Times New Roman" w:hAnsi="Times New Roman"/>
            <w:iCs/>
            <w:color w:val="000000"/>
          </w:rPr>
          <w:t xml:space="preserve"> 60 years ago</w:t>
        </w:r>
      </w:ins>
      <w:r>
        <w:rPr>
          <w:rFonts w:ascii="Times New Roman" w:hAnsi="Times New Roman"/>
          <w:iCs/>
          <w:color w:val="000000"/>
        </w:rPr>
        <w:t xml:space="preserve">. </w:t>
      </w:r>
      <w:r>
        <w:rPr>
          <w:rStyle w:val="Emphasis"/>
          <w:rFonts w:ascii="Times New Roman" w:hAnsi="Times New Roman"/>
          <w:bCs/>
          <w:i w:val="false"/>
          <w:iCs w:val="false"/>
          <w:color w:val="000000"/>
        </w:rPr>
        <w:t xml:space="preserve">It is plausible, however, that </w:t>
      </w:r>
      <w:r>
        <w:rPr>
          <w:rStyle w:val="Emphasis"/>
          <w:rFonts w:ascii="Times New Roman" w:hAnsi="Times New Roman"/>
          <w:bCs/>
          <w:i w:val="false"/>
          <w:color w:val="000000"/>
        </w:rPr>
        <w:t>the path</w:t>
      </w:r>
      <w:r>
        <w:rPr>
          <w:rStyle w:val="Emphasis"/>
          <w:rFonts w:ascii="Times New Roman" w:hAnsi="Times New Roman"/>
          <w:bCs/>
          <w:i w:val="false"/>
          <w:iCs w:val="false"/>
          <w:color w:val="000000"/>
        </w:rPr>
        <w:t>ology befor</w:t>
      </w:r>
      <w:r>
        <w:rPr>
          <w:rStyle w:val="Emphasis"/>
          <w:rFonts w:ascii="Times New Roman" w:hAnsi="Times New Roman"/>
          <w:bCs/>
          <w:i w:val="false"/>
          <w:color w:val="000000"/>
        </w:rPr>
        <w:t xml:space="preserve">e serial passaging resembled that observed in our </w:t>
      </w:r>
      <w:del w:id="156" w:author="Weyrich, Alexandra" w:date="2018-06-04T15:25:00Z">
        <w:r>
          <w:rPr>
            <w:rStyle w:val="Emphasis"/>
            <w:rFonts w:ascii="Times New Roman" w:hAnsi="Times New Roman"/>
            <w:bCs/>
            <w:i w:val="false"/>
            <w:color w:val="000000"/>
          </w:rPr>
          <w:delText xml:space="preserve">the </w:delText>
        </w:r>
      </w:del>
      <w:r>
        <w:rPr>
          <w:rStyle w:val="Emphasis"/>
          <w:rFonts w:ascii="Times New Roman" w:hAnsi="Times New Roman"/>
          <w:bCs/>
          <w:i w:val="false"/>
          <w:color w:val="000000"/>
        </w:rPr>
        <w:t>isolate</w:t>
      </w:r>
      <w:del w:id="157" w:author="Weyrich, Alexandra" w:date="2018-06-04T15:25:00Z">
        <w:r>
          <w:rPr>
            <w:rStyle w:val="Emphasis"/>
            <w:rFonts w:ascii="Times New Roman" w:hAnsi="Times New Roman"/>
            <w:bCs/>
            <w:i w:val="false"/>
            <w:color w:val="000000"/>
          </w:rPr>
          <w:delText xml:space="preserve"> we derived newly</w:delText>
        </w:r>
      </w:del>
      <w:r>
        <w:rPr>
          <w:rStyle w:val="Emphasis"/>
          <w:rFonts w:ascii="Times New Roman" w:hAnsi="Times New Roman"/>
          <w:bCs/>
          <w:i w:val="false"/>
          <w:color w:val="000000"/>
        </w:rPr>
        <w:t xml:space="preserve">. </w:t>
      </w:r>
      <w:r>
        <w:rPr>
          <w:rStyle w:val="Emphasis"/>
          <w:rFonts w:ascii="Times New Roman" w:hAnsi="Times New Roman"/>
          <w:bCs/>
          <w:i w:val="false"/>
          <w:iCs w:val="false"/>
          <w:color w:val="000000"/>
        </w:rPr>
        <w:t>In the laboratory the consequences of serial passag</w:t>
      </w:r>
      <w:ins w:id="158" w:author="Weyrich, Alexandra" w:date="2018-06-04T15:29:00Z">
        <w:r>
          <w:rPr>
            <w:rStyle w:val="Emphasis"/>
            <w:rFonts w:ascii="Times New Roman" w:hAnsi="Times New Roman"/>
            <w:bCs/>
            <w:i w:val="false"/>
            <w:iCs w:val="false"/>
            <w:color w:val="000000"/>
          </w:rPr>
          <w:t xml:space="preserve">ing </w:t>
        </w:r>
      </w:ins>
      <w:del w:id="159" w:author="Weyrich, Alexandra" w:date="2018-06-04T15:29:00Z">
        <w:r>
          <w:rPr>
            <w:rStyle w:val="Emphasis"/>
            <w:rFonts w:ascii="Times New Roman" w:hAnsi="Times New Roman"/>
            <w:bCs/>
            <w:i w:val="false"/>
            <w:iCs w:val="false"/>
            <w:color w:val="000000"/>
          </w:rPr>
          <w:delText xml:space="preserve">e </w:delText>
        </w:r>
      </w:del>
      <w:r>
        <w:rPr>
          <w:rStyle w:val="Emphasis"/>
          <w:rFonts w:ascii="Times New Roman" w:hAnsi="Times New Roman"/>
          <w:bCs/>
          <w:i w:val="false"/>
          <w:iCs w:val="false"/>
          <w:color w:val="000000"/>
        </w:rPr>
        <w:t xml:space="preserve">can be </w:t>
      </w:r>
      <w:ins w:id="160" w:author="Weyrich, Alexandra" w:date="2018-06-04T15:29:00Z">
        <w:r>
          <w:rPr>
            <w:rStyle w:val="Emphasis"/>
            <w:rFonts w:ascii="Times New Roman" w:hAnsi="Times New Roman"/>
            <w:bCs/>
            <w:i w:val="false"/>
            <w:iCs w:val="false"/>
            <w:color w:val="000000"/>
          </w:rPr>
          <w:t xml:space="preserve">seen as </w:t>
        </w:r>
      </w:ins>
      <w:del w:id="161" w:author="Weyrich, Alexandra" w:date="2018-06-04T15:29:00Z">
        <w:r>
          <w:rPr>
            <w:rStyle w:val="Emphasis"/>
            <w:rFonts w:ascii="Times New Roman" w:hAnsi="Times New Roman"/>
            <w:bCs/>
            <w:i w:val="false"/>
            <w:iCs w:val="false"/>
            <w:color w:val="000000"/>
          </w:rPr>
          <w:delText xml:space="preserve">understood in terms of </w:delText>
        </w:r>
      </w:del>
      <w:r>
        <w:rPr>
          <w:rStyle w:val="Emphasis"/>
          <w:rFonts w:ascii="Times New Roman" w:hAnsi="Times New Roman"/>
          <w:bCs/>
          <w:i w:val="false"/>
          <w:iCs w:val="false"/>
          <w:color w:val="000000"/>
        </w:rPr>
        <w:t xml:space="preserve">a selection experiment </w:t>
      </w:r>
      <w:bookmarkStart w:id="50" w:name="__UnoMark__10540_2905672918"/>
      <w:r>
        <w:rPr>
          <w:rStyle w:val="Emphasis"/>
          <w:rFonts w:ascii="Times New Roman" w:hAnsi="Times New Roman"/>
          <w:bCs/>
          <w:i w:val="false"/>
          <w:iCs w:val="false"/>
          <w:color w:val="000000"/>
        </w:rPr>
        <w:t>(Ebert, 1998)</w:t>
      </w:r>
      <w:bookmarkEnd w:id="50"/>
      <w:r>
        <w:rPr>
          <w:rStyle w:val="Emphasis"/>
          <w:rFonts w:ascii="Times New Roman" w:hAnsi="Times New Roman"/>
          <w:bCs/>
          <w:i w:val="false"/>
          <w:iCs w:val="false"/>
          <w:color w:val="000000"/>
        </w:rPr>
        <w:t xml:space="preserve">. In </w:t>
      </w:r>
      <w:r>
        <w:rPr>
          <w:rStyle w:val="Emphasis"/>
          <w:rFonts w:ascii="Times New Roman" w:hAnsi="Times New Roman"/>
          <w:bCs/>
          <w:color w:val="000000"/>
        </w:rPr>
        <w:t>Eimeria</w:t>
      </w:r>
      <w:r>
        <w:rPr>
          <w:rStyle w:val="Emphasis"/>
          <w:rFonts w:ascii="Times New Roman" w:hAnsi="Times New Roman"/>
          <w:bCs/>
          <w:i w:val="false"/>
          <w:iCs w:val="false"/>
          <w:color w:val="000000"/>
        </w:rPr>
        <w:t xml:space="preserve"> artificial selection has been used to e.g. create attenuated “precoccious” stains, which undergo a faster development, are less pathogenic but still induce protective immunity against reinfections </w:t>
      </w:r>
      <w:bookmarkStart w:id="51" w:name="__UnoMark__10539_2905672918"/>
      <w:r>
        <w:rPr>
          <w:rStyle w:val="Emphasis"/>
          <w:rFonts w:ascii="Times New Roman" w:hAnsi="Times New Roman"/>
          <w:bCs/>
          <w:i w:val="false"/>
          <w:iCs w:val="false"/>
          <w:color w:val="000000"/>
        </w:rPr>
        <w:t>(McDonald and Ballingall, 1983; Shirley and Bellatti, 1988)</w:t>
      </w:r>
      <w:bookmarkEnd w:id="51"/>
      <w:r>
        <w:rPr>
          <w:rStyle w:val="Emphasis"/>
          <w:rFonts w:ascii="Times New Roman" w:hAnsi="Times New Roman"/>
          <w:bCs/>
          <w:i w:val="false"/>
          <w:iCs w:val="false"/>
          <w:color w:val="000000"/>
        </w:rPr>
        <w:t xml:space="preserve">. </w:t>
      </w:r>
    </w:p>
    <w:p>
      <w:pPr>
        <w:pStyle w:val="Normal"/>
        <w:spacing w:lineRule="auto" w:line="360"/>
        <w:jc w:val="both"/>
        <w:rPr>
          <w:rFonts w:ascii="Times New Roman" w:hAnsi="Times New Roman"/>
          <w:bCs/>
          <w:color w:val="000000"/>
        </w:rPr>
      </w:pPr>
      <w:r>
        <w:rPr>
          <w:rStyle w:val="Emphasis"/>
          <w:rFonts w:ascii="Times New Roman" w:hAnsi="Times New Roman"/>
          <w:bCs/>
          <w:i w:val="false"/>
          <w:iCs w:val="false"/>
          <w:color w:val="000000"/>
        </w:rPr>
        <w:t>Independent of the ultimate reasons for the difference in immunogenicity</w:t>
      </w:r>
      <w:ins w:id="162" w:author="Weyrich, Alexandra" w:date="2018-06-04T15:32:00Z">
        <w:r>
          <w:rPr>
            <w:rStyle w:val="Emphasis"/>
            <w:rFonts w:ascii="Times New Roman" w:hAnsi="Times New Roman"/>
            <w:bCs/>
            <w:i w:val="false"/>
            <w:iCs w:val="false"/>
            <w:color w:val="000000"/>
          </w:rPr>
          <w:t>,</w:t>
        </w:r>
      </w:ins>
      <w:r>
        <w:rPr>
          <w:rStyle w:val="Emphasis"/>
          <w:rFonts w:ascii="Times New Roman" w:hAnsi="Times New Roman"/>
          <w:bCs/>
          <w:i w:val="false"/>
          <w:iCs w:val="false"/>
          <w:color w:val="000000"/>
        </w:rPr>
        <w:t xml:space="preserve"> </w:t>
      </w:r>
      <w:del w:id="163" w:author="Weyrich, Alexandra" w:date="2018-06-04T15:31:00Z">
        <w:r>
          <w:rPr>
            <w:rStyle w:val="Emphasis"/>
            <w:rFonts w:ascii="Times New Roman" w:hAnsi="Times New Roman"/>
            <w:bCs/>
            <w:i w:val="false"/>
            <w:iCs w:val="false"/>
            <w:color w:val="000000"/>
          </w:rPr>
          <w:delText>the conclusion can be drawn</w:delText>
        </w:r>
      </w:del>
      <w:ins w:id="164" w:author="Weyrich, Alexandra" w:date="2018-06-04T15:31:00Z">
        <w:r>
          <w:rPr>
            <w:rStyle w:val="Emphasis"/>
            <w:rFonts w:ascii="Times New Roman" w:hAnsi="Times New Roman"/>
            <w:bCs/>
            <w:i w:val="false"/>
            <w:iCs w:val="false"/>
            <w:color w:val="000000"/>
          </w:rPr>
          <w:t>we conclude</w:t>
        </w:r>
      </w:ins>
      <w:r>
        <w:rPr>
          <w:rStyle w:val="Emphasis"/>
          <w:rFonts w:ascii="Times New Roman" w:hAnsi="Times New Roman"/>
          <w:bCs/>
          <w:i w:val="false"/>
          <w:iCs w:val="false"/>
          <w:color w:val="000000"/>
        </w:rPr>
        <w:t xml:space="preserve"> that the infections with the laboratory isolate </w:t>
      </w:r>
      <w:r>
        <w:rPr>
          <w:rStyle w:val="Emphasis"/>
          <w:rFonts w:ascii="Times New Roman" w:hAnsi="Times New Roman"/>
          <w:bCs/>
          <w:color w:val="000000"/>
        </w:rPr>
        <w:t>E. falciformis</w:t>
      </w:r>
      <w:r>
        <w:rPr>
          <w:rStyle w:val="Emphasis"/>
          <w:rFonts w:ascii="Times New Roman" w:hAnsi="Times New Roman"/>
          <w:bCs/>
          <w:i w:val="false"/>
          <w:iCs w:val="false"/>
          <w:color w:val="000000"/>
        </w:rPr>
        <w:t xml:space="preserve"> might not be representative for parasite-host interaction in their ecological and evolutionary context.</w:t>
      </w:r>
      <w:commentRangeStart w:id="27"/>
      <w:r>
        <w:rPr>
          <w:rStyle w:val="Emphasis"/>
          <w:rFonts w:ascii="Times New Roman" w:hAnsi="Times New Roman"/>
          <w:bCs/>
          <w:i w:val="false"/>
          <w:iCs w:val="false"/>
          <w:color w:val="000000"/>
        </w:rPr>
        <w:t xml:space="preserve"> In addition to the description of infection dynamics, induced immune reactions and histopathology for a wild derived isolate of </w:t>
      </w:r>
      <w:r>
        <w:rPr>
          <w:rStyle w:val="Emphasis"/>
          <w:rFonts w:ascii="Times New Roman" w:hAnsi="Times New Roman"/>
          <w:bCs/>
          <w:color w:val="000000"/>
        </w:rPr>
        <w:t>E. falciformis</w:t>
      </w:r>
      <w:r>
        <w:rPr>
          <w:rStyle w:val="Emphasis"/>
          <w:rFonts w:ascii="Times New Roman" w:hAnsi="Times New Roman"/>
          <w:bCs/>
          <w:i w:val="false"/>
          <w:iCs w:val="false"/>
          <w:color w:val="000000"/>
        </w:rPr>
        <w:t xml:space="preserve"> in comparison to the BayerHaberkorn</w:t>
      </w:r>
      <w:ins w:id="165" w:author="Weyrich, Alexandra" w:date="2018-06-04T15:32:00Z">
        <w:r>
          <w:rPr>
            <w:rStyle w:val="Emphasis"/>
            <w:rFonts w:ascii="Times New Roman" w:hAnsi="Times New Roman"/>
            <w:bCs/>
            <w:i w:val="false"/>
            <w:iCs w:val="false"/>
            <w:color w:val="000000"/>
          </w:rPr>
          <w:t>,</w:t>
        </w:r>
      </w:ins>
      <w:r>
        <w:rPr>
          <w:rStyle w:val="Emphasis"/>
          <w:rFonts w:ascii="Times New Roman" w:hAnsi="Times New Roman"/>
          <w:bCs/>
          <w:i w:val="false"/>
          <w:iCs w:val="false"/>
          <w:color w:val="000000"/>
        </w:rPr>
        <w:t xml:space="preserve"> we show that </w:t>
      </w:r>
      <w:r>
        <w:rPr>
          <w:rStyle w:val="Emphasis"/>
          <w:rFonts w:ascii="Times New Roman" w:hAnsi="Times New Roman"/>
          <w:bCs/>
          <w:color w:val="000000"/>
        </w:rPr>
        <w:t xml:space="preserve">E. ferrisi </w:t>
      </w:r>
      <w:r>
        <w:rPr>
          <w:rStyle w:val="Emphasis"/>
          <w:rFonts w:ascii="Times New Roman" w:hAnsi="Times New Roman"/>
          <w:bCs/>
          <w:i w:val="false"/>
          <w:iCs w:val="false"/>
          <w:color w:val="000000"/>
        </w:rPr>
        <w:t xml:space="preserve">possesses a short developmental cycle and low pathology. </w:t>
      </w:r>
      <w:commentRangeStart w:id="28"/>
      <w:r>
        <w:rPr>
          <w:rStyle w:val="Emphasis"/>
          <w:rFonts w:ascii="Times New Roman" w:hAnsi="Times New Roman"/>
          <w:bCs/>
          <w:i w:val="false"/>
          <w:iCs w:val="false"/>
          <w:color w:val="000000"/>
        </w:rPr>
      </w:r>
      <w:ins w:id="166" w:author="Weyrich, Alexandra" w:date="2018-06-04T15:40:00Z">
        <w:commentRangeEnd w:id="27"/>
        <w:r>
          <w:commentReference w:id="27"/>
        </w:r>
        <w:r>
          <w:rPr>
            <w:rStyle w:val="Emphasis"/>
            <w:rFonts w:ascii="Times New Roman" w:hAnsi="Times New Roman"/>
            <w:bCs/>
            <w:i w:val="false"/>
            <w:iCs w:val="false"/>
            <w:color w:val="000000"/>
          </w:rPr>
          <w:t>The</w:t>
        </w:r>
      </w:ins>
      <w:ins w:id="167" w:author="Weyrich, Alexandra" w:date="2018-06-04T15:39:00Z">
        <w:r>
          <w:rPr>
            <w:rStyle w:val="Emphasis"/>
            <w:rFonts w:ascii="Times New Roman" w:hAnsi="Times New Roman"/>
            <w:bCs/>
            <w:i w:val="false"/>
            <w:iCs w:val="false"/>
            <w:color w:val="000000"/>
          </w:rPr>
          <w:t xml:space="preserve"> characterisation of different Eimeria </w:t>
        </w:r>
      </w:ins>
      <w:ins w:id="168" w:author="Weyrich, Alexandra" w:date="2018-06-04T15:40:00Z">
        <w:r>
          <w:rPr>
            <w:rStyle w:val="Emphasis"/>
            <w:rFonts w:ascii="Times New Roman" w:hAnsi="Times New Roman"/>
            <w:bCs/>
            <w:i w:val="false"/>
            <w:iCs w:val="false"/>
            <w:color w:val="000000"/>
          </w:rPr>
          <w:t>strains within the current study</w:t>
        </w:r>
      </w:ins>
      <w:ins w:id="169" w:author="Weyrich, Alexandra" w:date="2018-06-04T15:41:00Z">
        <w:r>
          <w:rPr>
            <w:rStyle w:val="Emphasis"/>
            <w:rFonts w:ascii="Times New Roman" w:hAnsi="Times New Roman"/>
            <w:bCs/>
            <w:i w:val="false"/>
            <w:iCs w:val="false"/>
            <w:color w:val="000000"/>
          </w:rPr>
          <w:t>, including</w:t>
        </w:r>
      </w:ins>
      <w:ins w:id="170" w:author="Weyrich, Alexandra" w:date="2018-06-04T15:40:00Z">
        <w:r>
          <w:rPr>
            <w:rStyle w:val="Emphasis"/>
            <w:rFonts w:ascii="Times New Roman" w:hAnsi="Times New Roman"/>
            <w:bCs/>
            <w:i w:val="false"/>
            <w:iCs w:val="false"/>
            <w:color w:val="000000"/>
          </w:rPr>
          <w:t xml:space="preserve"> </w:t>
        </w:r>
      </w:ins>
      <w:del w:id="171" w:author="Weyrich, Alexandra" w:date="2018-06-04T15:35:00Z">
        <w:r>
          <w:rPr>
            <w:rStyle w:val="Emphasis"/>
            <w:rFonts w:ascii="Times New Roman" w:hAnsi="Times New Roman"/>
            <w:bCs/>
            <w:i w:val="false"/>
            <w:iCs w:val="false"/>
            <w:color w:val="000000"/>
          </w:rPr>
          <w:delText>This</w:delText>
        </w:r>
      </w:del>
      <w:del w:id="172" w:author="Weyrich, Alexandra" w:date="2018-06-04T15:36:00Z">
        <w:r>
          <w:rPr>
            <w:rStyle w:val="Emphasis"/>
            <w:rFonts w:ascii="Times New Roman" w:hAnsi="Times New Roman"/>
            <w:bCs/>
            <w:i w:val="false"/>
            <w:iCs w:val="false"/>
            <w:color w:val="000000"/>
          </w:rPr>
          <w:delText xml:space="preserve"> update on</w:delText>
        </w:r>
      </w:del>
      <w:r>
        <w:rPr>
          <w:rStyle w:val="Emphasis"/>
          <w:rFonts w:ascii="Times New Roman" w:hAnsi="Times New Roman"/>
          <w:bCs/>
          <w:i w:val="false"/>
          <w:iCs w:val="false"/>
          <w:color w:val="000000"/>
        </w:rPr>
        <w:t xml:space="preserve"> the</w:t>
      </w:r>
      <w:ins w:id="173" w:author="Weyrich, Alexandra" w:date="2018-06-04T15:36:00Z">
        <w:r>
          <w:rPr>
            <w:rStyle w:val="Emphasis"/>
            <w:rFonts w:ascii="Times New Roman" w:hAnsi="Times New Roman"/>
            <w:bCs/>
            <w:i w:val="false"/>
            <w:iCs w:val="false"/>
            <w:color w:val="000000"/>
          </w:rPr>
          <w:t xml:space="preserve"> Eimeria</w:t>
        </w:r>
      </w:ins>
      <w:r>
        <w:rPr>
          <w:rStyle w:val="Emphasis"/>
          <w:rFonts w:ascii="Times New Roman" w:hAnsi="Times New Roman"/>
          <w:bCs/>
          <w:i w:val="false"/>
          <w:iCs w:val="false"/>
          <w:color w:val="000000"/>
        </w:rPr>
        <w:t xml:space="preserve"> life cycle (Ankrom et al, 1</w:t>
      </w:r>
      <w:bookmarkStart w:id="52" w:name="__UnoMark__10538_2905672918"/>
      <w:bookmarkEnd w:id="52"/>
      <w:r>
        <w:rPr>
          <w:rStyle w:val="Emphasis"/>
          <w:rFonts w:ascii="Times New Roman" w:hAnsi="Times New Roman"/>
          <w:bCs/>
          <w:i w:val="false"/>
          <w:iCs w:val="false"/>
          <w:color w:val="000000"/>
        </w:rPr>
        <w:t>975)</w:t>
      </w:r>
      <w:ins w:id="174" w:author="Weyrich, Alexandra" w:date="2018-06-04T15:36:00Z">
        <w:r>
          <w:rPr>
            <w:rStyle w:val="Emphasis"/>
            <w:rFonts w:ascii="Times New Roman" w:hAnsi="Times New Roman"/>
            <w:bCs/>
            <w:i w:val="false"/>
            <w:iCs w:val="false"/>
            <w:color w:val="000000"/>
          </w:rPr>
          <w:t xml:space="preserve">, </w:t>
        </w:r>
      </w:ins>
      <w:ins w:id="175" w:author="Weyrich, Alexandra" w:date="2018-06-04T15:33:00Z">
        <w:r>
          <w:rPr>
            <w:rStyle w:val="Emphasis"/>
            <w:rFonts w:ascii="Times New Roman" w:hAnsi="Times New Roman"/>
            <w:bCs/>
            <w:i w:val="false"/>
            <w:iCs w:val="false"/>
            <w:color w:val="000000"/>
          </w:rPr>
          <w:t xml:space="preserve"> </w:t>
        </w:r>
      </w:ins>
      <w:del w:id="176" w:author="Weyrich, Alexandra" w:date="2018-06-04T15:41:00Z">
        <w:r>
          <w:rPr>
            <w:rStyle w:val="Emphasis"/>
            <w:rFonts w:ascii="Times New Roman" w:hAnsi="Times New Roman"/>
            <w:bCs/>
            <w:i w:val="false"/>
            <w:iCs w:val="false"/>
            <w:color w:val="000000"/>
          </w:rPr>
          <w:delText xml:space="preserve">with details on </w:delText>
        </w:r>
      </w:del>
      <w:r>
        <w:rPr>
          <w:rStyle w:val="Emphasis"/>
          <w:rFonts w:ascii="Times New Roman" w:hAnsi="Times New Roman"/>
          <w:bCs/>
          <w:i w:val="false"/>
          <w:iCs w:val="false"/>
          <w:color w:val="000000"/>
        </w:rPr>
        <w:t xml:space="preserve">histopathology and immune </w:t>
      </w:r>
      <w:ins w:id="177" w:author="Weyrich, Alexandra" w:date="2018-06-04T15:38:00Z">
        <w:r>
          <w:rPr>
            <w:rStyle w:val="Emphasis"/>
            <w:rFonts w:ascii="Times New Roman" w:hAnsi="Times New Roman"/>
            <w:bCs/>
            <w:i w:val="false"/>
            <w:iCs w:val="false"/>
            <w:color w:val="000000"/>
          </w:rPr>
          <w:t xml:space="preserve">gene </w:t>
        </w:r>
      </w:ins>
      <w:r>
        <w:rPr>
          <w:rStyle w:val="Emphasis"/>
          <w:rFonts w:ascii="Times New Roman" w:hAnsi="Times New Roman"/>
          <w:bCs/>
          <w:i w:val="false"/>
          <w:iCs w:val="false"/>
          <w:color w:val="000000"/>
        </w:rPr>
        <w:t xml:space="preserve">reactions </w:t>
      </w:r>
      <w:ins w:id="178" w:author="Weyrich, Alexandra" w:date="2018-06-04T15:41:00Z">
        <w:r>
          <w:rPr>
            <w:rStyle w:val="Emphasis"/>
            <w:rFonts w:ascii="Times New Roman" w:hAnsi="Times New Roman"/>
            <w:bCs/>
            <w:i w:val="false"/>
            <w:iCs w:val="false"/>
            <w:color w:val="000000"/>
          </w:rPr>
          <w:t>may</w:t>
        </w:r>
      </w:ins>
      <w:del w:id="179" w:author="Weyrich, Alexandra" w:date="2018-06-04T15:39:00Z">
        <w:r>
          <w:rPr>
            <w:rStyle w:val="Emphasis"/>
            <w:rFonts w:ascii="Times New Roman" w:hAnsi="Times New Roman"/>
            <w:bCs/>
            <w:i w:val="false"/>
            <w:iCs w:val="false"/>
            <w:color w:val="000000"/>
          </w:rPr>
          <w:delText xml:space="preserve">will </w:delText>
        </w:r>
      </w:del>
      <w:r>
        <w:rPr>
          <w:rStyle w:val="Emphasis"/>
          <w:rFonts w:ascii="Times New Roman" w:hAnsi="Times New Roman"/>
          <w:bCs/>
          <w:i w:val="false"/>
          <w:iCs w:val="false"/>
          <w:color w:val="000000"/>
        </w:rPr>
        <w:t xml:space="preserve">increase the </w:t>
      </w:r>
      <w:del w:id="180" w:author="Weyrich, Alexandra" w:date="2018-06-04T15:35:00Z">
        <w:r>
          <w:rPr>
            <w:rStyle w:val="Emphasis"/>
            <w:rFonts w:ascii="Times New Roman" w:hAnsi="Times New Roman"/>
            <w:bCs/>
            <w:i w:val="false"/>
            <w:iCs w:val="false"/>
            <w:color w:val="000000"/>
          </w:rPr>
          <w:delText>attractivity</w:delText>
        </w:r>
      </w:del>
      <w:ins w:id="181" w:author="Weyrich, Alexandra" w:date="2018-06-04T15:42:00Z">
        <w:r>
          <w:rPr>
            <w:rStyle w:val="Emphasis"/>
            <w:rFonts w:ascii="Times New Roman" w:hAnsi="Times New Roman"/>
            <w:bCs/>
            <w:i w:val="false"/>
            <w:iCs w:val="false"/>
            <w:color w:val="000000"/>
          </w:rPr>
          <w:t>attraction</w:t>
        </w:r>
      </w:ins>
      <w:r>
        <w:rPr>
          <w:rStyle w:val="Emphasis"/>
          <w:rFonts w:ascii="Times New Roman" w:hAnsi="Times New Roman"/>
          <w:bCs/>
          <w:i w:val="false"/>
          <w:iCs w:val="false"/>
          <w:color w:val="000000"/>
        </w:rPr>
        <w:t xml:space="preserve"> of this species as </w:t>
      </w:r>
      <w:ins w:id="182" w:author="Weyrich, Alexandra" w:date="2018-06-04T15:35:00Z">
        <w:r>
          <w:rPr>
            <w:rStyle w:val="Emphasis"/>
            <w:rFonts w:ascii="Times New Roman" w:hAnsi="Times New Roman"/>
            <w:bCs/>
            <w:i w:val="false"/>
            <w:iCs w:val="false"/>
            <w:color w:val="000000"/>
          </w:rPr>
          <w:t xml:space="preserve">a </w:t>
        </w:r>
      </w:ins>
      <w:r>
        <w:rPr>
          <w:rStyle w:val="Emphasis"/>
          <w:rFonts w:ascii="Times New Roman" w:hAnsi="Times New Roman"/>
          <w:bCs/>
          <w:i w:val="false"/>
          <w:iCs w:val="false"/>
          <w:color w:val="000000"/>
        </w:rPr>
        <w:t xml:space="preserve">rodent infection model for </w:t>
      </w:r>
      <w:r>
        <w:rPr>
          <w:rStyle w:val="Emphasis"/>
          <w:rFonts w:ascii="Times New Roman" w:hAnsi="Times New Roman"/>
          <w:bCs/>
          <w:color w:val="000000"/>
        </w:rPr>
        <w:t>Eimeria</w:t>
      </w:r>
      <w:r>
        <w:rPr>
          <w:rStyle w:val="Emphasis"/>
          <w:rFonts w:ascii="Times New Roman" w:hAnsi="Times New Roman"/>
          <w:bCs/>
          <w:i w:val="false"/>
          <w:iCs w:val="false"/>
          <w:color w:val="000000"/>
        </w:rPr>
        <w:t>.</w:t>
      </w:r>
      <w:commentRangeEnd w:id="28"/>
      <w:r>
        <w:commentReference w:id="28"/>
      </w:r>
      <w:r>
        <w:rPr>
          <w:rStyle w:val="Emphasis"/>
          <w:rFonts w:ascii="Times New Roman" w:hAnsi="Times New Roman"/>
          <w:bCs/>
          <w:i w:val="false"/>
          <w:iCs w:val="false"/>
          <w:color w:val="000000"/>
        </w:rPr>
      </w:r>
    </w:p>
    <w:p>
      <w:pPr>
        <w:pStyle w:val="Normal"/>
        <w:tabs>
          <w:tab w:val="left" w:pos="4940" w:leader="none"/>
          <w:tab w:val="left" w:pos="6382" w:leader="none"/>
        </w:tabs>
        <w:spacing w:lineRule="auto" w:line="360" w:before="57" w:after="57"/>
        <w:jc w:val="both"/>
        <w:rPr/>
      </w:pPr>
      <w:r>
        <w:rPr/>
      </w:r>
    </w:p>
    <w:p>
      <w:pPr>
        <w:pStyle w:val="Normal"/>
        <w:spacing w:lineRule="auto" w:line="360"/>
        <w:jc w:val="both"/>
        <w:rPr/>
      </w:pPr>
      <w:r>
        <w:rPr>
          <w:b/>
          <w:bCs/>
        </w:rPr>
        <w:t>3. Material and Methods</w:t>
      </w:r>
    </w:p>
    <w:p>
      <w:pPr>
        <w:pStyle w:val="Normal"/>
        <w:spacing w:lineRule="auto" w:line="360"/>
        <w:jc w:val="both"/>
        <w:rPr>
          <w:b/>
          <w:b/>
          <w:bCs/>
        </w:rPr>
      </w:pPr>
      <w:r>
        <w:rPr>
          <w:b/>
          <w:bCs/>
        </w:rPr>
      </w:r>
    </w:p>
    <w:p>
      <w:pPr>
        <w:pStyle w:val="Normal"/>
        <w:spacing w:lineRule="auto" w:line="360"/>
        <w:jc w:val="both"/>
        <w:rPr>
          <w:b/>
          <w:b/>
          <w:bCs/>
        </w:rPr>
      </w:pPr>
      <w:r>
        <w:rPr>
          <w:b/>
          <w:bCs/>
        </w:rPr>
        <w:t xml:space="preserve">3.1.  Wild isolate of </w:t>
      </w:r>
      <w:r>
        <w:rPr>
          <w:b/>
          <w:bCs/>
          <w:i/>
          <w:iCs/>
        </w:rPr>
        <w:t xml:space="preserve">E. falciformis </w:t>
      </w:r>
      <w:r>
        <w:rPr>
          <w:b/>
          <w:bCs/>
        </w:rPr>
        <w:t xml:space="preserve">(falW) and </w:t>
      </w:r>
      <w:r>
        <w:rPr>
          <w:b/>
          <w:bCs/>
          <w:i/>
          <w:iCs/>
        </w:rPr>
        <w:t>E. ferrisi</w:t>
      </w:r>
      <w:r>
        <w:rPr>
          <w:b/>
          <w:bCs/>
        </w:rPr>
        <w:t xml:space="preserve"> (ferW)</w:t>
      </w:r>
      <w:r>
        <w:rPr>
          <w:b/>
          <w:bCs/>
        </w:rPr>
        <w:commentReference w:id="29"/>
      </w:r>
    </w:p>
    <w:p>
      <w:pPr>
        <w:pStyle w:val="Normal"/>
        <w:spacing w:lineRule="auto" w:line="360"/>
        <w:jc w:val="both"/>
        <w:rPr>
          <w:rFonts w:ascii="Times New Roman" w:hAnsi="Times New Roman"/>
        </w:rPr>
      </w:pPr>
      <w:r>
        <w:rPr>
          <w:rFonts w:ascii="Times New Roman" w:hAnsi="Times New Roman"/>
        </w:rPr>
        <w:t xml:space="preserve">The pure inocula of </w:t>
      </w:r>
      <w:r>
        <w:rPr>
          <w:rFonts w:ascii="Times New Roman" w:hAnsi="Times New Roman"/>
          <w:i/>
          <w:iCs/>
        </w:rPr>
        <w:t>E. f</w:t>
      </w:r>
      <w:del w:id="183" w:author="xx" w:date="2018-06-24T19:05:00Z">
        <w:r>
          <w:rPr>
            <w:rFonts w:ascii="Times New Roman" w:hAnsi="Times New Roman"/>
            <w:i/>
            <w:iCs/>
          </w:rPr>
          <w:delText>l</w:delText>
        </w:r>
      </w:del>
      <w:r>
        <w:rPr>
          <w:rFonts w:ascii="Times New Roman" w:hAnsi="Times New Roman"/>
          <w:i/>
          <w:iCs/>
        </w:rPr>
        <w:t>a</w:t>
      </w:r>
      <w:ins w:id="184" w:author="xx" w:date="2018-06-24T19:05:00Z">
        <w:r>
          <w:rPr>
            <w:rFonts w:ascii="Times New Roman" w:hAnsi="Times New Roman"/>
            <w:i/>
            <w:iCs/>
          </w:rPr>
          <w:t>l</w:t>
        </w:r>
      </w:ins>
      <w:r>
        <w:rPr>
          <w:rFonts w:ascii="Times New Roman" w:hAnsi="Times New Roman"/>
          <w:i/>
          <w:iCs/>
        </w:rPr>
        <w:t xml:space="preserve">ciformis </w:t>
      </w:r>
      <w:r>
        <w:rPr>
          <w:rFonts w:ascii="Times New Roman" w:hAnsi="Times New Roman"/>
        </w:rPr>
        <w:t xml:space="preserve">(falW) and </w:t>
      </w:r>
      <w:r>
        <w:rPr>
          <w:rFonts w:ascii="Times New Roman" w:hAnsi="Times New Roman"/>
          <w:i/>
          <w:iCs/>
        </w:rPr>
        <w:t>E. ferrisi</w:t>
      </w:r>
      <w:r>
        <w:rPr>
          <w:rFonts w:ascii="Times New Roman" w:hAnsi="Times New Roman"/>
        </w:rPr>
        <w:t xml:space="preserve"> (ferW) wild derived isolates were produced in our lab through NMRI infection experiment. Briefly, sporulated oocysts of </w:t>
      </w:r>
      <w:r>
        <w:rPr>
          <w:rFonts w:ascii="Times New Roman" w:hAnsi="Times New Roman"/>
          <w:i/>
          <w:iCs/>
        </w:rPr>
        <w:t>Eimeria</w:t>
      </w:r>
      <w:r>
        <w:rPr>
          <w:rFonts w:ascii="Times New Roman" w:hAnsi="Times New Roman"/>
        </w:rPr>
        <w:t xml:space="preserve"> were recovered </w:t>
      </w:r>
      <w:ins w:id="185" w:author="xx" w:date="2018-06-24T19:55:00Z">
        <w:r>
          <w:rPr>
            <w:rFonts w:ascii="Times New Roman" w:hAnsi="Times New Roman"/>
          </w:rPr>
          <w:t xml:space="preserve">Berlin in 2016 </w:t>
        </w:r>
      </w:ins>
      <w:r>
        <w:rPr>
          <w:rFonts w:ascii="Times New Roman" w:hAnsi="Times New Roman"/>
        </w:rPr>
        <w:t xml:space="preserve">from samples obtained after field collection from </w:t>
      </w:r>
      <w:ins w:id="186" w:author="xx" w:date="2018-06-24T19:54:00Z">
        <w:r>
          <w:rPr>
            <w:rFonts w:ascii="Times New Roman" w:hAnsi="Times New Roman"/>
          </w:rPr>
          <w:t xml:space="preserve">the </w:t>
        </w:r>
      </w:ins>
      <w:r>
        <w:rPr>
          <w:rFonts w:ascii="Times New Roman" w:hAnsi="Times New Roman"/>
        </w:rPr>
        <w:t xml:space="preserve">house mouse hybrid zone </w:t>
      </w:r>
      <w:del w:id="187" w:author="xx" w:date="2018-06-24T19:54:00Z">
        <w:r>
          <w:rPr>
            <w:rFonts w:ascii="Times New Roman" w:hAnsi="Times New Roman"/>
          </w:rPr>
          <w:delText xml:space="preserve">to the </w:delText>
        </w:r>
      </w:del>
      <w:r>
        <w:rPr>
          <w:rFonts w:ascii="Times New Roman" w:hAnsi="Times New Roman"/>
        </w:rPr>
        <w:t>north of</w:t>
      </w:r>
      <w:del w:id="188" w:author="xx" w:date="2018-06-24T19:55:00Z">
        <w:r>
          <w:rPr>
            <w:rFonts w:ascii="Times New Roman" w:hAnsi="Times New Roman"/>
          </w:rPr>
          <w:delText xml:space="preserve"> Berlin in 2016</w:delText>
        </w:r>
      </w:del>
      <w:r>
        <w:rPr>
          <w:rFonts w:ascii="Times New Roman" w:hAnsi="Times New Roman"/>
        </w:rPr>
        <w:t xml:space="preserve">, from individual faeces sample in which each genotype predominated 300 oocysts for </w:t>
      </w:r>
      <w:commentRangeStart w:id="30"/>
      <w:r>
        <w:rPr>
          <w:rFonts w:ascii="Times New Roman" w:hAnsi="Times New Roman"/>
        </w:rPr>
        <w:t>E64</w:t>
      </w:r>
      <w:r>
        <w:rPr>
          <w:rFonts w:ascii="Times New Roman" w:hAnsi="Times New Roman"/>
        </w:rPr>
      </w:r>
      <w:commentRangeEnd w:id="30"/>
      <w:r>
        <w:commentReference w:id="30"/>
      </w:r>
      <w:r>
        <w:rPr>
          <w:rFonts w:ascii="Times New Roman" w:hAnsi="Times New Roman"/>
        </w:rPr>
        <w:t xml:space="preserve"> and 600 oocysts for </w:t>
      </w:r>
      <w:commentRangeStart w:id="31"/>
      <w:r>
        <w:rPr>
          <w:rFonts w:ascii="Times New Roman" w:hAnsi="Times New Roman"/>
        </w:rPr>
        <w:t>Efwild</w:t>
      </w:r>
      <w:r>
        <w:rPr>
          <w:rFonts w:ascii="Times New Roman" w:hAnsi="Times New Roman"/>
        </w:rPr>
      </w:r>
      <w:commentRangeEnd w:id="31"/>
      <w:r>
        <w:commentReference w:id="31"/>
      </w:r>
      <w:r>
        <w:rPr>
          <w:rFonts w:ascii="Times New Roman" w:hAnsi="Times New Roman"/>
        </w:rPr>
        <w:t xml:space="preserve"> were inoculated into 16 weeks old -NMRI female. </w:t>
      </w:r>
      <w:del w:id="189" w:author="xx" w:date="2018-06-24T19:06:00Z">
        <w:r>
          <w:rPr>
            <w:rFonts w:ascii="Times New Roman" w:hAnsi="Times New Roman"/>
          </w:rPr>
          <w:delText xml:space="preserve"> </w:delText>
        </w:r>
      </w:del>
      <w:r>
        <w:rPr>
          <w:rFonts w:ascii="Times New Roman" w:hAnsi="Times New Roman"/>
        </w:rPr>
        <w:t xml:space="preserve">All mice were reared individually in wire cages in isolation rooms and provided with food and water </w:t>
      </w:r>
      <w:r>
        <w:rPr>
          <w:rFonts w:ascii="Times New Roman" w:hAnsi="Times New Roman"/>
          <w:i/>
          <w:iCs/>
        </w:rPr>
        <w:t>ad libi</w:t>
      </w:r>
      <w:ins w:id="190" w:author="xx" w:date="2018-06-24T19:06:00Z">
        <w:r>
          <w:rPr>
            <w:rFonts w:ascii="Times New Roman" w:hAnsi="Times New Roman"/>
            <w:i/>
            <w:iCs/>
          </w:rPr>
          <w:t>t</w:t>
        </w:r>
      </w:ins>
      <w:del w:id="191" w:author="xx" w:date="2018-06-24T19:06:00Z">
        <w:r>
          <w:rPr>
            <w:rFonts w:ascii="Times New Roman" w:hAnsi="Times New Roman"/>
            <w:i/>
            <w:iCs/>
          </w:rPr>
          <w:delText>d</w:delText>
        </w:r>
      </w:del>
      <w:r>
        <w:rPr>
          <w:rFonts w:ascii="Times New Roman" w:hAnsi="Times New Roman"/>
          <w:i/>
          <w:iCs/>
        </w:rPr>
        <w:t>um</w:t>
      </w:r>
      <w:r>
        <w:rPr>
          <w:rFonts w:ascii="Times New Roman" w:hAnsi="Times New Roman"/>
        </w:rPr>
        <w:t>. The faeces from those mice were collected daily during the period of oocyst release from 1 to 12 days post-inoculation [</w:t>
      </w:r>
      <w:ins w:id="192" w:author="xx" w:date="2018-06-24T19:06:00Z">
        <w:r>
          <w:rPr>
            <w:rFonts w:ascii="Times New Roman" w:hAnsi="Times New Roman"/>
          </w:rPr>
          <w:t>d</w:t>
        </w:r>
      </w:ins>
      <w:r>
        <w:rPr>
          <w:rFonts w:ascii="Times New Roman" w:hAnsi="Times New Roman"/>
        </w:rPr>
        <w:t>pi]. Oocysts in faeces were harvested by screening, sedimentation- flotation in saturated NaCl salt solution, and washings. They were then placed in 2% potassium dichromate and incubated at 25</w:t>
      </w:r>
      <w:ins w:id="193" w:author="xx" w:date="2018-06-24T19:07:00Z">
        <w:r>
          <w:rPr>
            <w:rFonts w:ascii="Times New Roman" w:hAnsi="Times New Roman"/>
          </w:rPr>
          <w:t xml:space="preserve"> °</w:t>
        </w:r>
      </w:ins>
      <w:r>
        <w:rPr>
          <w:rFonts w:ascii="Times New Roman" w:hAnsi="Times New Roman"/>
        </w:rPr>
        <w:t>C for 4 days to permit oocyst sporulation. Sporulated oocyst</w:t>
      </w:r>
      <w:ins w:id="194" w:author="xx" w:date="2018-06-24T19:07:00Z">
        <w:r>
          <w:rPr>
            <w:rFonts w:ascii="Times New Roman" w:hAnsi="Times New Roman"/>
          </w:rPr>
          <w:t>s</w:t>
        </w:r>
      </w:ins>
      <w:r>
        <w:rPr>
          <w:rFonts w:ascii="Times New Roman" w:hAnsi="Times New Roman"/>
        </w:rPr>
        <w:t xml:space="preserve"> were examined repeatedly under light microscopy to ensure </w:t>
      </w:r>
      <w:del w:id="195" w:author="xx" w:date="2018-06-24T19:07:00Z">
        <w:r>
          <w:rPr>
            <w:rFonts w:ascii="Times New Roman" w:hAnsi="Times New Roman"/>
          </w:rPr>
          <w:delText xml:space="preserve">its </w:delText>
        </w:r>
      </w:del>
      <w:ins w:id="196" w:author="xx" w:date="2018-06-24T19:07:00Z">
        <w:r>
          <w:rPr>
            <w:rFonts w:ascii="Times New Roman" w:hAnsi="Times New Roman"/>
          </w:rPr>
          <w:t xml:space="preserve">their </w:t>
        </w:r>
      </w:ins>
      <w:r>
        <w:rPr>
          <w:rFonts w:ascii="Times New Roman" w:hAnsi="Times New Roman"/>
        </w:rPr>
        <w:t>purity, and were then stored at 4 °C for about 1 month</w:t>
      </w:r>
      <w:del w:id="197" w:author="xx" w:date="2018-06-24T19:07:00Z">
        <w:r>
          <w:rPr>
            <w:rFonts w:ascii="Times New Roman" w:hAnsi="Times New Roman"/>
          </w:rPr>
          <w:delText>s</w:delText>
        </w:r>
      </w:del>
      <w:r>
        <w:rPr>
          <w:rFonts w:ascii="Times New Roman" w:hAnsi="Times New Roman"/>
        </w:rPr>
        <w:t xml:space="preserve"> prior to use.</w:t>
      </w:r>
    </w:p>
    <w:p>
      <w:pPr>
        <w:pStyle w:val="Normal"/>
        <w:spacing w:lineRule="auto" w:line="360"/>
        <w:jc w:val="both"/>
        <w:rPr>
          <w:rFonts w:ascii="Times New Roman" w:hAnsi="Times New Roman"/>
        </w:rPr>
      </w:pPr>
      <w:r>
        <w:rPr>
          <w:rFonts w:ascii="Times New Roman" w:hAnsi="Times New Roman"/>
        </w:rPr>
      </w:r>
    </w:p>
    <w:p>
      <w:pPr>
        <w:pStyle w:val="Normal"/>
        <w:spacing w:lineRule="auto" w:line="360"/>
        <w:jc w:val="both"/>
        <w:rPr>
          <w:rFonts w:ascii="Times New Roman" w:hAnsi="Times New Roman"/>
          <w:b/>
          <w:b/>
          <w:bCs/>
        </w:rPr>
      </w:pPr>
      <w:r>
        <w:rPr>
          <w:rFonts w:ascii="Times New Roman" w:hAnsi="Times New Roman"/>
          <w:b/>
          <w:bCs/>
        </w:rPr>
        <w:t>3.2.  Infection protocol, oocyst counting and sample collection:</w:t>
      </w:r>
    </w:p>
    <w:p>
      <w:pPr>
        <w:pStyle w:val="Normal"/>
        <w:spacing w:lineRule="auto" w:line="360"/>
        <w:jc w:val="both"/>
        <w:rPr>
          <w:rFonts w:ascii="Times New Roman" w:hAnsi="Times New Roman"/>
        </w:rPr>
      </w:pPr>
      <w:r>
        <w:rPr>
          <w:rFonts w:ascii="Times New Roman" w:hAnsi="Times New Roman"/>
        </w:rPr>
        <w:t xml:space="preserve">The cleaned inocula of the wild derived </w:t>
      </w:r>
      <w:r>
        <w:rPr>
          <w:rFonts w:ascii="Times New Roman" w:hAnsi="Times New Roman"/>
          <w:i/>
          <w:iCs/>
        </w:rPr>
        <w:t xml:space="preserve">E. falciformis </w:t>
      </w:r>
      <w:r>
        <w:rPr>
          <w:rFonts w:ascii="Times New Roman" w:hAnsi="Times New Roman"/>
        </w:rPr>
        <w:t xml:space="preserve">(falW) and </w:t>
      </w:r>
      <w:r>
        <w:rPr>
          <w:rFonts w:ascii="Times New Roman" w:hAnsi="Times New Roman"/>
          <w:i/>
          <w:iCs/>
        </w:rPr>
        <w:t xml:space="preserve">E. ferrisi </w:t>
      </w:r>
      <w:r>
        <w:rPr>
          <w:rFonts w:ascii="Times New Roman" w:hAnsi="Times New Roman"/>
        </w:rPr>
        <w:t xml:space="preserve">(ferW) isolates produced from the previously described experiment. The inoculum of </w:t>
      </w:r>
      <w:r>
        <w:rPr>
          <w:rFonts w:ascii="Times New Roman" w:hAnsi="Times New Roman"/>
          <w:i/>
          <w:iCs/>
        </w:rPr>
        <w:t>E. falciformis</w:t>
      </w:r>
      <w:r>
        <w:rPr>
          <w:rFonts w:ascii="Times New Roman" w:hAnsi="Times New Roman"/>
        </w:rPr>
        <w:t xml:space="preserve"> was originally </w:t>
      </w:r>
      <w:del w:id="198" w:author="xx" w:date="2018-06-24T19:08:00Z">
        <w:r>
          <w:rPr>
            <w:rFonts w:ascii="Times New Roman" w:hAnsi="Times New Roman"/>
          </w:rPr>
          <w:delText xml:space="preserve">isolated in Wupperthal </w:delText>
        </w:r>
      </w:del>
      <w:r>
        <w:rPr>
          <w:rFonts w:ascii="Times New Roman" w:hAnsi="Times New Roman"/>
        </w:rPr>
        <w:t xml:space="preserve">by Haberkorn </w:t>
      </w:r>
      <w:del w:id="199" w:author="xx" w:date="2018-06-24T19:08:00Z">
        <w:r>
          <w:rPr>
            <w:rFonts w:ascii="Times New Roman" w:hAnsi="Times New Roman"/>
          </w:rPr>
          <w:delText xml:space="preserve">working at Bayer Animal Health company </w:delText>
        </w:r>
      </w:del>
      <w:r>
        <w:rPr>
          <w:rFonts w:ascii="Times New Roman" w:hAnsi="Times New Roman"/>
        </w:rPr>
        <w:t xml:space="preserve">in 1960 and </w:t>
      </w:r>
      <w:del w:id="200" w:author="xx" w:date="2018-06-24T19:09:00Z">
        <w:r>
          <w:rPr>
            <w:rFonts w:ascii="Times New Roman" w:hAnsi="Times New Roman"/>
          </w:rPr>
          <w:delText xml:space="preserve">described in 1970, it </w:delText>
        </w:r>
      </w:del>
      <w:r>
        <w:rPr>
          <w:rFonts w:ascii="Times New Roman" w:hAnsi="Times New Roman"/>
        </w:rPr>
        <w:t xml:space="preserve">was since </w:t>
      </w:r>
      <w:del w:id="201" w:author="xx" w:date="2018-06-24T19:09:00Z">
        <w:r>
          <w:rPr>
            <w:rFonts w:ascii="Times New Roman" w:hAnsi="Times New Roman"/>
          </w:rPr>
          <w:delText xml:space="preserve">then </w:delText>
        </w:r>
      </w:del>
      <w:r>
        <w:rPr>
          <w:rFonts w:ascii="Times New Roman" w:hAnsi="Times New Roman"/>
        </w:rPr>
        <w:t>propagated through experimental passaging in NMRI mice every 3 months.</w:t>
      </w:r>
    </w:p>
    <w:p>
      <w:pPr>
        <w:pStyle w:val="Normal"/>
        <w:spacing w:lineRule="auto" w:line="360"/>
        <w:jc w:val="both"/>
        <w:rPr>
          <w:rFonts w:ascii="Times New Roman" w:hAnsi="Times New Roman"/>
        </w:rPr>
      </w:pPr>
      <w:r>
        <w:rPr>
          <w:rFonts w:ascii="Times New Roman" w:hAnsi="Times New Roman"/>
        </w:rPr>
        <w:t>15 female NMRI mice (10 to 12 weeks old) were randomly assigned to four groups</w:t>
      </w:r>
      <w:ins w:id="202" w:author="xx" w:date="2018-06-24T19:15:00Z">
        <w:r>
          <w:rPr>
            <w:rFonts w:ascii="Times New Roman" w:hAnsi="Times New Roman"/>
          </w:rPr>
          <w:t xml:space="preserve"> each</w:t>
        </w:r>
      </w:ins>
      <w:r>
        <w:rPr>
          <w:rFonts w:ascii="Times New Roman" w:hAnsi="Times New Roman"/>
        </w:rPr>
        <w:t xml:space="preserve">, including a </w:t>
      </w:r>
      <w:del w:id="203" w:author="xx" w:date="2018-06-24T19:15:00Z">
        <w:r>
          <w:rPr>
            <w:rFonts w:ascii="Times New Roman" w:hAnsi="Times New Roman"/>
          </w:rPr>
          <w:delText xml:space="preserve">group </w:delText>
        </w:r>
      </w:del>
      <w:del w:id="204" w:author="xx" w:date="2018-06-24T19:16:00Z">
        <w:r>
          <w:rPr>
            <w:rFonts w:ascii="Times New Roman" w:hAnsi="Times New Roman"/>
          </w:rPr>
          <w:delText xml:space="preserve">maintained as study </w:delText>
        </w:r>
      </w:del>
      <w:r>
        <w:rPr>
          <w:rFonts w:ascii="Times New Roman" w:hAnsi="Times New Roman"/>
        </w:rPr>
        <w:t>control</w:t>
      </w:r>
      <w:del w:id="205" w:author="xx" w:date="2018-06-24T19:16:00Z">
        <w:r>
          <w:rPr>
            <w:rFonts w:ascii="Times New Roman" w:hAnsi="Times New Roman"/>
          </w:rPr>
          <w:delText>s</w:delText>
        </w:r>
      </w:del>
      <w:r>
        <w:rPr>
          <w:rFonts w:ascii="Times New Roman" w:hAnsi="Times New Roman"/>
        </w:rPr>
        <w:t xml:space="preserve"> </w:t>
      </w:r>
      <w:ins w:id="206" w:author="xx" w:date="2018-06-24T19:15:00Z">
        <w:r>
          <w:rPr>
            <w:rFonts w:ascii="Times New Roman" w:hAnsi="Times New Roman"/>
          </w:rPr>
          <w:t xml:space="preserve">group </w:t>
        </w:r>
      </w:ins>
      <w:r>
        <w:rPr>
          <w:rFonts w:ascii="Times New Roman" w:hAnsi="Times New Roman"/>
        </w:rPr>
        <w:t xml:space="preserve">that </w:t>
      </w:r>
      <w:del w:id="207" w:author="xx" w:date="2018-06-24T19:16:00Z">
        <w:r>
          <w:rPr>
            <w:rFonts w:ascii="Times New Roman" w:hAnsi="Times New Roman"/>
          </w:rPr>
          <w:delText xml:space="preserve">were </w:delText>
        </w:r>
      </w:del>
      <w:ins w:id="208" w:author="xx" w:date="2018-06-24T19:16:00Z">
        <w:r>
          <w:rPr>
            <w:rFonts w:ascii="Times New Roman" w:hAnsi="Times New Roman"/>
          </w:rPr>
          <w:t xml:space="preserve">was </w:t>
        </w:r>
      </w:ins>
      <w:r>
        <w:rPr>
          <w:rFonts w:ascii="Times New Roman" w:hAnsi="Times New Roman"/>
        </w:rPr>
        <w:t>not inoculated. The remaining 45 mice were inoculated via oral gavage with 0.1 ml of inoculum containing a single dose of 200 sporulated oocyst</w:t>
      </w:r>
      <w:ins w:id="209" w:author="xx" w:date="2018-06-24T19:16:00Z">
        <w:r>
          <w:rPr>
            <w:rFonts w:ascii="Times New Roman" w:hAnsi="Times New Roman"/>
          </w:rPr>
          <w:t>s</w:t>
        </w:r>
      </w:ins>
      <w:r>
        <w:rPr>
          <w:rFonts w:ascii="Times New Roman" w:hAnsi="Times New Roman"/>
        </w:rPr>
        <w:t>. The inoculum had been prepared counting the total number of oocysts in 10µl directly on a standard microscope slide.</w:t>
      </w:r>
    </w:p>
    <w:p>
      <w:pPr>
        <w:pStyle w:val="Normal"/>
        <w:spacing w:lineRule="auto" w:line="360"/>
        <w:jc w:val="both"/>
        <w:rPr>
          <w:rFonts w:ascii="Times New Roman" w:hAnsi="Times New Roman"/>
          <w:del w:id="217" w:author="xx" w:date="2018-06-24T19:13:00Z"/>
        </w:rPr>
      </w:pPr>
      <w:del w:id="210" w:author="xx" w:date="2018-06-24T19:12:00Z">
        <w:r>
          <w:rPr>
            <w:rFonts w:ascii="Times New Roman" w:hAnsi="Times New Roman"/>
          </w:rPr>
          <w:delText xml:space="preserve">Complete </w:delText>
        </w:r>
      </w:del>
      <w:ins w:id="211" w:author="xx" w:date="2018-06-24T19:12:00Z">
        <w:r>
          <w:rPr>
            <w:rFonts w:ascii="Times New Roman" w:hAnsi="Times New Roman"/>
          </w:rPr>
          <w:t xml:space="preserve">All </w:t>
        </w:r>
      </w:ins>
      <w:r>
        <w:rPr>
          <w:rFonts w:ascii="Times New Roman" w:hAnsi="Times New Roman"/>
        </w:rPr>
        <w:t xml:space="preserve">faeces were collected every day of the experiment. </w:t>
      </w:r>
      <w:del w:id="212" w:author="xx" w:date="2018-06-24T19:12:00Z">
        <w:r>
          <w:rPr>
            <w:rFonts w:ascii="Times New Roman" w:hAnsi="Times New Roman"/>
          </w:rPr>
          <w:delText xml:space="preserve"> </w:delText>
        </w:r>
      </w:del>
      <w:r>
        <w:rPr>
          <w:rFonts w:ascii="Times New Roman" w:hAnsi="Times New Roman"/>
        </w:rPr>
        <w:t>After weigh</w:t>
      </w:r>
      <w:del w:id="213" w:author="xx" w:date="2018-06-24T19:12:00Z">
        <w:r>
          <w:rPr>
            <w:rFonts w:ascii="Times New Roman" w:hAnsi="Times New Roman"/>
          </w:rPr>
          <w:delText>t</w:delText>
        </w:r>
      </w:del>
      <w:r>
        <w:rPr>
          <w:rFonts w:ascii="Times New Roman" w:hAnsi="Times New Roman"/>
        </w:rPr>
        <w:t xml:space="preserve">ing </w:t>
      </w:r>
      <w:del w:id="214" w:author="xx" w:date="2018-06-24T19:12:00Z">
        <w:r>
          <w:rPr>
            <w:rFonts w:ascii="Times New Roman" w:hAnsi="Times New Roman"/>
          </w:rPr>
          <w:delText xml:space="preserve">of </w:delText>
        </w:r>
      </w:del>
      <w:r>
        <w:rPr>
          <w:rFonts w:ascii="Times New Roman" w:hAnsi="Times New Roman"/>
        </w:rPr>
        <w:t>the faeces, flotation was performed</w:t>
      </w:r>
      <w:del w:id="215" w:author="xx" w:date="2018-06-24T19:13:00Z">
        <w:r>
          <w:rPr>
            <w:rFonts w:ascii="Times New Roman" w:hAnsi="Times New Roman"/>
          </w:rPr>
          <w:delText xml:space="preserve"> as follows</w:delText>
        </w:r>
      </w:del>
      <w:r>
        <w:rPr>
          <w:rFonts w:ascii="Times New Roman" w:hAnsi="Times New Roman"/>
        </w:rPr>
        <w:t xml:space="preserve">: </w:t>
      </w:r>
      <w:del w:id="216" w:author="xx" w:date="2018-06-24T19:12:00Z">
        <w:r>
          <w:rPr>
            <w:rFonts w:ascii="Times New Roman" w:hAnsi="Times New Roman"/>
          </w:rPr>
          <w:delText xml:space="preserve"> </w:delText>
        </w:r>
      </w:del>
      <w:r>
        <w:rPr>
          <w:rFonts w:ascii="Times New Roman" w:hAnsi="Times New Roman"/>
        </w:rPr>
        <w:t xml:space="preserve">Saturated salt (NaCl) solution was added, the mixture was stirred and </w:t>
      </w:r>
    </w:p>
    <w:p>
      <w:pPr>
        <w:pStyle w:val="Normal"/>
        <w:spacing w:lineRule="auto" w:line="360"/>
        <w:jc w:val="both"/>
        <w:rPr/>
      </w:pPr>
      <w:r>
        <w:rPr>
          <w:rFonts w:ascii="Times New Roman" w:hAnsi="Times New Roman"/>
        </w:rPr>
        <w:t xml:space="preserve">centrifuged at 3175g. It was washed twice with physiological </w:t>
      </w:r>
      <w:del w:id="218" w:author="xx" w:date="2018-06-24T19:13:00Z">
        <w:r>
          <w:rPr>
            <w:rFonts w:ascii="Times New Roman" w:hAnsi="Times New Roman"/>
          </w:rPr>
          <w:delText xml:space="preserve">salt </w:delText>
        </w:r>
      </w:del>
      <w:ins w:id="219" w:author="xx" w:date="2018-06-24T19:13:00Z">
        <w:r>
          <w:rPr>
            <w:rFonts w:ascii="Times New Roman" w:hAnsi="Times New Roman"/>
          </w:rPr>
          <w:t xml:space="preserve">NaCl </w:t>
        </w:r>
      </w:ins>
      <w:r>
        <w:rPr>
          <w:rFonts w:ascii="Times New Roman" w:hAnsi="Times New Roman"/>
        </w:rPr>
        <w:t>solution and after the last washing 2ml of 2% potassium dichromate solution were added to the pellet and 10µl of the solution were loaded into a “Neubauer-improved chamber”. Oocyst</w:t>
      </w:r>
      <w:ins w:id="220" w:author="xx" w:date="2018-06-24T19:13:00Z">
        <w:r>
          <w:rPr>
            <w:rFonts w:ascii="Times New Roman" w:hAnsi="Times New Roman"/>
          </w:rPr>
          <w:t>s</w:t>
        </w:r>
      </w:ins>
      <w:r>
        <w:rPr>
          <w:rFonts w:ascii="Times New Roman" w:hAnsi="Times New Roman"/>
        </w:rPr>
        <w:t xml:space="preserve"> were counted in eight grid squares. Then the number of oocysts per gram faeces was obtained according to the (0.1µl) volume of a grid square: </w:t>
      </w:r>
      <w:r>
        <w:rPr>
          <w:rFonts w:ascii="Times New Roman" w:hAnsi="Times New Roman"/>
          <w:i/>
          <w:iCs/>
        </w:rPr>
        <w:t>Concentration (oocyst/g) = total #of oocyst / #squares counted *</w:t>
      </w:r>
      <w:r>
        <w:rPr>
          <w:rFonts w:ascii="Times New Roman" w:hAnsi="Times New Roman"/>
        </w:rPr>
        <w:t xml:space="preserve"> </w:t>
      </w:r>
      <w:r>
        <w:rPr>
          <w:rFonts w:ascii="Times New Roman" w:hAnsi="Times New Roman"/>
          <w:i/>
          <w:iCs/>
        </w:rPr>
        <w:t>10.000 ml</w:t>
      </w:r>
      <w:r>
        <w:rPr>
          <w:rFonts w:ascii="Times New Roman" w:hAnsi="Times New Roman"/>
          <w:i/>
          <w:iCs/>
          <w:vertAlign w:val="superscript"/>
        </w:rPr>
        <w:t xml:space="preserve">-1 </w:t>
      </w:r>
      <w:r>
        <w:rPr>
          <w:rFonts w:ascii="Times New Roman" w:hAnsi="Times New Roman"/>
          <w:i/>
          <w:iCs/>
        </w:rPr>
        <w:t>* 2ml / g (faeces)</w:t>
      </w:r>
    </w:p>
    <w:p>
      <w:pPr>
        <w:pStyle w:val="Normal"/>
        <w:spacing w:lineRule="auto" w:line="360"/>
        <w:jc w:val="both"/>
        <w:rPr>
          <w:rFonts w:ascii="Times New Roman" w:hAnsi="Times New Roman"/>
          <w:color w:val="000000"/>
          <w:ins w:id="256" w:author="Weyrich, Alexandra" w:date="2018-05-28T17:58:00Z"/>
        </w:rPr>
      </w:pPr>
      <w:del w:id="221" w:author="xx" w:date="2018-06-24T19:17:00Z">
        <w:r>
          <w:rPr>
            <w:rFonts w:ascii="Times New Roman" w:hAnsi="Times New Roman"/>
          </w:rPr>
          <w:delText xml:space="preserve">The weight of mice was recorded </w:delText>
        </w:r>
      </w:del>
      <w:ins w:id="222" w:author="xx" w:date="2018-06-24T19:18:00Z">
        <w:r>
          <w:rPr>
            <w:rFonts w:ascii="Times New Roman" w:hAnsi="Times New Roman"/>
          </w:rPr>
          <w:t xml:space="preserve">During the 11 days of the experiment </w:t>
        </w:r>
      </w:ins>
      <w:del w:id="223" w:author="xx" w:date="2018-06-24T19:19:00Z">
        <w:r>
          <w:rPr>
            <w:rFonts w:ascii="Times New Roman" w:hAnsi="Times New Roman"/>
          </w:rPr>
          <w:delText xml:space="preserve">every day </w:delText>
        </w:r>
      </w:del>
      <w:del w:id="224" w:author="xx" w:date="2018-06-24T19:17:00Z">
        <w:r>
          <w:rPr>
            <w:rFonts w:ascii="Times New Roman" w:hAnsi="Times New Roman"/>
          </w:rPr>
          <w:delText xml:space="preserve">for </w:delText>
        </w:r>
      </w:del>
      <w:ins w:id="225" w:author="xx" w:date="2018-06-24T19:17:00Z">
        <w:r>
          <w:rPr>
            <w:rFonts w:ascii="Times New Roman" w:hAnsi="Times New Roman"/>
          </w:rPr>
          <w:t xml:space="preserve">the body weight of </w:t>
        </w:r>
      </w:ins>
      <w:r>
        <w:rPr>
          <w:rFonts w:ascii="Times New Roman" w:hAnsi="Times New Roman"/>
        </w:rPr>
        <w:t xml:space="preserve">each mouse </w:t>
      </w:r>
      <w:ins w:id="226" w:author="xx" w:date="2018-06-24T19:17:00Z">
        <w:r>
          <w:rPr>
            <w:rFonts w:ascii="Times New Roman" w:hAnsi="Times New Roman"/>
          </w:rPr>
          <w:t>was recorded</w:t>
        </w:r>
      </w:ins>
      <w:ins w:id="227" w:author="xx" w:date="2018-06-24T19:18:00Z">
        <w:r>
          <w:rPr>
            <w:rFonts w:ascii="Times New Roman" w:hAnsi="Times New Roman"/>
          </w:rPr>
          <w:t xml:space="preserve"> </w:t>
        </w:r>
      </w:ins>
      <w:ins w:id="228" w:author="xx" w:date="2018-06-24T19:19:00Z">
        <w:r>
          <w:rPr>
            <w:rFonts w:ascii="Times New Roman" w:hAnsi="Times New Roman"/>
          </w:rPr>
          <w:t xml:space="preserve">every day </w:t>
        </w:r>
      </w:ins>
      <w:del w:id="229" w:author="xx" w:date="2018-06-24T19:18:00Z">
        <w:r>
          <w:rPr>
            <w:rFonts w:ascii="Times New Roman" w:hAnsi="Times New Roman"/>
          </w:rPr>
          <w:delText>during the 11 days of the experiment</w:delText>
        </w:r>
      </w:del>
      <w:r>
        <w:rPr>
          <w:rFonts w:ascii="Times New Roman" w:hAnsi="Times New Roman"/>
        </w:rPr>
        <w:t xml:space="preserve">. </w:t>
      </w:r>
      <w:del w:id="230" w:author="xx" w:date="2018-06-24T19:17:00Z">
        <w:r>
          <w:rPr>
            <w:rFonts w:ascii="Times New Roman" w:hAnsi="Times New Roman"/>
          </w:rPr>
          <w:delText xml:space="preserve"> </w:delText>
        </w:r>
      </w:del>
      <w:ins w:id="231" w:author="xx" w:date="2018-06-24T19:19:00Z">
        <w:r>
          <w:rPr>
            <w:rFonts w:ascii="Times New Roman" w:hAnsi="Times New Roman"/>
          </w:rPr>
          <w:t xml:space="preserve">From each group </w:t>
        </w:r>
      </w:ins>
      <w:del w:id="232" w:author="xx" w:date="2018-06-24T19:19:00Z">
        <w:r>
          <w:rPr>
            <w:rFonts w:ascii="Times New Roman" w:hAnsi="Times New Roman"/>
          </w:rPr>
          <w:delText>T</w:delText>
        </w:r>
      </w:del>
      <w:ins w:id="233" w:author="xx" w:date="2018-06-24T19:19:00Z">
        <w:r>
          <w:rPr>
            <w:rFonts w:ascii="Times New Roman" w:hAnsi="Times New Roman"/>
          </w:rPr>
          <w:t>t</w:t>
        </w:r>
      </w:ins>
      <w:r>
        <w:rPr>
          <w:rFonts w:ascii="Times New Roman" w:hAnsi="Times New Roman"/>
        </w:rPr>
        <w:t xml:space="preserve">hree mice were sacrificed </w:t>
      </w:r>
      <w:del w:id="234" w:author="xx" w:date="2018-06-24T19:19:00Z">
        <w:r>
          <w:rPr>
            <w:rFonts w:ascii="Times New Roman" w:hAnsi="Times New Roman"/>
          </w:rPr>
          <w:delText xml:space="preserve">from each group </w:delText>
        </w:r>
      </w:del>
      <w:r>
        <w:rPr>
          <w:rFonts w:ascii="Times New Roman" w:hAnsi="Times New Roman"/>
        </w:rPr>
        <w:t xml:space="preserve">on 3, 5, 7, 9, and 11 dpi. Immediately after death the viscera were </w:t>
      </w:r>
      <w:del w:id="235" w:author="xx" w:date="2018-06-24T19:20:00Z">
        <w:r>
          <w:rPr>
            <w:rFonts w:ascii="Times New Roman" w:hAnsi="Times New Roman"/>
          </w:rPr>
          <w:delText>exposed</w:delText>
        </w:r>
      </w:del>
      <w:ins w:id="236" w:author="xx" w:date="2018-06-24T19:20:00Z">
        <w:r>
          <w:rPr>
            <w:rFonts w:ascii="Times New Roman" w:hAnsi="Times New Roman"/>
          </w:rPr>
          <w:t>exenterated and</w:t>
        </w:r>
      </w:ins>
      <w:del w:id="237" w:author="xx" w:date="2018-06-24T19:20:00Z">
        <w:r>
          <w:rPr>
            <w:rFonts w:ascii="Times New Roman" w:hAnsi="Times New Roman"/>
          </w:rPr>
          <w:delText>,</w:delText>
        </w:r>
      </w:del>
      <w:r>
        <w:rPr>
          <w:rFonts w:ascii="Times New Roman" w:hAnsi="Times New Roman"/>
        </w:rPr>
        <w:t xml:space="preserve"> </w:t>
      </w:r>
      <w:del w:id="238" w:author="xx" w:date="2018-06-24T19:20:00Z">
        <w:r>
          <w:rPr>
            <w:rFonts w:ascii="Times New Roman" w:hAnsi="Times New Roman"/>
          </w:rPr>
          <w:delText xml:space="preserve">the </w:delText>
        </w:r>
      </w:del>
      <w:r>
        <w:rPr>
          <w:rFonts w:ascii="Times New Roman" w:hAnsi="Times New Roman"/>
        </w:rPr>
        <w:t xml:space="preserve">spleen and caeca removed. Caecal contents were gently </w:t>
      </w:r>
      <w:ins w:id="239" w:author="xx" w:date="2018-06-24T19:21:00Z">
        <w:r>
          <w:rPr>
            <w:rFonts w:ascii="Times New Roman" w:hAnsi="Times New Roman"/>
          </w:rPr>
          <w:t>removed</w:t>
        </w:r>
      </w:ins>
      <w:del w:id="240" w:author="xx" w:date="2018-06-24T19:21:00Z">
        <w:r>
          <w:rPr>
            <w:rFonts w:ascii="Times New Roman" w:hAnsi="Times New Roman"/>
          </w:rPr>
          <w:delText xml:space="preserve">washed </w:delText>
        </w:r>
      </w:del>
      <w:del w:id="241" w:author="Weyrich, Alexandra" w:date="2018-05-28T18:08:00Z">
        <w:r>
          <w:rPr>
            <w:rFonts w:ascii="Times New Roman" w:hAnsi="Times New Roman"/>
          </w:rPr>
          <w:delText>away</w:delText>
        </w:r>
      </w:del>
      <w:r>
        <w:rPr>
          <w:rFonts w:ascii="Times New Roman" w:hAnsi="Times New Roman"/>
        </w:rPr>
        <w:t xml:space="preserve"> with physiological </w:t>
      </w:r>
      <w:del w:id="242" w:author="xx" w:date="2018-06-24T19:21:00Z">
        <w:r>
          <w:rPr>
            <w:rFonts w:ascii="Times New Roman" w:hAnsi="Times New Roman"/>
          </w:rPr>
          <w:delText xml:space="preserve">salt </w:delText>
        </w:r>
      </w:del>
      <w:ins w:id="243" w:author="xx" w:date="2018-06-24T19:21:00Z">
        <w:r>
          <w:rPr>
            <w:rFonts w:ascii="Times New Roman" w:hAnsi="Times New Roman"/>
          </w:rPr>
          <w:t xml:space="preserve">NaCl </w:t>
        </w:r>
      </w:ins>
      <w:r>
        <w:rPr>
          <w:rFonts w:ascii="Times New Roman" w:hAnsi="Times New Roman"/>
        </w:rPr>
        <w:t xml:space="preserve">solution and the tissue was cut longitudinally into two pieces. One piece was transferred into a </w:t>
      </w:r>
      <w:commentRangeStart w:id="32"/>
      <w:r>
        <w:rPr>
          <w:rFonts w:ascii="Times New Roman" w:hAnsi="Times New Roman"/>
        </w:rPr>
        <w:t xml:space="preserve">30 ml </w:t>
      </w:r>
      <w:del w:id="244" w:author="xx" w:date="2018-06-24T19:21:00Z">
        <w:r>
          <w:rPr>
            <w:rFonts w:ascii="Times New Roman" w:hAnsi="Times New Roman"/>
          </w:rPr>
          <w:delText xml:space="preserve">polypropylene </w:delText>
        </w:r>
      </w:del>
      <w:r>
        <w:rPr>
          <w:rFonts w:ascii="Times New Roman" w:hAnsi="Times New Roman"/>
        </w:rPr>
        <w:t xml:space="preserve">tube containing 20 µl of RNAlater® </w:t>
      </w:r>
      <w:r>
        <w:rPr>
          <w:rFonts w:ascii="Times New Roman" w:hAnsi="Times New Roman"/>
        </w:rPr>
      </w:r>
      <w:commentRangeEnd w:id="32"/>
      <w:r>
        <w:commentReference w:id="32"/>
      </w:r>
      <w:r>
        <w:rPr>
          <w:rFonts w:ascii="Times New Roman" w:hAnsi="Times New Roman"/>
        </w:rPr>
        <w:t>(Life Technologies; Carlsbad, CA, USA). Samples were stored for 4h at 4°C before</w:t>
      </w:r>
      <w:ins w:id="245" w:author="xx" w:date="2018-06-24T19:23:00Z">
        <w:r>
          <w:rPr>
            <w:rFonts w:ascii="Times New Roman" w:hAnsi="Times New Roman"/>
          </w:rPr>
          <w:t xml:space="preserve"> being</w:t>
        </w:r>
      </w:ins>
      <w:r>
        <w:rPr>
          <w:rFonts w:ascii="Times New Roman" w:hAnsi="Times New Roman"/>
        </w:rPr>
        <w:t xml:space="preserve"> transfer</w:t>
      </w:r>
      <w:ins w:id="246" w:author="xx" w:date="2018-06-24T19:23:00Z">
        <w:r>
          <w:rPr>
            <w:rFonts w:ascii="Times New Roman" w:hAnsi="Times New Roman"/>
          </w:rPr>
          <w:t>red</w:t>
        </w:r>
      </w:ins>
      <w:del w:id="247" w:author="xx" w:date="2018-06-24T19:23:00Z">
        <w:r>
          <w:rPr>
            <w:rFonts w:ascii="Times New Roman" w:hAnsi="Times New Roman"/>
          </w:rPr>
          <w:delText xml:space="preserve"> to</w:delText>
        </w:r>
      </w:del>
      <w:r>
        <w:rPr>
          <w:rFonts w:ascii="Times New Roman" w:hAnsi="Times New Roman"/>
        </w:rPr>
        <w:t xml:space="preserve"> and stor</w:t>
      </w:r>
      <w:ins w:id="248" w:author="xx" w:date="2018-06-24T19:23:00Z">
        <w:r>
          <w:rPr>
            <w:rFonts w:ascii="Times New Roman" w:hAnsi="Times New Roman"/>
          </w:rPr>
          <w:t>ed</w:t>
        </w:r>
      </w:ins>
      <w:del w:id="249" w:author="xx" w:date="2018-06-24T19:23:00Z">
        <w:r>
          <w:rPr>
            <w:rFonts w:ascii="Times New Roman" w:hAnsi="Times New Roman"/>
          </w:rPr>
          <w:delText>age</w:delText>
        </w:r>
      </w:del>
      <w:r>
        <w:rPr>
          <w:rFonts w:ascii="Times New Roman" w:hAnsi="Times New Roman"/>
        </w:rPr>
        <w:t xml:space="preserve"> at</w:t>
      </w:r>
      <w:ins w:id="250" w:author="Weyrich, Alexandra" w:date="2018-05-28T18:06:00Z">
        <w:r>
          <w:rPr>
            <w:rFonts w:ascii="Times New Roman" w:hAnsi="Times New Roman"/>
          </w:rPr>
          <w:t xml:space="preserve"> </w:t>
        </w:r>
      </w:ins>
      <w:r>
        <w:rPr>
          <w:rFonts w:ascii="Times New Roman" w:hAnsi="Times New Roman"/>
        </w:rPr>
        <w:t>−20 °C until us</w:t>
      </w:r>
      <w:ins w:id="251" w:author="Weyrich, Alexandra" w:date="2018-05-28T18:06:00Z">
        <w:r>
          <w:rPr>
            <w:rFonts w:ascii="Times New Roman" w:hAnsi="Times New Roman"/>
          </w:rPr>
          <w:t>ag</w:t>
        </w:r>
      </w:ins>
      <w:r>
        <w:rPr>
          <w:rFonts w:ascii="Times New Roman" w:hAnsi="Times New Roman"/>
        </w:rPr>
        <w:t>e. The second piece of caecum tissue was fixed in 4% f</w:t>
      </w:r>
      <w:r>
        <w:rPr>
          <w:rFonts w:ascii="Times New Roman" w:hAnsi="Times New Roman"/>
          <w:color w:val="000000"/>
        </w:rPr>
        <w:t xml:space="preserve">ormalin and stored at room temperature </w:t>
      </w:r>
      <w:del w:id="252" w:author="Weyrich, Alexandra" w:date="2018-05-28T18:10:00Z">
        <w:r>
          <w:rPr>
            <w:rFonts w:ascii="Times New Roman" w:hAnsi="Times New Roman"/>
            <w:color w:val="000000"/>
          </w:rPr>
          <w:delText xml:space="preserve">until </w:delText>
        </w:r>
      </w:del>
      <w:del w:id="253" w:author="Weyrich, Alexandra" w:date="2018-05-28T18:09:00Z">
        <w:r>
          <w:rPr>
            <w:rFonts w:ascii="Times New Roman" w:hAnsi="Times New Roman"/>
            <w:color w:val="000000"/>
          </w:rPr>
          <w:delText xml:space="preserve">used </w:delText>
        </w:r>
      </w:del>
      <w:del w:id="254" w:author="Weyrich, Alexandra" w:date="2018-05-28T18:10:00Z">
        <w:r>
          <w:rPr>
            <w:rFonts w:ascii="Times New Roman" w:hAnsi="Times New Roman"/>
            <w:color w:val="000000"/>
          </w:rPr>
          <w:delText>for histological</w:delText>
        </w:r>
      </w:del>
      <w:ins w:id="255" w:author="Weyrich, Alexandra" w:date="2018-05-28T18:10:00Z">
        <w:r>
          <w:rPr>
            <w:rFonts w:ascii="Times New Roman" w:hAnsi="Times New Roman"/>
            <w:color w:val="000000"/>
          </w:rPr>
          <w:t>for histological</w:t>
        </w:r>
      </w:ins>
      <w:r>
        <w:rPr>
          <w:rFonts w:ascii="Times New Roman" w:hAnsi="Times New Roman"/>
          <w:color w:val="000000"/>
        </w:rPr>
        <w:t xml:space="preserve"> examination.</w:t>
      </w:r>
    </w:p>
    <w:p>
      <w:pPr>
        <w:pStyle w:val="Normal"/>
        <w:spacing w:lineRule="auto" w:line="360"/>
        <w:jc w:val="both"/>
        <w:rPr/>
      </w:pPr>
      <w:r>
        <w:rPr/>
      </w:r>
    </w:p>
    <w:p>
      <w:pPr>
        <w:pStyle w:val="Normal"/>
        <w:tabs>
          <w:tab w:val="left" w:pos="1582" w:leader="none"/>
        </w:tabs>
        <w:spacing w:lineRule="auto" w:line="360"/>
        <w:jc w:val="both"/>
        <w:rPr/>
      </w:pPr>
      <w:r>
        <w:rPr>
          <w:rFonts w:ascii="Times New Roman" w:hAnsi="Times New Roman"/>
        </w:rPr>
        <w:t xml:space="preserve"> </w:t>
      </w:r>
      <w:r>
        <w:rPr>
          <w:rFonts w:ascii="Times New Roman" w:hAnsi="Times New Roman"/>
          <w:b/>
          <w:bCs/>
        </w:rPr>
        <w:t xml:space="preserve">3.3. Quantification of </w:t>
      </w:r>
      <w:r>
        <w:rPr>
          <w:rFonts w:ascii="Times New Roman" w:hAnsi="Times New Roman"/>
          <w:b/>
          <w:bCs/>
          <w:i/>
          <w:iCs/>
        </w:rPr>
        <w:t xml:space="preserve">Eimeria </w:t>
      </w:r>
      <w:r>
        <w:rPr>
          <w:rFonts w:ascii="Times New Roman" w:hAnsi="Times New Roman"/>
          <w:b/>
          <w:bCs/>
        </w:rPr>
        <w:t xml:space="preserve">load in infected mouse </w:t>
      </w:r>
      <w:del w:id="257" w:author="Weyrich, Alexandra" w:date="2018-05-28T17:59:00Z">
        <w:r>
          <w:rPr>
            <w:rFonts w:ascii="Times New Roman" w:hAnsi="Times New Roman"/>
            <w:b/>
            <w:bCs/>
          </w:rPr>
          <w:delText>cacum</w:delText>
        </w:r>
      </w:del>
      <w:ins w:id="258" w:author="Weyrich, Alexandra" w:date="2018-05-28T17:59:00Z">
        <w:r>
          <w:rPr>
            <w:rFonts w:ascii="Times New Roman" w:hAnsi="Times New Roman"/>
            <w:b/>
            <w:bCs/>
          </w:rPr>
          <w:t>caecum</w:t>
        </w:r>
      </w:ins>
      <w:r>
        <w:rPr>
          <w:rFonts w:ascii="Times New Roman" w:hAnsi="Times New Roman"/>
          <w:b/>
          <w:bCs/>
        </w:rPr>
        <w:t xml:space="preserve"> tissue</w:t>
      </w:r>
    </w:p>
    <w:p>
      <w:pPr>
        <w:pStyle w:val="Normal"/>
        <w:spacing w:lineRule="auto" w:line="360"/>
        <w:jc w:val="both"/>
        <w:rPr/>
      </w:pPr>
      <w:r>
        <w:rPr>
          <w:rFonts w:ascii="Times New Roman" w:hAnsi="Times New Roman"/>
        </w:rPr>
        <w:t xml:space="preserve">For DNA extraction frozen </w:t>
      </w:r>
      <w:ins w:id="259" w:author="Weyrich, Alexandra" w:date="2018-05-28T18:11:00Z">
        <w:r>
          <w:rPr>
            <w:rFonts w:ascii="Times New Roman" w:hAnsi="Times New Roman"/>
          </w:rPr>
          <w:t xml:space="preserve">caecum </w:t>
        </w:r>
      </w:ins>
      <w:r>
        <w:rPr>
          <w:rFonts w:ascii="Times New Roman" w:hAnsi="Times New Roman"/>
        </w:rPr>
        <w:t xml:space="preserve">tissue was manually homogenized </w:t>
      </w:r>
      <w:ins w:id="260" w:author="Weyrich, Alexandra" w:date="2018-05-28T18:11:00Z">
        <w:r>
          <w:rPr>
            <w:rFonts w:ascii="Times New Roman" w:hAnsi="Times New Roman"/>
          </w:rPr>
          <w:t xml:space="preserve">grinding </w:t>
        </w:r>
      </w:ins>
      <w:del w:id="261" w:author="Weyrich, Alexandra" w:date="2018-05-28T18:11:00Z">
        <w:r>
          <w:rPr>
            <w:rFonts w:ascii="Times New Roman" w:hAnsi="Times New Roman"/>
          </w:rPr>
          <w:delText>by addition of</w:delText>
        </w:r>
      </w:del>
      <w:ins w:id="262" w:author="Weyrich, Alexandra" w:date="2018-05-28T18:11:00Z">
        <w:r>
          <w:rPr>
            <w:rFonts w:ascii="Times New Roman" w:hAnsi="Times New Roman"/>
          </w:rPr>
          <w:t>in</w:t>
        </w:r>
      </w:ins>
      <w:r>
        <w:rPr>
          <w:rFonts w:ascii="Times New Roman" w:hAnsi="Times New Roman"/>
        </w:rPr>
        <w:t xml:space="preserve"> liquid N2</w:t>
      </w:r>
      <w:del w:id="263" w:author="xx" w:date="2018-06-24T19:24:00Z">
        <w:r>
          <w:rPr>
            <w:rFonts w:ascii="Times New Roman" w:hAnsi="Times New Roman"/>
          </w:rPr>
          <w:delText xml:space="preserve"> </w:delText>
        </w:r>
      </w:del>
      <w:del w:id="264" w:author="Weyrich, Alexandra" w:date="2018-05-28T18:11:00Z">
        <w:r>
          <w:rPr>
            <w:rFonts w:ascii="Times New Roman" w:hAnsi="Times New Roman"/>
          </w:rPr>
          <w:delText>and grinding</w:delText>
        </w:r>
      </w:del>
      <w:r>
        <w:rPr>
          <w:rFonts w:ascii="Times New Roman" w:hAnsi="Times New Roman"/>
        </w:rPr>
        <w:t xml:space="preserve">. Genomic DNA was immediately extracted using innu PREP DNA Mini Kit® (Analytika jena) according to the standard manufacturer protocol, incorporating proteinase K digestion. Purified DNA stored at -20 </w:t>
      </w:r>
      <w:ins w:id="265" w:author="xx" w:date="2018-06-24T19:24:00Z">
        <w:r>
          <w:rPr>
            <w:rFonts w:ascii="Times New Roman" w:hAnsi="Times New Roman"/>
          </w:rPr>
          <w:t xml:space="preserve">°C </w:t>
        </w:r>
      </w:ins>
      <w:r>
        <w:rPr>
          <w:rFonts w:ascii="Times New Roman" w:hAnsi="Times New Roman"/>
        </w:rPr>
        <w:t>until subjected to qPCR for host and parasite DNA quantification.</w:t>
      </w:r>
    </w:p>
    <w:p>
      <w:pPr>
        <w:pStyle w:val="Normal"/>
        <w:spacing w:lineRule="auto" w:line="360"/>
        <w:jc w:val="both"/>
        <w:rPr/>
      </w:pPr>
      <w:r>
        <w:rPr>
          <w:rFonts w:ascii="Times New Roman" w:hAnsi="Times New Roman"/>
        </w:rPr>
        <w:t xml:space="preserve">Primers used in this study to amplify the mitochondrial COI region of </w:t>
      </w:r>
      <w:r>
        <w:rPr>
          <w:rFonts w:ascii="Times New Roman" w:hAnsi="Times New Roman"/>
          <w:i/>
          <w:iCs/>
        </w:rPr>
        <w:t xml:space="preserve">Eimeria </w:t>
      </w:r>
      <w:r>
        <w:rPr>
          <w:rFonts w:ascii="Times New Roman" w:hAnsi="Times New Roman"/>
        </w:rPr>
        <w:t>spp. are Eim-COI-forward 5’TGTCTATTCACTTGGGCTATTGT3’ and Eim-COI-reverse</w:t>
      </w:r>
      <w:r>
        <w:rPr>
          <w:rFonts w:ascii="Times New Roman" w:hAnsi="Times New Roman"/>
          <w:i/>
          <w:iCs/>
        </w:rPr>
        <w:t xml:space="preserve"> </w:t>
      </w:r>
      <w:r>
        <w:rPr>
          <w:rFonts w:ascii="Times New Roman" w:hAnsi="Times New Roman"/>
        </w:rPr>
        <w:t xml:space="preserve">5’GGATCACCGTTAAATGAGGCA 3’. For host genomic DNA amplification we used a primer targeting the </w:t>
      </w:r>
      <w:r>
        <w:rPr>
          <w:rFonts w:ascii="Times New Roman" w:hAnsi="Times New Roman"/>
          <w:i/>
          <w:iCs/>
        </w:rPr>
        <w:t>Mus</w:t>
      </w:r>
      <w:r>
        <w:rPr>
          <w:rFonts w:ascii="Times New Roman" w:hAnsi="Times New Roman"/>
        </w:rPr>
        <w:t>-</w:t>
      </w:r>
      <w:r>
        <w:rPr>
          <w:rFonts w:ascii="Times New Roman" w:hAnsi="Times New Roman"/>
          <w:i/>
          <w:iCs/>
        </w:rPr>
        <w:t>cdc42</w:t>
      </w:r>
      <w:r>
        <w:rPr>
          <w:rFonts w:ascii="Times New Roman" w:hAnsi="Times New Roman"/>
        </w:rPr>
        <w:t xml:space="preserve"> gene with the sequence: </w:t>
      </w:r>
      <w:r>
        <w:rPr>
          <w:rFonts w:ascii="Times New Roman" w:hAnsi="Times New Roman"/>
          <w:i/>
          <w:iCs/>
        </w:rPr>
        <w:t>Mus</w:t>
      </w:r>
      <w:r>
        <w:rPr>
          <w:rFonts w:ascii="Times New Roman" w:hAnsi="Times New Roman"/>
        </w:rPr>
        <w:t>-</w:t>
      </w:r>
      <w:r>
        <w:rPr>
          <w:rFonts w:ascii="Times New Roman" w:hAnsi="Times New Roman"/>
          <w:i/>
          <w:iCs/>
        </w:rPr>
        <w:t>cdc42-</w:t>
      </w:r>
      <w:r>
        <w:rPr>
          <w:rFonts w:ascii="Times New Roman" w:hAnsi="Times New Roman"/>
        </w:rPr>
        <w:t xml:space="preserve">forward 5’CTCTCCTCCCCTCTGTCTTG3’ and </w:t>
      </w:r>
      <w:r>
        <w:rPr>
          <w:rFonts w:ascii="Times New Roman" w:hAnsi="Times New Roman"/>
          <w:i/>
          <w:iCs/>
        </w:rPr>
        <w:t>Mus</w:t>
      </w:r>
      <w:r>
        <w:rPr>
          <w:rFonts w:ascii="Times New Roman" w:hAnsi="Times New Roman"/>
        </w:rPr>
        <w:t>-</w:t>
      </w:r>
      <w:r>
        <w:rPr>
          <w:rFonts w:ascii="Times New Roman" w:hAnsi="Times New Roman"/>
          <w:i/>
          <w:iCs/>
        </w:rPr>
        <w:t>cdc42-</w:t>
      </w:r>
      <w:r>
        <w:rPr>
          <w:rFonts w:ascii="Times New Roman" w:hAnsi="Times New Roman"/>
        </w:rPr>
        <w:t xml:space="preserve">reverse 5’TCCTTTTGGGTTGAGTTTCC3’. </w:t>
      </w:r>
    </w:p>
    <w:p>
      <w:pPr>
        <w:pStyle w:val="Normal"/>
        <w:spacing w:lineRule="auto" w:line="360"/>
        <w:jc w:val="both"/>
        <w:rPr/>
      </w:pPr>
      <w:r>
        <w:rPr>
          <w:rFonts w:ascii="Times New Roman" w:hAnsi="Times New Roman"/>
          <w:color w:val="000000"/>
        </w:rPr>
        <w:t>60 DNA samples were added for qPCR to Multiplate™ 96-Well PCR plates (BioRad), with reactions performed in duplicate for each sample. Each plate also contained a non template control and a plate control sample (ddH2O). All pipetting s</w:t>
      </w:r>
      <w:r>
        <w:rPr>
          <w:rFonts w:ascii="Times New Roman" w:hAnsi="Times New Roman"/>
        </w:rPr>
        <w:t>teps took place in a clean and sterile flow box, designated for working with DNA. The qPCR mixture of 10 μL was prepared using the iQ</w:t>
      </w:r>
      <w:r>
        <w:rPr>
          <w:rFonts w:ascii="Times New Roman" w:hAnsi="Times New Roman"/>
          <w:color w:val="000000"/>
        </w:rPr>
        <w:t xml:space="preserve">™ </w:t>
      </w:r>
      <w:r>
        <w:rPr>
          <w:rFonts w:ascii="Times New Roman" w:hAnsi="Times New Roman"/>
        </w:rPr>
        <w:t xml:space="preserve"> SYBR® Green PCR Kit (Bio-Rad): 5 μL of 2X iQ</w:t>
      </w:r>
      <w:r>
        <w:rPr>
          <w:rFonts w:ascii="Times New Roman" w:hAnsi="Times New Roman"/>
          <w:color w:val="000000"/>
        </w:rPr>
        <w:t xml:space="preserve">™ </w:t>
      </w:r>
      <w:r>
        <w:rPr>
          <w:rFonts w:ascii="Times New Roman" w:hAnsi="Times New Roman"/>
        </w:rPr>
        <w:t xml:space="preserve"> SYBR® Green Master Mix, 0.3 μL of 20 μM forward and reverse primers, and 4 μL of 10ng/μL template DNA. The thermal cycling protocol was set as follows: initial denaturation for 15 minutes at 95°C, followed by 40 cycles of 15 seconds at 95°C, 30 seconds annealing at 60°C for Eim-COI primer or 58°C for </w:t>
      </w:r>
      <w:r>
        <w:rPr>
          <w:rFonts w:ascii="Times New Roman" w:hAnsi="Times New Roman"/>
          <w:i/>
          <w:iCs/>
        </w:rPr>
        <w:t>Mus</w:t>
      </w:r>
      <w:r>
        <w:rPr>
          <w:rFonts w:ascii="Times New Roman" w:hAnsi="Times New Roman"/>
        </w:rPr>
        <w:t>-</w:t>
      </w:r>
      <w:r>
        <w:rPr>
          <w:rFonts w:ascii="Times New Roman" w:hAnsi="Times New Roman"/>
          <w:i/>
          <w:iCs/>
        </w:rPr>
        <w:t>cdc42,</w:t>
      </w:r>
      <w:r>
        <w:rPr>
          <w:rFonts w:ascii="Times New Roman" w:hAnsi="Times New Roman"/>
        </w:rPr>
        <w:t xml:space="preserve"> and 30 seconds at 68°C and measuring the fluorescence signal at the end of every step.</w:t>
      </w:r>
    </w:p>
    <w:p>
      <w:pPr>
        <w:pStyle w:val="Normal"/>
        <w:spacing w:lineRule="auto" w:line="360"/>
        <w:jc w:val="both"/>
        <w:rPr/>
      </w:pPr>
      <w:r>
        <w:rPr>
          <w:rFonts w:ascii="Times New Roman" w:hAnsi="Times New Roman"/>
        </w:rPr>
        <w:t xml:space="preserve"> </w:t>
      </w:r>
      <w:r>
        <w:rPr>
          <w:rFonts w:ascii="Times New Roman" w:hAnsi="Times New Roman"/>
        </w:rPr>
        <w:t xml:space="preserve">qPCR amplifications and analysis were performed using Bio-Rad CFX96, Thermalcycler1000 system, which determined the cycle of quantification (Cq). </w:t>
      </w:r>
      <w:r>
        <w:rPr>
          <w:rFonts w:ascii="Times New Roman" w:hAnsi="Times New Roman"/>
          <w:color w:val="000000"/>
        </w:rPr>
        <w:t>To assess the validity of our protocol we examined assay specificity, efficiency and repeatability on three separate RT-PCR amplifications. To confirm the specificity of the assay</w:t>
      </w:r>
      <w:r>
        <w:rPr>
          <w:rFonts w:ascii="AdvTT5235d5a9" w:hAnsi="AdvTT5235d5a9"/>
          <w:color w:val="000000"/>
          <w:sz w:val="16"/>
        </w:rPr>
        <w:t xml:space="preserve"> </w:t>
      </w:r>
      <w:r>
        <w:rPr>
          <w:rFonts w:ascii="Times New Roman" w:hAnsi="Times New Roman"/>
          <w:color w:val="000000"/>
        </w:rPr>
        <w:t xml:space="preserve">a melting curve was generated during RT-PCR by adding a stepwise temperature increase from of 65.0°C to 95.0°C, with 0.5°C increment after amplification. </w:t>
      </w:r>
      <w:r>
        <w:rPr>
          <w:rFonts w:ascii="Times New Roman" w:hAnsi="Times New Roman"/>
        </w:rPr>
        <w:t xml:space="preserve">After calculating mean Cp between technical replicates, the abundance of </w:t>
      </w:r>
      <w:r>
        <w:rPr>
          <w:rFonts w:ascii="Times New Roman" w:hAnsi="Times New Roman"/>
          <w:i/>
          <w:iCs/>
        </w:rPr>
        <w:t>Eimeria</w:t>
      </w:r>
      <w:r>
        <w:rPr>
          <w:rFonts w:ascii="Times New Roman" w:hAnsi="Times New Roman"/>
        </w:rPr>
        <w:t xml:space="preserve"> relative to host DNA was estimated as the </w:t>
      </w:r>
      <w:r>
        <w:rPr>
          <w:rFonts w:ascii="Times New Roman" w:hAnsi="Times New Roman"/>
          <w:color w:val="000000"/>
        </w:rPr>
        <w:t xml:space="preserve"> ∆Cq between mouse and parasite DNA. As a log of a ratio is equivalent to subtractions between log values, this represents a </w:t>
      </w:r>
      <w:r>
        <w:rPr>
          <w:rFonts w:ascii="Times New Roman" w:hAnsi="Times New Roman"/>
        </w:rPr>
        <w:t>log(2)-ratio between mouse host (</w:t>
      </w:r>
      <w:r>
        <w:rPr>
          <w:rFonts w:ascii="Times New Roman" w:hAnsi="Times New Roman"/>
          <w:i/>
          <w:iCs/>
        </w:rPr>
        <w:t>Mus</w:t>
      </w:r>
      <w:r>
        <w:rPr>
          <w:rFonts w:ascii="Times New Roman" w:hAnsi="Times New Roman"/>
        </w:rPr>
        <w:t>-</w:t>
      </w:r>
      <w:r>
        <w:rPr>
          <w:rFonts w:ascii="Times New Roman" w:hAnsi="Times New Roman"/>
          <w:i/>
          <w:iCs/>
        </w:rPr>
        <w:t>cdc42</w:t>
      </w:r>
      <w:r>
        <w:rPr>
          <w:rFonts w:ascii="Times New Roman" w:hAnsi="Times New Roman"/>
        </w:rPr>
        <w:t xml:space="preserve">) and </w:t>
      </w:r>
      <w:r>
        <w:rPr>
          <w:rFonts w:ascii="Times New Roman" w:hAnsi="Times New Roman"/>
          <w:i/>
          <w:iCs/>
        </w:rPr>
        <w:t>Eimeria</w:t>
      </w:r>
      <w:r>
        <w:rPr>
          <w:rFonts w:ascii="Times New Roman" w:hAnsi="Times New Roman"/>
        </w:rPr>
        <w:t xml:space="preserve"> parasite (Eim-COI) DNA copies.</w:t>
      </w:r>
    </w:p>
    <w:p>
      <w:pPr>
        <w:pStyle w:val="Normal"/>
        <w:spacing w:lineRule="auto" w:line="360"/>
        <w:jc w:val="both"/>
        <w:rPr>
          <w:rFonts w:ascii="Times New Roman" w:hAnsi="Times New Roman"/>
        </w:rPr>
      </w:pPr>
      <w:r>
        <w:rPr>
          <w:rFonts w:ascii="Times New Roman" w:hAnsi="Times New Roman"/>
        </w:rPr>
      </w:r>
    </w:p>
    <w:p>
      <w:pPr>
        <w:pStyle w:val="Normal"/>
        <w:spacing w:lineRule="auto" w:line="360"/>
        <w:jc w:val="both"/>
        <w:rPr>
          <w:rFonts w:ascii="Times New Roman" w:hAnsi="Times New Roman"/>
        </w:rPr>
      </w:pPr>
      <w:r>
        <w:rPr>
          <w:rFonts w:ascii="Times New Roman" w:hAnsi="Times New Roman"/>
          <w:b/>
          <w:bCs/>
          <w:color w:val="000000"/>
        </w:rPr>
        <w:t xml:space="preserve"> </w:t>
      </w:r>
      <w:r>
        <w:rPr>
          <w:rFonts w:ascii="Times New Roman" w:hAnsi="Times New Roman"/>
          <w:b/>
          <w:bCs/>
          <w:color w:val="000000"/>
        </w:rPr>
        <w:t>3.4. RNA extractions and reverse transcription</w:t>
      </w:r>
    </w:p>
    <w:p>
      <w:pPr>
        <w:pStyle w:val="Normal"/>
        <w:spacing w:lineRule="auto" w:line="360"/>
        <w:jc w:val="both"/>
        <w:rPr/>
      </w:pPr>
      <w:r>
        <w:rPr>
          <w:rFonts w:ascii="Times New Roman" w:hAnsi="Times New Roman"/>
          <w:color w:val="000000"/>
        </w:rPr>
        <w:t>Before RNA isolation, frozen spleen tissue was homogenized by grinding after addition of liquid nitrogen. Total RNA was isolated using the PureLink™ RNA Mini Kit (</w:t>
      </w:r>
      <w:hyperlink r:id="rId16">
        <w:r>
          <w:rPr>
            <w:rStyle w:val="InternetLink"/>
            <w:rFonts w:ascii="Times New Roman" w:hAnsi="Times New Roman"/>
            <w:color w:val="000000"/>
            <w:u w:val="none"/>
          </w:rPr>
          <w:t>Thermo Fisher Scientific</w:t>
        </w:r>
      </w:hyperlink>
      <w:r>
        <w:rPr>
          <w:rFonts w:ascii="Times New Roman" w:hAnsi="Times New Roman"/>
          <w:color w:val="000000"/>
        </w:rPr>
        <w:t>). Briefly, frozen homogenized sample was transferred with a sterile scalpel blade into tubes with 1ml lysis solution with 1% 2-</w:t>
      </w:r>
      <w:r>
        <w:rPr>
          <w:rStyle w:val="Emphasis"/>
          <w:rFonts w:ascii="Times New Roman" w:hAnsi="Times New Roman"/>
          <w:i w:val="false"/>
          <w:iCs w:val="false"/>
          <w:color w:val="000000"/>
        </w:rPr>
        <w:t xml:space="preserve">Mercaptoethanol </w:t>
      </w:r>
      <w:r>
        <w:rPr>
          <w:rFonts w:ascii="Times New Roman" w:hAnsi="Times New Roman"/>
          <w:color w:val="000000"/>
        </w:rPr>
        <w:t xml:space="preserve">and </w:t>
      </w:r>
      <w:r>
        <w:rPr>
          <w:rFonts w:ascii="Times New Roman" w:hAnsi="Times New Roman"/>
        </w:rPr>
        <w:t xml:space="preserve">1.4 mm zirconium oxide beads (Peqlab GmbH, Erlangen, Germany). Subsequently samples were homogenized at room temperature (RT) using a Precellys® 24 tissue homogenizer twice at 6,000 rpm for 20 sec interrupted by a 30 sec cooling break.  All further steps took place in a clean and sterile flow box, designated for RNA extraction only to eliminate most of the aerosol which developed during the shaking. All samples were centrifuged for 1 min at maximum speed (13,400 rpm) (Eppendorf) to eliminate the foam. The pure supernatant was collected and mixed with 1:1 ratio of 70% EthO. Afterwards, 600 µl of the previous mixture was added onto the Spin Filter in a 2.0 ml tube and centrifuged at 13,400 rpm for 30 sec. The filter binds all double stranded genomic DNA (gDNA), whereas single stranded RNA remains in solution. To get red of gDNA, an on-column DNA digestion was accomplished by </w:t>
      </w:r>
      <w:r>
        <w:rPr>
          <w:rStyle w:val="Emphasis"/>
          <w:rFonts w:ascii="Times New Roman" w:hAnsi="Times New Roman"/>
          <w:i w:val="false"/>
          <w:iCs w:val="false"/>
        </w:rPr>
        <w:t>PureLink DNase Set (</w:t>
      </w:r>
      <w:hyperlink r:id="rId17">
        <w:r>
          <w:rPr>
            <w:rStyle w:val="InternetLink"/>
            <w:rFonts w:ascii="Times New Roman" w:hAnsi="Times New Roman"/>
            <w:color w:val="000000"/>
            <w:u w:val="none"/>
          </w:rPr>
          <w:t>Thermo Fisher Scientific</w:t>
        </w:r>
      </w:hyperlink>
      <w:r>
        <w:rPr>
          <w:rFonts w:ascii="Times New Roman" w:hAnsi="Times New Roman"/>
          <w:color w:val="000000"/>
        </w:rPr>
        <w:t xml:space="preserve">) according to the manufacturer protocol. </w:t>
      </w:r>
      <w:r>
        <w:rPr>
          <w:rFonts w:ascii="Times New Roman" w:hAnsi="Times New Roman"/>
        </w:rPr>
        <w:t xml:space="preserve">To purify the RNA a washing solutions were added to the samples on the column and were centrifuged at 13,400 rpm for 30 sec. </w:t>
      </w:r>
    </w:p>
    <w:p>
      <w:pPr>
        <w:pStyle w:val="Normal"/>
        <w:spacing w:lineRule="auto" w:line="360"/>
        <w:jc w:val="both"/>
        <w:rPr>
          <w:rFonts w:ascii="Times New Roman" w:hAnsi="Times New Roman"/>
        </w:rPr>
      </w:pPr>
      <w:r>
        <w:rPr>
          <w:rFonts w:ascii="Times New Roman" w:hAnsi="Times New Roman"/>
        </w:rPr>
        <w:t xml:space="preserve">After RNA isolation, the synthesis of complementary DNA (cDNA) was performed using the RevertAid H Minus First Strand cDNA Synthesis Kit (Thermo Fisher Scientific, Braunschweig, Germany). The Kit included the genetically engineered RevertAid™ H Minus M-MuLV Reverse Transcriptase (200 U/µl) which lacks the ribonuclease H activity to prevent RNA digestion. Therefore, degradation of RNA in RNA-DNA hybrids during synthesis of the first strand cDNA did not occur. </w:t>
      </w:r>
    </w:p>
    <w:p>
      <w:pPr>
        <w:pStyle w:val="Normal"/>
        <w:spacing w:lineRule="auto" w:line="360"/>
        <w:jc w:val="both"/>
        <w:rPr/>
      </w:pPr>
      <w:r>
        <w:rPr>
          <w:rFonts w:ascii="Times New Roman" w:hAnsi="Times New Roman"/>
        </w:rPr>
        <w:t xml:space="preserve">Nuclease-free H2O was added to 1µg template RNA to a total volume of 22 µl and 10 µl 0.1 pg/µl. 2 µl Oligo (dT)18 primer (100 µM, 0.5 µg/µl) were added to synthesize only RNAs with 3’-poly(A) tails (as those are mostly mRNAs). To denature potential secondary structures, the mixture was heated to 65°C for 5 min using the 2720 Thermal Cycler (Applied Biosystems) and rapidly cooled on ice afterwards to prevent renaturation. Subsequently, the reverse transcriptase mix was added. </w:t>
      </w:r>
    </w:p>
    <w:p>
      <w:pPr>
        <w:pStyle w:val="Normal"/>
        <w:spacing w:lineRule="auto" w:line="360"/>
        <w:jc w:val="both"/>
        <w:rPr/>
      </w:pPr>
      <w:r>
        <w:rPr>
          <w:rFonts w:ascii="Times New Roman" w:hAnsi="Times New Roman"/>
        </w:rPr>
        <w:t xml:space="preserve">The reaction was carried out by incubation for 60 min at 42°C followed by heating (termination) at 70°C for 10 min. two separated cDNA synthesis reaction was carried out for each individual sample. Thereby resulting first strand cDNA was then pooled from which aliquots was then drawn for subsequent gene expression study. </w:t>
      </w:r>
    </w:p>
    <w:p>
      <w:pPr>
        <w:pStyle w:val="Normal"/>
        <w:spacing w:lineRule="auto" w:line="360"/>
        <w:jc w:val="both"/>
        <w:rPr>
          <w:rFonts w:ascii="Times New Roman" w:hAnsi="Times New Roman"/>
          <w:b/>
          <w:b/>
          <w:bCs/>
          <w:color w:val="000000"/>
        </w:rPr>
      </w:pPr>
      <w:r>
        <w:rPr>
          <w:rFonts w:ascii="Times New Roman" w:hAnsi="Times New Roman"/>
          <w:b/>
          <w:bCs/>
          <w:color w:val="000000"/>
        </w:rPr>
      </w:r>
    </w:p>
    <w:p>
      <w:pPr>
        <w:pStyle w:val="Normal"/>
        <w:spacing w:lineRule="auto" w:line="360"/>
        <w:jc w:val="both"/>
        <w:rPr>
          <w:rFonts w:ascii="Times New Roman" w:hAnsi="Times New Roman"/>
          <w:b/>
          <w:b/>
          <w:bCs/>
          <w:color w:val="000000"/>
        </w:rPr>
      </w:pPr>
      <w:r>
        <w:rPr>
          <w:rFonts w:ascii="Times New Roman" w:hAnsi="Times New Roman"/>
          <w:b/>
          <w:bCs/>
          <w:color w:val="000000"/>
        </w:rPr>
        <w:t>3.5. Gene expression quantification</w:t>
      </w:r>
    </w:p>
    <w:p>
      <w:pPr>
        <w:pStyle w:val="Normal"/>
        <w:spacing w:lineRule="auto" w:line="360"/>
        <w:jc w:val="both"/>
        <w:rPr>
          <w:rFonts w:ascii="Times New Roman" w:hAnsi="Times New Roman"/>
        </w:rPr>
      </w:pPr>
      <w:r>
        <w:rPr>
          <w:rFonts w:ascii="Times New Roman" w:hAnsi="Times New Roman"/>
          <w:color w:val="000000"/>
        </w:rPr>
        <w:t xml:space="preserve">To make an overall measure of the function of the immune response during the infection, we measured the expression levels of eight genes of interest, along with three reference genes. Genes of interest were CxCL9, IL10, IL12, TGF-β, STAT6, IL6, INFγ and TNFα. Primers for these regions were </w:t>
      </w:r>
    </w:p>
    <w:p>
      <w:pPr>
        <w:pStyle w:val="Normal"/>
        <w:spacing w:lineRule="auto" w:line="360"/>
        <w:jc w:val="both"/>
        <w:rPr>
          <w:rFonts w:ascii="Times New Roman" w:hAnsi="Times New Roman"/>
          <w:color w:val="000000"/>
        </w:rPr>
      </w:pPr>
      <w:r>
        <w:rPr>
          <w:rFonts w:ascii="Times New Roman" w:hAnsi="Times New Roman"/>
          <w:color w:val="000000"/>
        </w:rPr>
        <w:t xml:space="preserve">2- Supplementary material for gene expression: </w:t>
      </w:r>
    </w:p>
    <w:p>
      <w:pPr>
        <w:pStyle w:val="Normal"/>
        <w:spacing w:lineRule="auto" w:line="360"/>
        <w:jc w:val="both"/>
        <w:rPr>
          <w:rFonts w:ascii="Times New Roman" w:hAnsi="Times New Roman"/>
          <w:color w:val="000000"/>
        </w:rPr>
      </w:pPr>
      <w:r>
        <w:rPr>
          <w:rFonts w:ascii="Times New Roman" w:hAnsi="Times New Roman"/>
          <w:color w:val="000000"/>
        </w:rPr>
      </w:r>
    </w:p>
    <w:tbl>
      <w:tblPr>
        <w:tblW w:w="10035" w:type="dxa"/>
        <w:jc w:val="left"/>
        <w:tblInd w:w="116" w:type="dxa"/>
        <w:tblBorders>
          <w:top w:val="single" w:sz="4" w:space="0" w:color="000001"/>
          <w:left w:val="single" w:sz="4" w:space="0" w:color="000001"/>
          <w:bottom w:val="single" w:sz="4" w:space="0" w:color="000001"/>
          <w:insideH w:val="single" w:sz="4" w:space="0" w:color="000001"/>
        </w:tblBorders>
        <w:tblCellMar>
          <w:top w:w="55" w:type="dxa"/>
          <w:left w:w="50" w:type="dxa"/>
          <w:bottom w:w="55" w:type="dxa"/>
          <w:right w:w="55" w:type="dxa"/>
        </w:tblCellMar>
        <w:tblLook w:val="04a0" w:noVBand="1" w:noHBand="0" w:lastColumn="0" w:firstColumn="1" w:lastRow="0" w:firstRow="1"/>
      </w:tblPr>
      <w:tblGrid>
        <w:gridCol w:w="1470"/>
        <w:gridCol w:w="4140"/>
        <w:gridCol w:w="1875"/>
        <w:gridCol w:w="2549"/>
      </w:tblGrid>
      <w:tr>
        <w:trPr/>
        <w:tc>
          <w:tcPr>
            <w:tcW w:w="1470" w:type="dxa"/>
            <w:tcBorders>
              <w:top w:val="single" w:sz="4" w:space="0" w:color="000001"/>
              <w:left w:val="single" w:sz="4" w:space="0" w:color="000001"/>
              <w:bottom w:val="single" w:sz="4" w:space="0" w:color="000001"/>
              <w:insideH w:val="single" w:sz="4" w:space="0" w:color="000001"/>
            </w:tcBorders>
            <w:shd w:fill="auto" w:val="clear"/>
          </w:tcPr>
          <w:p>
            <w:pPr>
              <w:pStyle w:val="TableContents"/>
              <w:spacing w:lineRule="auto" w:line="360"/>
              <w:jc w:val="both"/>
              <w:rPr>
                <w:rFonts w:ascii="Times New Roman" w:hAnsi="Times New Roman"/>
                <w:color w:val="000000"/>
              </w:rPr>
            </w:pPr>
            <w:r>
              <w:rPr>
                <w:rFonts w:ascii="Times New Roman" w:hAnsi="Times New Roman"/>
                <w:color w:val="000000"/>
              </w:rPr>
              <w:t>Gene</w:t>
            </w:r>
          </w:p>
        </w:tc>
        <w:tc>
          <w:tcPr>
            <w:tcW w:w="4140" w:type="dxa"/>
            <w:tcBorders>
              <w:top w:val="single" w:sz="4" w:space="0" w:color="000001"/>
              <w:left w:val="single" w:sz="4" w:space="0" w:color="000001"/>
              <w:bottom w:val="single" w:sz="4" w:space="0" w:color="000001"/>
              <w:insideH w:val="single" w:sz="4" w:space="0" w:color="000001"/>
            </w:tcBorders>
            <w:shd w:fill="auto" w:val="clear"/>
          </w:tcPr>
          <w:p>
            <w:pPr>
              <w:pStyle w:val="TableContents"/>
              <w:spacing w:lineRule="auto" w:line="360"/>
              <w:jc w:val="both"/>
              <w:rPr>
                <w:rFonts w:ascii="Times New Roman" w:hAnsi="Times New Roman"/>
                <w:color w:val="000000"/>
              </w:rPr>
            </w:pPr>
            <w:r>
              <w:rPr>
                <w:rFonts w:ascii="Times New Roman" w:hAnsi="Times New Roman"/>
                <w:color w:val="000000"/>
              </w:rPr>
              <w:t>Primer Sequence (5´- 3´)</w:t>
            </w:r>
          </w:p>
        </w:tc>
        <w:tc>
          <w:tcPr>
            <w:tcW w:w="1875" w:type="dxa"/>
            <w:tcBorders>
              <w:top w:val="single" w:sz="4" w:space="0" w:color="000001"/>
              <w:left w:val="single" w:sz="4" w:space="0" w:color="000001"/>
              <w:bottom w:val="single" w:sz="4" w:space="0" w:color="000001"/>
              <w:insideH w:val="single" w:sz="4" w:space="0" w:color="000001"/>
            </w:tcBorders>
            <w:shd w:fill="auto" w:val="clear"/>
          </w:tcPr>
          <w:p>
            <w:pPr>
              <w:pStyle w:val="TableContents"/>
              <w:spacing w:lineRule="auto" w:line="360"/>
              <w:jc w:val="both"/>
              <w:rPr>
                <w:rFonts w:ascii="Times New Roman" w:hAnsi="Times New Roman"/>
                <w:color w:val="000000"/>
              </w:rPr>
            </w:pPr>
            <w:r>
              <w:rPr>
                <w:rFonts w:ascii="Times New Roman" w:hAnsi="Times New Roman"/>
                <w:color w:val="000000"/>
              </w:rPr>
              <w:t>Amplicon size(nt)</w:t>
            </w:r>
          </w:p>
        </w:tc>
        <w:tc>
          <w:tcPr>
            <w:tcW w:w="2549"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TableContents"/>
              <w:spacing w:lineRule="auto" w:line="360"/>
              <w:jc w:val="both"/>
              <w:rPr>
                <w:rFonts w:ascii="Times New Roman" w:hAnsi="Times New Roman"/>
                <w:color w:val="000000"/>
              </w:rPr>
            </w:pPr>
            <w:r>
              <w:rPr>
                <w:rFonts w:ascii="Times New Roman" w:hAnsi="Times New Roman"/>
                <w:color w:val="000000"/>
              </w:rPr>
              <w:t xml:space="preserve">  </w:t>
            </w:r>
            <w:r>
              <w:rPr>
                <w:rFonts w:ascii="Times New Roman" w:hAnsi="Times New Roman"/>
                <w:color w:val="000000"/>
              </w:rPr>
              <w:t xml:space="preserve">Source </w:t>
            </w:r>
          </w:p>
        </w:tc>
      </w:tr>
      <w:tr>
        <w:trPr/>
        <w:tc>
          <w:tcPr>
            <w:tcW w:w="1470" w:type="dxa"/>
            <w:tcBorders>
              <w:top w:val="single" w:sz="4" w:space="0" w:color="000001"/>
              <w:left w:val="single" w:sz="4" w:space="0" w:color="000001"/>
              <w:bottom w:val="single" w:sz="4" w:space="0" w:color="000001"/>
              <w:insideH w:val="single" w:sz="4" w:space="0" w:color="000001"/>
            </w:tcBorders>
            <w:shd w:fill="auto" w:val="clear"/>
          </w:tcPr>
          <w:p>
            <w:pPr>
              <w:pStyle w:val="TableContents"/>
              <w:spacing w:lineRule="auto" w:line="360"/>
              <w:jc w:val="both"/>
              <w:rPr>
                <w:rFonts w:ascii="Times New Roman" w:hAnsi="Times New Roman"/>
                <w:color w:val="000000"/>
              </w:rPr>
            </w:pPr>
            <w:r>
              <w:rPr>
                <w:rFonts w:ascii="Times New Roman" w:hAnsi="Times New Roman"/>
                <w:i/>
                <w:iCs/>
                <w:color w:val="000000"/>
              </w:rPr>
              <w:t>Mm</w:t>
            </w:r>
            <w:r>
              <w:rPr>
                <w:rFonts w:ascii="Times New Roman" w:hAnsi="Times New Roman"/>
                <w:color w:val="000000"/>
              </w:rPr>
              <w:t>CDC42-F</w:t>
            </w:r>
          </w:p>
          <w:p>
            <w:pPr>
              <w:pStyle w:val="TableContents"/>
              <w:spacing w:lineRule="auto" w:line="360"/>
              <w:jc w:val="both"/>
              <w:rPr>
                <w:rFonts w:ascii="Times New Roman" w:hAnsi="Times New Roman"/>
                <w:color w:val="000000"/>
              </w:rPr>
            </w:pPr>
            <w:r>
              <w:rPr>
                <w:rFonts w:ascii="Times New Roman" w:hAnsi="Times New Roman"/>
                <w:i/>
                <w:iCs/>
                <w:color w:val="000000"/>
              </w:rPr>
              <w:t>Mm</w:t>
            </w:r>
            <w:r>
              <w:rPr>
                <w:rFonts w:ascii="Times New Roman" w:hAnsi="Times New Roman"/>
                <w:color w:val="000000"/>
              </w:rPr>
              <w:t>CDC42-R</w:t>
            </w:r>
          </w:p>
        </w:tc>
        <w:tc>
          <w:tcPr>
            <w:tcW w:w="4140" w:type="dxa"/>
            <w:tcBorders>
              <w:top w:val="single" w:sz="4" w:space="0" w:color="000001"/>
              <w:left w:val="single" w:sz="4" w:space="0" w:color="000001"/>
              <w:bottom w:val="single" w:sz="4" w:space="0" w:color="000001"/>
              <w:insideH w:val="single" w:sz="4" w:space="0" w:color="000001"/>
            </w:tcBorders>
            <w:shd w:fill="auto" w:val="clear"/>
          </w:tcPr>
          <w:p>
            <w:pPr>
              <w:pStyle w:val="TableContents"/>
              <w:spacing w:lineRule="auto" w:line="360"/>
              <w:jc w:val="both"/>
              <w:rPr>
                <w:rFonts w:ascii="Times New Roman" w:hAnsi="Times New Roman"/>
                <w:color w:val="000000"/>
              </w:rPr>
            </w:pPr>
            <w:r>
              <w:rPr>
                <w:rFonts w:ascii="Times New Roman" w:hAnsi="Times New Roman"/>
                <w:color w:val="000000"/>
              </w:rPr>
              <w:t xml:space="preserve"> </w:t>
            </w:r>
            <w:r>
              <w:rPr>
                <w:rFonts w:ascii="Times New Roman" w:hAnsi="Times New Roman"/>
                <w:color w:val="000000"/>
              </w:rPr>
              <w:t>CTCTCCTCCCCTCTGTCTTG</w:t>
            </w:r>
          </w:p>
          <w:p>
            <w:pPr>
              <w:pStyle w:val="TableContents"/>
              <w:spacing w:lineRule="auto" w:line="360"/>
              <w:jc w:val="both"/>
              <w:rPr>
                <w:rFonts w:ascii="Times New Roman" w:hAnsi="Times New Roman"/>
                <w:color w:val="000000"/>
              </w:rPr>
            </w:pPr>
            <w:r>
              <w:rPr>
                <w:rFonts w:ascii="Times New Roman" w:hAnsi="Times New Roman"/>
                <w:color w:val="000000"/>
              </w:rPr>
              <w:t xml:space="preserve"> </w:t>
            </w:r>
            <w:r>
              <w:rPr>
                <w:rFonts w:ascii="Times New Roman" w:hAnsi="Times New Roman"/>
                <w:color w:val="000000"/>
              </w:rPr>
              <w:t>TCCTTTTGGGTTGAGTTTCC</w:t>
            </w:r>
          </w:p>
        </w:tc>
        <w:tc>
          <w:tcPr>
            <w:tcW w:w="1875" w:type="dxa"/>
            <w:tcBorders>
              <w:top w:val="single" w:sz="4" w:space="0" w:color="000001"/>
              <w:left w:val="single" w:sz="4" w:space="0" w:color="000001"/>
              <w:bottom w:val="single" w:sz="4" w:space="0" w:color="000001"/>
              <w:insideH w:val="single" w:sz="4" w:space="0" w:color="000001"/>
            </w:tcBorders>
            <w:shd w:fill="auto" w:val="clear"/>
          </w:tcPr>
          <w:p>
            <w:pPr>
              <w:pStyle w:val="TableContents"/>
              <w:spacing w:lineRule="auto" w:line="360"/>
              <w:jc w:val="both"/>
              <w:rPr>
                <w:rFonts w:ascii="Times New Roman" w:hAnsi="Times New Roman"/>
                <w:color w:val="000000"/>
              </w:rPr>
            </w:pPr>
            <w:r>
              <w:rPr>
                <w:rFonts w:ascii="Times New Roman" w:hAnsi="Times New Roman"/>
                <w:color w:val="000000"/>
              </w:rPr>
              <w:t>96</w:t>
            </w:r>
          </w:p>
        </w:tc>
        <w:tc>
          <w:tcPr>
            <w:tcW w:w="2549"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spacing w:lineRule="auto" w:line="360"/>
              <w:jc w:val="both"/>
              <w:rPr>
                <w:rFonts w:ascii="Times New Roman" w:hAnsi="Times New Roman"/>
                <w:color w:val="000000"/>
              </w:rPr>
            </w:pPr>
            <w:r>
              <w:rPr>
                <w:rFonts w:ascii="Times New Roman" w:hAnsi="Times New Roman"/>
                <w:color w:val="000000"/>
              </w:rPr>
              <w:t>This study</w:t>
            </w:r>
          </w:p>
        </w:tc>
      </w:tr>
      <w:tr>
        <w:trPr/>
        <w:tc>
          <w:tcPr>
            <w:tcW w:w="1470" w:type="dxa"/>
            <w:tcBorders>
              <w:top w:val="single" w:sz="4" w:space="0" w:color="000001"/>
              <w:left w:val="single" w:sz="4" w:space="0" w:color="000001"/>
              <w:bottom w:val="single" w:sz="4" w:space="0" w:color="000001"/>
              <w:insideH w:val="single" w:sz="4" w:space="0" w:color="000001"/>
            </w:tcBorders>
            <w:shd w:fill="auto" w:val="clear"/>
          </w:tcPr>
          <w:p>
            <w:pPr>
              <w:pStyle w:val="TableContents"/>
              <w:spacing w:lineRule="auto" w:line="360"/>
              <w:jc w:val="both"/>
              <w:rPr>
                <w:rFonts w:ascii="Times New Roman" w:hAnsi="Times New Roman"/>
                <w:color w:val="000000"/>
              </w:rPr>
            </w:pPr>
            <w:r>
              <w:rPr>
                <w:rFonts w:ascii="Times New Roman" w:hAnsi="Times New Roman"/>
                <w:i/>
                <w:iCs/>
                <w:color w:val="000000"/>
              </w:rPr>
              <w:t>Mm</w:t>
            </w:r>
            <w:r>
              <w:rPr>
                <w:rFonts w:ascii="Times New Roman" w:hAnsi="Times New Roman"/>
                <w:color w:val="000000"/>
              </w:rPr>
              <w:t>Ppia-F</w:t>
            </w:r>
          </w:p>
          <w:p>
            <w:pPr>
              <w:pStyle w:val="TableContents"/>
              <w:spacing w:lineRule="auto" w:line="360"/>
              <w:jc w:val="both"/>
              <w:rPr>
                <w:rFonts w:ascii="Times New Roman" w:hAnsi="Times New Roman"/>
                <w:color w:val="000000"/>
              </w:rPr>
            </w:pPr>
            <w:r>
              <w:rPr>
                <w:rFonts w:ascii="Times New Roman" w:hAnsi="Times New Roman"/>
                <w:i/>
                <w:iCs/>
                <w:color w:val="000000"/>
              </w:rPr>
              <w:t>Mm</w:t>
            </w:r>
            <w:r>
              <w:rPr>
                <w:rFonts w:ascii="Times New Roman" w:hAnsi="Times New Roman"/>
                <w:color w:val="000000"/>
              </w:rPr>
              <w:t>Ppia-R</w:t>
            </w:r>
          </w:p>
        </w:tc>
        <w:tc>
          <w:tcPr>
            <w:tcW w:w="4140" w:type="dxa"/>
            <w:tcBorders>
              <w:top w:val="single" w:sz="4" w:space="0" w:color="000001"/>
              <w:left w:val="single" w:sz="4" w:space="0" w:color="000001"/>
              <w:bottom w:val="single" w:sz="4" w:space="0" w:color="000001"/>
              <w:insideH w:val="single" w:sz="4" w:space="0" w:color="000001"/>
            </w:tcBorders>
            <w:shd w:fill="auto" w:val="clear"/>
          </w:tcPr>
          <w:p>
            <w:pPr>
              <w:pStyle w:val="TableContents"/>
              <w:spacing w:lineRule="auto" w:line="360"/>
              <w:jc w:val="both"/>
              <w:rPr>
                <w:rFonts w:ascii="Times New Roman" w:hAnsi="Times New Roman"/>
                <w:color w:val="000000"/>
              </w:rPr>
            </w:pPr>
            <w:r>
              <w:rPr>
                <w:rFonts w:ascii="Times New Roman" w:hAnsi="Times New Roman"/>
                <w:color w:val="000000"/>
              </w:rPr>
              <w:t>ACCGTGTTCTTCGACATCAC</w:t>
            </w:r>
          </w:p>
          <w:p>
            <w:pPr>
              <w:pStyle w:val="TableContents"/>
              <w:spacing w:lineRule="auto" w:line="360"/>
              <w:jc w:val="both"/>
              <w:rPr>
                <w:rFonts w:ascii="Times New Roman" w:hAnsi="Times New Roman"/>
                <w:color w:val="000000"/>
              </w:rPr>
            </w:pPr>
            <w:r>
              <w:rPr>
                <w:rFonts w:ascii="Times New Roman" w:hAnsi="Times New Roman"/>
                <w:color w:val="000000"/>
              </w:rPr>
              <w:t>ATGGCGTGTAAAGTCACCAC</w:t>
            </w:r>
          </w:p>
        </w:tc>
        <w:tc>
          <w:tcPr>
            <w:tcW w:w="1875" w:type="dxa"/>
            <w:tcBorders>
              <w:top w:val="single" w:sz="4" w:space="0" w:color="000001"/>
              <w:left w:val="single" w:sz="4" w:space="0" w:color="000001"/>
              <w:bottom w:val="single" w:sz="4" w:space="0" w:color="000001"/>
              <w:insideH w:val="single" w:sz="4" w:space="0" w:color="000001"/>
            </w:tcBorders>
            <w:shd w:fill="auto" w:val="clear"/>
          </w:tcPr>
          <w:p>
            <w:pPr>
              <w:pStyle w:val="TableContents"/>
              <w:spacing w:lineRule="auto" w:line="360"/>
              <w:jc w:val="both"/>
              <w:rPr>
                <w:rFonts w:ascii="Times New Roman" w:hAnsi="Times New Roman"/>
                <w:color w:val="000000"/>
              </w:rPr>
            </w:pPr>
            <w:r>
              <w:rPr>
                <w:rFonts w:ascii="Times New Roman" w:hAnsi="Times New Roman"/>
                <w:color w:val="000000"/>
              </w:rPr>
              <w:t>198</w:t>
            </w:r>
          </w:p>
        </w:tc>
        <w:tc>
          <w:tcPr>
            <w:tcW w:w="2549"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spacing w:lineRule="auto" w:line="360"/>
              <w:jc w:val="both"/>
              <w:rPr>
                <w:rFonts w:ascii="Times New Roman" w:hAnsi="Times New Roman"/>
                <w:color w:val="000000"/>
              </w:rPr>
            </w:pPr>
            <w:r>
              <w:rPr>
                <w:rFonts w:ascii="Times New Roman" w:hAnsi="Times New Roman"/>
                <w:color w:val="000000"/>
              </w:rPr>
              <w:t xml:space="preserve">This study </w:t>
            </w:r>
          </w:p>
        </w:tc>
      </w:tr>
      <w:tr>
        <w:trPr/>
        <w:tc>
          <w:tcPr>
            <w:tcW w:w="1470" w:type="dxa"/>
            <w:tcBorders>
              <w:top w:val="single" w:sz="4" w:space="0" w:color="000001"/>
              <w:left w:val="single" w:sz="4" w:space="0" w:color="000001"/>
              <w:bottom w:val="single" w:sz="4" w:space="0" w:color="000001"/>
              <w:insideH w:val="single" w:sz="4" w:space="0" w:color="000001"/>
            </w:tcBorders>
            <w:shd w:fill="auto" w:val="clear"/>
          </w:tcPr>
          <w:p>
            <w:pPr>
              <w:pStyle w:val="TableContents"/>
              <w:spacing w:lineRule="auto" w:line="360"/>
              <w:jc w:val="both"/>
              <w:rPr>
                <w:rFonts w:ascii="Times New Roman" w:hAnsi="Times New Roman"/>
                <w:color w:val="000000"/>
              </w:rPr>
            </w:pPr>
            <w:r>
              <w:rPr>
                <w:rFonts w:ascii="Times New Roman" w:hAnsi="Times New Roman"/>
                <w:i/>
                <w:iCs/>
                <w:color w:val="000000"/>
              </w:rPr>
              <w:t>Mm</w:t>
            </w:r>
            <w:r>
              <w:rPr>
                <w:rFonts w:ascii="Times New Roman" w:hAnsi="Times New Roman"/>
                <w:color w:val="000000"/>
              </w:rPr>
              <w:t>Ppib-F</w:t>
            </w:r>
          </w:p>
          <w:p>
            <w:pPr>
              <w:pStyle w:val="TableContents"/>
              <w:spacing w:lineRule="auto" w:line="360"/>
              <w:jc w:val="both"/>
              <w:rPr>
                <w:rFonts w:ascii="Times New Roman" w:hAnsi="Times New Roman"/>
                <w:color w:val="000000"/>
              </w:rPr>
            </w:pPr>
            <w:r>
              <w:rPr>
                <w:rFonts w:ascii="Times New Roman" w:hAnsi="Times New Roman"/>
                <w:i/>
                <w:iCs/>
                <w:color w:val="000000"/>
              </w:rPr>
              <w:t>Mm</w:t>
            </w:r>
            <w:r>
              <w:rPr>
                <w:rFonts w:ascii="Times New Roman" w:hAnsi="Times New Roman"/>
                <w:color w:val="000000"/>
              </w:rPr>
              <w:t>Ppib-R</w:t>
            </w:r>
          </w:p>
        </w:tc>
        <w:tc>
          <w:tcPr>
            <w:tcW w:w="4140" w:type="dxa"/>
            <w:tcBorders>
              <w:top w:val="single" w:sz="4" w:space="0" w:color="000001"/>
              <w:left w:val="single" w:sz="4" w:space="0" w:color="000001"/>
              <w:bottom w:val="single" w:sz="4" w:space="0" w:color="000001"/>
              <w:insideH w:val="single" w:sz="4" w:space="0" w:color="000001"/>
            </w:tcBorders>
            <w:shd w:fill="auto" w:val="clear"/>
          </w:tcPr>
          <w:p>
            <w:pPr>
              <w:pStyle w:val="TableContents"/>
              <w:spacing w:lineRule="auto" w:line="360"/>
              <w:jc w:val="both"/>
              <w:rPr>
                <w:rFonts w:ascii="Times New Roman" w:hAnsi="Times New Roman"/>
                <w:color w:val="000000"/>
              </w:rPr>
            </w:pPr>
            <w:r>
              <w:rPr>
                <w:rFonts w:ascii="Times New Roman" w:hAnsi="Times New Roman"/>
                <w:color w:val="000000"/>
              </w:rPr>
              <w:t>CAAAGACACCAATGGCTCAC</w:t>
            </w:r>
          </w:p>
          <w:p>
            <w:pPr>
              <w:pStyle w:val="TableContents"/>
              <w:spacing w:lineRule="auto" w:line="360"/>
              <w:jc w:val="both"/>
              <w:rPr>
                <w:rFonts w:ascii="Times New Roman" w:hAnsi="Times New Roman"/>
                <w:color w:val="000000"/>
              </w:rPr>
            </w:pPr>
            <w:r>
              <w:rPr>
                <w:rFonts w:ascii="Times New Roman" w:hAnsi="Times New Roman"/>
                <w:color w:val="000000"/>
              </w:rPr>
              <w:t>TGACATCCTTCAGTGGCTTG</w:t>
            </w:r>
          </w:p>
        </w:tc>
        <w:tc>
          <w:tcPr>
            <w:tcW w:w="1875" w:type="dxa"/>
            <w:tcBorders>
              <w:top w:val="single" w:sz="4" w:space="0" w:color="000001"/>
              <w:left w:val="single" w:sz="4" w:space="0" w:color="000001"/>
              <w:bottom w:val="single" w:sz="4" w:space="0" w:color="000001"/>
              <w:insideH w:val="single" w:sz="4" w:space="0" w:color="000001"/>
            </w:tcBorders>
            <w:shd w:fill="auto" w:val="clear"/>
          </w:tcPr>
          <w:p>
            <w:pPr>
              <w:pStyle w:val="TableContents"/>
              <w:spacing w:lineRule="auto" w:line="360"/>
              <w:jc w:val="both"/>
              <w:rPr>
                <w:rFonts w:ascii="Times New Roman" w:hAnsi="Times New Roman"/>
                <w:color w:val="000000"/>
              </w:rPr>
            </w:pPr>
            <w:r>
              <w:rPr>
                <w:rFonts w:ascii="Times New Roman" w:hAnsi="Times New Roman"/>
                <w:color w:val="000000"/>
              </w:rPr>
              <w:t>161</w:t>
            </w:r>
          </w:p>
        </w:tc>
        <w:tc>
          <w:tcPr>
            <w:tcW w:w="2549"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spacing w:lineRule="auto" w:line="360"/>
              <w:jc w:val="both"/>
              <w:rPr>
                <w:rFonts w:ascii="Times New Roman" w:hAnsi="Times New Roman"/>
                <w:color w:val="000000"/>
              </w:rPr>
            </w:pPr>
            <w:r>
              <w:rPr>
                <w:rFonts w:ascii="Times New Roman" w:hAnsi="Times New Roman"/>
                <w:color w:val="000000"/>
              </w:rPr>
              <w:t xml:space="preserve">Ehret et al, 2017 </w:t>
            </w:r>
          </w:p>
        </w:tc>
      </w:tr>
      <w:tr>
        <w:trPr/>
        <w:tc>
          <w:tcPr>
            <w:tcW w:w="1470" w:type="dxa"/>
            <w:tcBorders>
              <w:top w:val="single" w:sz="4" w:space="0" w:color="000001"/>
              <w:left w:val="single" w:sz="4" w:space="0" w:color="000001"/>
              <w:bottom w:val="single" w:sz="4" w:space="0" w:color="000001"/>
              <w:insideH w:val="single" w:sz="4" w:space="0" w:color="000001"/>
            </w:tcBorders>
            <w:shd w:fill="auto" w:val="clear"/>
          </w:tcPr>
          <w:p>
            <w:pPr>
              <w:pStyle w:val="TableContents"/>
              <w:spacing w:lineRule="auto" w:line="360"/>
              <w:jc w:val="both"/>
              <w:rPr>
                <w:rFonts w:ascii="Times New Roman" w:hAnsi="Times New Roman"/>
                <w:color w:val="000000"/>
              </w:rPr>
            </w:pPr>
            <w:r>
              <w:rPr>
                <w:rFonts w:ascii="Times New Roman" w:hAnsi="Times New Roman"/>
                <w:i/>
                <w:iCs/>
                <w:color w:val="000000"/>
              </w:rPr>
              <w:t>Mm</w:t>
            </w:r>
            <w:r>
              <w:rPr>
                <w:rFonts w:ascii="Times New Roman" w:hAnsi="Times New Roman"/>
                <w:color w:val="000000"/>
              </w:rPr>
              <w:t>IFNg-F</w:t>
            </w:r>
          </w:p>
          <w:p>
            <w:pPr>
              <w:pStyle w:val="TableContents"/>
              <w:spacing w:lineRule="auto" w:line="360"/>
              <w:jc w:val="both"/>
              <w:rPr>
                <w:rFonts w:ascii="Times New Roman" w:hAnsi="Times New Roman"/>
                <w:color w:val="000000"/>
              </w:rPr>
            </w:pPr>
            <w:r>
              <w:rPr>
                <w:rFonts w:ascii="Times New Roman" w:hAnsi="Times New Roman"/>
                <w:i/>
                <w:iCs/>
                <w:color w:val="000000"/>
              </w:rPr>
              <w:t>Mm</w:t>
            </w:r>
            <w:r>
              <w:rPr>
                <w:rFonts w:ascii="Times New Roman" w:hAnsi="Times New Roman"/>
                <w:color w:val="000000"/>
              </w:rPr>
              <w:t>IFNg-R</w:t>
            </w:r>
          </w:p>
        </w:tc>
        <w:tc>
          <w:tcPr>
            <w:tcW w:w="4140" w:type="dxa"/>
            <w:tcBorders>
              <w:top w:val="single" w:sz="4" w:space="0" w:color="000001"/>
              <w:left w:val="single" w:sz="4" w:space="0" w:color="000001"/>
              <w:bottom w:val="single" w:sz="4" w:space="0" w:color="000001"/>
              <w:insideH w:val="single" w:sz="4" w:space="0" w:color="000001"/>
            </w:tcBorders>
            <w:shd w:fill="auto" w:val="clear"/>
          </w:tcPr>
          <w:p>
            <w:pPr>
              <w:pStyle w:val="TableContents"/>
              <w:spacing w:lineRule="auto" w:line="360"/>
              <w:jc w:val="both"/>
              <w:rPr>
                <w:rFonts w:ascii="Times New Roman" w:hAnsi="Times New Roman"/>
                <w:color w:val="000000"/>
              </w:rPr>
            </w:pPr>
            <w:r>
              <w:rPr>
                <w:rFonts w:ascii="Times New Roman" w:hAnsi="Times New Roman"/>
                <w:color w:val="000000"/>
              </w:rPr>
              <w:t xml:space="preserve">ACAGCAAGGCGAAAAAGGATG </w:t>
            </w:r>
          </w:p>
          <w:p>
            <w:pPr>
              <w:pStyle w:val="TableContents"/>
              <w:spacing w:lineRule="auto" w:line="360"/>
              <w:jc w:val="both"/>
              <w:rPr>
                <w:rFonts w:ascii="Times New Roman" w:hAnsi="Times New Roman"/>
                <w:color w:val="000000"/>
              </w:rPr>
            </w:pPr>
            <w:r>
              <w:rPr>
                <w:rFonts w:ascii="Times New Roman" w:hAnsi="Times New Roman"/>
                <w:color w:val="000000"/>
              </w:rPr>
              <w:t xml:space="preserve">TGGTGGACCACTCGGATGA </w:t>
            </w:r>
          </w:p>
        </w:tc>
        <w:tc>
          <w:tcPr>
            <w:tcW w:w="1875" w:type="dxa"/>
            <w:tcBorders>
              <w:top w:val="single" w:sz="4" w:space="0" w:color="000001"/>
              <w:left w:val="single" w:sz="4" w:space="0" w:color="000001"/>
              <w:bottom w:val="single" w:sz="4" w:space="0" w:color="000001"/>
              <w:insideH w:val="single" w:sz="4" w:space="0" w:color="000001"/>
            </w:tcBorders>
            <w:shd w:fill="auto" w:val="clear"/>
          </w:tcPr>
          <w:p>
            <w:pPr>
              <w:pStyle w:val="TableContents"/>
              <w:spacing w:lineRule="auto" w:line="360"/>
              <w:jc w:val="both"/>
              <w:rPr>
                <w:rFonts w:ascii="Times New Roman" w:hAnsi="Times New Roman"/>
                <w:color w:val="000000"/>
              </w:rPr>
            </w:pPr>
            <w:r>
              <w:rPr>
                <w:rFonts w:ascii="Times New Roman" w:hAnsi="Times New Roman"/>
                <w:color w:val="000000"/>
              </w:rPr>
              <w:t>106</w:t>
            </w:r>
          </w:p>
        </w:tc>
        <w:tc>
          <w:tcPr>
            <w:tcW w:w="2549"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TableContents"/>
              <w:spacing w:lineRule="auto" w:line="360"/>
              <w:jc w:val="both"/>
              <w:rPr>
                <w:rFonts w:ascii="Times New Roman" w:hAnsi="Times New Roman"/>
                <w:color w:val="000000"/>
              </w:rPr>
            </w:pPr>
            <w:r>
              <w:rPr>
                <w:rFonts w:ascii="Times New Roman" w:hAnsi="Times New Roman"/>
                <w:color w:val="000000"/>
              </w:rPr>
              <w:t xml:space="preserve">Primer Bank </w:t>
            </w:r>
          </w:p>
          <w:p>
            <w:pPr>
              <w:pStyle w:val="TableContents"/>
              <w:spacing w:lineRule="auto" w:line="360"/>
              <w:jc w:val="both"/>
              <w:rPr>
                <w:rFonts w:ascii="Times New Roman" w:hAnsi="Times New Roman"/>
                <w:color w:val="000000"/>
              </w:rPr>
            </w:pPr>
            <w:r>
              <w:rPr>
                <w:rFonts w:ascii="Times New Roman" w:hAnsi="Times New Roman"/>
                <w:color w:val="000000"/>
              </w:rPr>
              <w:t xml:space="preserve">ID 145966741c2 </w:t>
            </w:r>
          </w:p>
        </w:tc>
      </w:tr>
      <w:tr>
        <w:trPr/>
        <w:tc>
          <w:tcPr>
            <w:tcW w:w="1470" w:type="dxa"/>
            <w:tcBorders>
              <w:top w:val="single" w:sz="4" w:space="0" w:color="000001"/>
              <w:left w:val="single" w:sz="4" w:space="0" w:color="000001"/>
              <w:bottom w:val="single" w:sz="4" w:space="0" w:color="000001"/>
              <w:insideH w:val="single" w:sz="4" w:space="0" w:color="000001"/>
            </w:tcBorders>
            <w:shd w:fill="auto" w:val="clear"/>
          </w:tcPr>
          <w:p>
            <w:pPr>
              <w:pStyle w:val="TableContents"/>
              <w:spacing w:lineRule="auto" w:line="360"/>
              <w:jc w:val="both"/>
              <w:rPr>
                <w:rFonts w:ascii="Times New Roman" w:hAnsi="Times New Roman"/>
                <w:color w:val="000000"/>
              </w:rPr>
            </w:pPr>
            <w:r>
              <w:rPr>
                <w:rFonts w:ascii="Times New Roman" w:hAnsi="Times New Roman"/>
                <w:i/>
                <w:iCs/>
                <w:color w:val="000000"/>
              </w:rPr>
              <w:t>Mm</w:t>
            </w:r>
            <w:r>
              <w:rPr>
                <w:rFonts w:ascii="Times New Roman" w:hAnsi="Times New Roman"/>
                <w:color w:val="000000"/>
              </w:rPr>
              <w:t>IL6-F</w:t>
            </w:r>
          </w:p>
          <w:p>
            <w:pPr>
              <w:pStyle w:val="TableContents"/>
              <w:spacing w:lineRule="auto" w:line="360"/>
              <w:jc w:val="both"/>
              <w:rPr>
                <w:rFonts w:ascii="Times New Roman" w:hAnsi="Times New Roman"/>
                <w:color w:val="000000"/>
              </w:rPr>
            </w:pPr>
            <w:r>
              <w:rPr>
                <w:rFonts w:ascii="Times New Roman" w:hAnsi="Times New Roman"/>
                <w:i/>
                <w:iCs/>
                <w:color w:val="000000"/>
              </w:rPr>
              <w:t>Mm</w:t>
            </w:r>
            <w:r>
              <w:rPr>
                <w:rFonts w:ascii="Times New Roman" w:hAnsi="Times New Roman"/>
                <w:color w:val="000000"/>
              </w:rPr>
              <w:t>IL6-R</w:t>
            </w:r>
          </w:p>
        </w:tc>
        <w:tc>
          <w:tcPr>
            <w:tcW w:w="4140" w:type="dxa"/>
            <w:tcBorders>
              <w:top w:val="single" w:sz="4" w:space="0" w:color="000001"/>
              <w:left w:val="single" w:sz="4" w:space="0" w:color="000001"/>
              <w:bottom w:val="single" w:sz="4" w:space="0" w:color="000001"/>
              <w:insideH w:val="single" w:sz="4" w:space="0" w:color="000001"/>
            </w:tcBorders>
            <w:shd w:fill="auto" w:val="clear"/>
          </w:tcPr>
          <w:p>
            <w:pPr>
              <w:pStyle w:val="Normal"/>
              <w:spacing w:lineRule="auto" w:line="360"/>
              <w:jc w:val="both"/>
              <w:rPr>
                <w:rFonts w:ascii="Times New Roman" w:hAnsi="Times New Roman"/>
                <w:color w:val="000000"/>
              </w:rPr>
            </w:pPr>
            <w:r>
              <w:rPr>
                <w:rFonts w:ascii="Times New Roman" w:hAnsi="Times New Roman"/>
                <w:color w:val="000000"/>
              </w:rPr>
              <w:t xml:space="preserve">TAGTCCTTCCTACCCCAATTTCC </w:t>
            </w:r>
          </w:p>
          <w:p>
            <w:pPr>
              <w:pStyle w:val="Normal"/>
              <w:spacing w:lineRule="auto" w:line="360"/>
              <w:jc w:val="both"/>
              <w:rPr>
                <w:rFonts w:ascii="Times New Roman" w:hAnsi="Times New Roman"/>
                <w:color w:val="000000"/>
              </w:rPr>
            </w:pPr>
            <w:r>
              <w:rPr>
                <w:rFonts w:ascii="Times New Roman" w:hAnsi="Times New Roman"/>
                <w:color w:val="000000"/>
              </w:rPr>
              <w:t>TTGGTCCTTAGCCACTCCTTC</w:t>
            </w:r>
          </w:p>
        </w:tc>
        <w:tc>
          <w:tcPr>
            <w:tcW w:w="1875" w:type="dxa"/>
            <w:tcBorders>
              <w:top w:val="single" w:sz="4" w:space="0" w:color="000001"/>
              <w:left w:val="single" w:sz="4" w:space="0" w:color="000001"/>
              <w:bottom w:val="single" w:sz="4" w:space="0" w:color="000001"/>
              <w:insideH w:val="single" w:sz="4" w:space="0" w:color="000001"/>
            </w:tcBorders>
            <w:shd w:fill="auto" w:val="clear"/>
          </w:tcPr>
          <w:p>
            <w:pPr>
              <w:pStyle w:val="TableContents"/>
              <w:spacing w:lineRule="auto" w:line="360"/>
              <w:jc w:val="both"/>
              <w:rPr>
                <w:rFonts w:ascii="Times New Roman" w:hAnsi="Times New Roman"/>
                <w:color w:val="000000"/>
              </w:rPr>
            </w:pPr>
            <w:r>
              <w:rPr>
                <w:rFonts w:ascii="Times New Roman" w:hAnsi="Times New Roman"/>
                <w:color w:val="000000"/>
              </w:rPr>
              <w:t>88</w:t>
            </w:r>
          </w:p>
        </w:tc>
        <w:tc>
          <w:tcPr>
            <w:tcW w:w="2549"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TableContents"/>
              <w:spacing w:lineRule="auto" w:line="360"/>
              <w:jc w:val="both"/>
              <w:rPr>
                <w:rFonts w:ascii="Times New Roman" w:hAnsi="Times New Roman"/>
                <w:color w:val="000000"/>
              </w:rPr>
            </w:pPr>
            <w:r>
              <w:rPr>
                <w:rFonts w:ascii="Times New Roman" w:hAnsi="Times New Roman"/>
                <w:color w:val="000000"/>
              </w:rPr>
              <w:t>Primer Bank</w:t>
            </w:r>
          </w:p>
          <w:p>
            <w:pPr>
              <w:pStyle w:val="TableContents"/>
              <w:spacing w:lineRule="auto" w:line="360"/>
              <w:jc w:val="both"/>
              <w:rPr>
                <w:rFonts w:ascii="Times New Roman" w:hAnsi="Times New Roman"/>
                <w:color w:val="000000"/>
              </w:rPr>
            </w:pPr>
            <w:r>
              <w:rPr>
                <w:rFonts w:ascii="Times New Roman" w:hAnsi="Times New Roman"/>
                <w:color w:val="000000"/>
              </w:rPr>
              <w:t>ID 13624311a1</w:t>
            </w:r>
          </w:p>
        </w:tc>
      </w:tr>
      <w:tr>
        <w:trPr/>
        <w:tc>
          <w:tcPr>
            <w:tcW w:w="1470" w:type="dxa"/>
            <w:tcBorders>
              <w:top w:val="single" w:sz="4" w:space="0" w:color="000001"/>
              <w:left w:val="single" w:sz="4" w:space="0" w:color="000001"/>
              <w:bottom w:val="single" w:sz="4" w:space="0" w:color="000001"/>
              <w:insideH w:val="single" w:sz="4" w:space="0" w:color="000001"/>
            </w:tcBorders>
            <w:shd w:fill="auto" w:val="clear"/>
          </w:tcPr>
          <w:p>
            <w:pPr>
              <w:pStyle w:val="TableContents"/>
              <w:spacing w:lineRule="auto" w:line="360"/>
              <w:jc w:val="both"/>
              <w:rPr>
                <w:rFonts w:ascii="Times New Roman" w:hAnsi="Times New Roman"/>
                <w:color w:val="000000"/>
              </w:rPr>
            </w:pPr>
            <w:r>
              <w:rPr>
                <w:rFonts w:ascii="Times New Roman" w:hAnsi="Times New Roman"/>
                <w:i/>
                <w:iCs/>
                <w:color w:val="000000"/>
              </w:rPr>
              <w:t>Mm</w:t>
            </w:r>
            <w:r>
              <w:rPr>
                <w:rFonts w:ascii="Times New Roman" w:hAnsi="Times New Roman"/>
                <w:color w:val="000000"/>
              </w:rPr>
              <w:t>IL10-F</w:t>
            </w:r>
          </w:p>
          <w:p>
            <w:pPr>
              <w:pStyle w:val="TableContents"/>
              <w:spacing w:lineRule="auto" w:line="360"/>
              <w:jc w:val="both"/>
              <w:rPr>
                <w:rFonts w:ascii="Times New Roman" w:hAnsi="Times New Roman"/>
                <w:color w:val="000000"/>
              </w:rPr>
            </w:pPr>
            <w:r>
              <w:rPr>
                <w:rFonts w:ascii="Times New Roman" w:hAnsi="Times New Roman"/>
                <w:i/>
                <w:iCs/>
                <w:color w:val="000000"/>
              </w:rPr>
              <w:t>Mm</w:t>
            </w:r>
            <w:r>
              <w:rPr>
                <w:rFonts w:ascii="Times New Roman" w:hAnsi="Times New Roman"/>
                <w:color w:val="000000"/>
              </w:rPr>
              <w:t>IL10-R</w:t>
            </w:r>
          </w:p>
        </w:tc>
        <w:tc>
          <w:tcPr>
            <w:tcW w:w="4140" w:type="dxa"/>
            <w:tcBorders>
              <w:top w:val="single" w:sz="4" w:space="0" w:color="000001"/>
              <w:left w:val="single" w:sz="4" w:space="0" w:color="000001"/>
              <w:bottom w:val="single" w:sz="4" w:space="0" w:color="000001"/>
              <w:insideH w:val="single" w:sz="4" w:space="0" w:color="000001"/>
            </w:tcBorders>
            <w:shd w:fill="auto" w:val="clear"/>
          </w:tcPr>
          <w:p>
            <w:pPr>
              <w:pStyle w:val="Normal"/>
              <w:spacing w:lineRule="auto" w:line="360"/>
              <w:jc w:val="both"/>
              <w:rPr>
                <w:rFonts w:ascii="Times New Roman" w:hAnsi="Times New Roman"/>
                <w:color w:val="000000"/>
              </w:rPr>
            </w:pPr>
            <w:r>
              <w:rPr>
                <w:rFonts w:ascii="Times New Roman" w:hAnsi="Times New Roman"/>
                <w:color w:val="000000"/>
              </w:rPr>
              <w:t>CCCATTCCTCGTCACGATCTC</w:t>
            </w:r>
          </w:p>
          <w:p>
            <w:pPr>
              <w:pStyle w:val="Normal"/>
              <w:spacing w:lineRule="auto" w:line="360"/>
              <w:jc w:val="both"/>
              <w:rPr>
                <w:rFonts w:ascii="Times New Roman" w:hAnsi="Times New Roman"/>
                <w:color w:val="000000"/>
              </w:rPr>
            </w:pPr>
            <w:r>
              <w:rPr>
                <w:rFonts w:ascii="Times New Roman" w:hAnsi="Times New Roman"/>
                <w:color w:val="000000"/>
              </w:rPr>
              <w:t>TCAGACTGGTTTGGGATAGGTTT</w:t>
            </w:r>
          </w:p>
        </w:tc>
        <w:tc>
          <w:tcPr>
            <w:tcW w:w="1875" w:type="dxa"/>
            <w:tcBorders>
              <w:top w:val="single" w:sz="4" w:space="0" w:color="000001"/>
              <w:left w:val="single" w:sz="4" w:space="0" w:color="000001"/>
              <w:bottom w:val="single" w:sz="4" w:space="0" w:color="000001"/>
              <w:insideH w:val="single" w:sz="4" w:space="0" w:color="000001"/>
            </w:tcBorders>
            <w:shd w:fill="auto" w:val="clear"/>
          </w:tcPr>
          <w:p>
            <w:pPr>
              <w:pStyle w:val="TableContents"/>
              <w:spacing w:lineRule="auto" w:line="360"/>
              <w:jc w:val="both"/>
              <w:rPr>
                <w:rFonts w:ascii="Times New Roman" w:hAnsi="Times New Roman"/>
                <w:color w:val="000000"/>
              </w:rPr>
            </w:pPr>
            <w:r>
              <w:rPr>
                <w:rFonts w:ascii="Times New Roman" w:hAnsi="Times New Roman"/>
                <w:color w:val="000000"/>
              </w:rPr>
              <w:t>110</w:t>
            </w:r>
          </w:p>
        </w:tc>
        <w:tc>
          <w:tcPr>
            <w:tcW w:w="2549"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TableContents"/>
              <w:spacing w:lineRule="auto" w:line="360"/>
              <w:jc w:val="both"/>
              <w:rPr>
                <w:rFonts w:ascii="Times New Roman" w:hAnsi="Times New Roman"/>
                <w:color w:val="000000"/>
              </w:rPr>
            </w:pPr>
            <w:r>
              <w:rPr>
                <w:rFonts w:ascii="Times New Roman" w:hAnsi="Times New Roman"/>
                <w:color w:val="000000"/>
              </w:rPr>
              <w:t xml:space="preserve">Primer Bank </w:t>
            </w:r>
          </w:p>
          <w:p>
            <w:pPr>
              <w:pStyle w:val="TableContents"/>
              <w:spacing w:lineRule="auto" w:line="360"/>
              <w:jc w:val="both"/>
              <w:rPr>
                <w:rFonts w:ascii="Times New Roman" w:hAnsi="Times New Roman"/>
                <w:color w:val="000000"/>
              </w:rPr>
            </w:pPr>
            <w:r>
              <w:rPr>
                <w:rFonts w:ascii="Times New Roman" w:hAnsi="Times New Roman"/>
                <w:color w:val="000000"/>
              </w:rPr>
              <w:t>ID 6680389a1</w:t>
            </w:r>
          </w:p>
        </w:tc>
      </w:tr>
      <w:tr>
        <w:trPr/>
        <w:tc>
          <w:tcPr>
            <w:tcW w:w="1470" w:type="dxa"/>
            <w:tcBorders>
              <w:top w:val="single" w:sz="4" w:space="0" w:color="000001"/>
              <w:left w:val="single" w:sz="4" w:space="0" w:color="000001"/>
              <w:bottom w:val="single" w:sz="4" w:space="0" w:color="000001"/>
              <w:insideH w:val="single" w:sz="4" w:space="0" w:color="000001"/>
            </w:tcBorders>
            <w:shd w:fill="auto" w:val="clear"/>
          </w:tcPr>
          <w:p>
            <w:pPr>
              <w:pStyle w:val="TableContents"/>
              <w:spacing w:lineRule="auto" w:line="360"/>
              <w:jc w:val="both"/>
              <w:rPr>
                <w:rFonts w:ascii="Times New Roman" w:hAnsi="Times New Roman"/>
                <w:color w:val="000000"/>
              </w:rPr>
            </w:pPr>
            <w:r>
              <w:rPr>
                <w:rFonts w:ascii="Times New Roman" w:hAnsi="Times New Roman"/>
                <w:i/>
                <w:iCs/>
                <w:color w:val="000000"/>
              </w:rPr>
              <w:t>Mm</w:t>
            </w:r>
            <w:r>
              <w:rPr>
                <w:rFonts w:ascii="Times New Roman" w:hAnsi="Times New Roman"/>
                <w:color w:val="000000"/>
              </w:rPr>
              <w:t>IL12-F</w:t>
            </w:r>
          </w:p>
          <w:p>
            <w:pPr>
              <w:pStyle w:val="TableContents"/>
              <w:spacing w:lineRule="auto" w:line="360"/>
              <w:jc w:val="both"/>
              <w:rPr>
                <w:rFonts w:ascii="Times New Roman" w:hAnsi="Times New Roman"/>
                <w:color w:val="000000"/>
              </w:rPr>
            </w:pPr>
            <w:r>
              <w:rPr>
                <w:rFonts w:ascii="Times New Roman" w:hAnsi="Times New Roman"/>
                <w:i/>
                <w:iCs/>
                <w:color w:val="000000"/>
              </w:rPr>
              <w:t>Mm</w:t>
            </w:r>
            <w:r>
              <w:rPr>
                <w:rFonts w:ascii="Times New Roman" w:hAnsi="Times New Roman"/>
                <w:color w:val="000000"/>
              </w:rPr>
              <w:t>IL12-R</w:t>
            </w:r>
          </w:p>
        </w:tc>
        <w:tc>
          <w:tcPr>
            <w:tcW w:w="4140" w:type="dxa"/>
            <w:tcBorders>
              <w:top w:val="single" w:sz="4" w:space="0" w:color="000001"/>
              <w:left w:val="single" w:sz="4" w:space="0" w:color="000001"/>
              <w:bottom w:val="single" w:sz="4" w:space="0" w:color="000001"/>
              <w:insideH w:val="single" w:sz="4" w:space="0" w:color="000001"/>
            </w:tcBorders>
            <w:shd w:fill="auto" w:val="clear"/>
          </w:tcPr>
          <w:p>
            <w:pPr>
              <w:pStyle w:val="Normal"/>
              <w:spacing w:lineRule="auto" w:line="360"/>
              <w:jc w:val="both"/>
              <w:rPr>
                <w:rFonts w:ascii="Times New Roman" w:hAnsi="Times New Roman"/>
                <w:color w:val="000000"/>
              </w:rPr>
            </w:pPr>
            <w:r>
              <w:rPr>
                <w:rFonts w:ascii="Times New Roman" w:hAnsi="Times New Roman"/>
                <w:color w:val="000000"/>
              </w:rPr>
              <w:t>ATGGCTGCTGCGTTGAGAA</w:t>
            </w:r>
          </w:p>
          <w:p>
            <w:pPr>
              <w:pStyle w:val="Normal"/>
              <w:spacing w:lineRule="auto" w:line="360"/>
              <w:jc w:val="both"/>
              <w:rPr>
                <w:rFonts w:ascii="Times New Roman" w:hAnsi="Times New Roman"/>
                <w:color w:val="000000"/>
              </w:rPr>
            </w:pPr>
            <w:r>
              <w:rPr>
                <w:rFonts w:ascii="Times New Roman" w:hAnsi="Times New Roman"/>
                <w:color w:val="000000"/>
              </w:rPr>
              <w:t>AGCACTCATAGTCTGTCTTGGA</w:t>
            </w:r>
          </w:p>
        </w:tc>
        <w:tc>
          <w:tcPr>
            <w:tcW w:w="1875" w:type="dxa"/>
            <w:tcBorders>
              <w:top w:val="single" w:sz="4" w:space="0" w:color="000001"/>
              <w:left w:val="single" w:sz="4" w:space="0" w:color="000001"/>
              <w:bottom w:val="single" w:sz="4" w:space="0" w:color="000001"/>
              <w:insideH w:val="single" w:sz="4" w:space="0" w:color="000001"/>
            </w:tcBorders>
            <w:shd w:fill="auto" w:val="clear"/>
          </w:tcPr>
          <w:p>
            <w:pPr>
              <w:pStyle w:val="TableContents"/>
              <w:spacing w:lineRule="auto" w:line="360"/>
              <w:jc w:val="both"/>
              <w:rPr>
                <w:rFonts w:ascii="Times New Roman" w:hAnsi="Times New Roman"/>
                <w:color w:val="000000"/>
              </w:rPr>
            </w:pPr>
            <w:r>
              <w:rPr>
                <w:rFonts w:ascii="Times New Roman" w:hAnsi="Times New Roman"/>
                <w:color w:val="000000"/>
              </w:rPr>
              <w:t>108</w:t>
            </w:r>
          </w:p>
        </w:tc>
        <w:tc>
          <w:tcPr>
            <w:tcW w:w="2549"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TableContents"/>
              <w:spacing w:lineRule="auto" w:line="360"/>
              <w:jc w:val="both"/>
              <w:rPr>
                <w:rFonts w:ascii="Times New Roman" w:hAnsi="Times New Roman"/>
                <w:color w:val="000000"/>
              </w:rPr>
            </w:pPr>
            <w:r>
              <w:rPr>
                <w:rFonts w:ascii="Times New Roman" w:hAnsi="Times New Roman"/>
                <w:color w:val="000000"/>
              </w:rPr>
              <w:t xml:space="preserve">Primer Bank </w:t>
            </w:r>
          </w:p>
          <w:p>
            <w:pPr>
              <w:pStyle w:val="TableContents"/>
              <w:spacing w:lineRule="auto" w:line="360"/>
              <w:jc w:val="both"/>
              <w:rPr>
                <w:rFonts w:ascii="Times New Roman" w:hAnsi="Times New Roman"/>
                <w:color w:val="000000"/>
              </w:rPr>
            </w:pPr>
            <w:r>
              <w:rPr>
                <w:rFonts w:ascii="Times New Roman" w:hAnsi="Times New Roman"/>
                <w:color w:val="000000"/>
              </w:rPr>
              <w:t>ID 6680399a1</w:t>
            </w:r>
          </w:p>
        </w:tc>
      </w:tr>
      <w:tr>
        <w:trPr/>
        <w:tc>
          <w:tcPr>
            <w:tcW w:w="1470" w:type="dxa"/>
            <w:tcBorders>
              <w:top w:val="single" w:sz="4" w:space="0" w:color="000001"/>
              <w:left w:val="single" w:sz="4" w:space="0" w:color="000001"/>
              <w:bottom w:val="single" w:sz="4" w:space="0" w:color="000001"/>
              <w:insideH w:val="single" w:sz="4" w:space="0" w:color="000001"/>
            </w:tcBorders>
            <w:shd w:fill="auto" w:val="clear"/>
          </w:tcPr>
          <w:p>
            <w:pPr>
              <w:pStyle w:val="TableContents"/>
              <w:spacing w:lineRule="auto" w:line="360"/>
              <w:jc w:val="both"/>
              <w:rPr>
                <w:rFonts w:ascii="Times New Roman" w:hAnsi="Times New Roman"/>
                <w:i/>
                <w:i/>
                <w:iCs/>
                <w:color w:val="000000"/>
              </w:rPr>
            </w:pPr>
            <w:r>
              <w:rPr>
                <w:rFonts w:ascii="Times New Roman" w:hAnsi="Times New Roman"/>
                <w:i/>
                <w:iCs/>
                <w:color w:val="000000"/>
              </w:rPr>
              <w:t>Mm</w:t>
            </w:r>
            <w:r>
              <w:rPr>
                <w:rFonts w:ascii="Times New Roman" w:hAnsi="Times New Roman"/>
                <w:color w:val="000000"/>
              </w:rPr>
              <w:t>TGFb-F</w:t>
            </w:r>
          </w:p>
          <w:p>
            <w:pPr>
              <w:pStyle w:val="TableContents"/>
              <w:spacing w:lineRule="auto" w:line="360"/>
              <w:jc w:val="both"/>
              <w:rPr>
                <w:rFonts w:ascii="Times New Roman" w:hAnsi="Times New Roman"/>
                <w:i/>
                <w:i/>
                <w:iCs/>
                <w:color w:val="000000"/>
              </w:rPr>
            </w:pPr>
            <w:r>
              <w:rPr>
                <w:rFonts w:ascii="Times New Roman" w:hAnsi="Times New Roman"/>
                <w:i/>
                <w:iCs/>
                <w:color w:val="000000"/>
              </w:rPr>
              <w:t>Mm</w:t>
            </w:r>
            <w:r>
              <w:rPr>
                <w:rFonts w:ascii="Times New Roman" w:hAnsi="Times New Roman"/>
                <w:color w:val="000000"/>
              </w:rPr>
              <w:t>TGFb-R</w:t>
            </w:r>
          </w:p>
        </w:tc>
        <w:tc>
          <w:tcPr>
            <w:tcW w:w="4140" w:type="dxa"/>
            <w:tcBorders>
              <w:top w:val="single" w:sz="4" w:space="0" w:color="000001"/>
              <w:left w:val="single" w:sz="4" w:space="0" w:color="000001"/>
              <w:bottom w:val="single" w:sz="4" w:space="0" w:color="000001"/>
              <w:insideH w:val="single" w:sz="4" w:space="0" w:color="000001"/>
            </w:tcBorders>
            <w:shd w:fill="auto" w:val="clear"/>
          </w:tcPr>
          <w:p>
            <w:pPr>
              <w:pStyle w:val="Normal"/>
              <w:spacing w:lineRule="auto" w:line="360"/>
              <w:jc w:val="both"/>
              <w:rPr>
                <w:rFonts w:ascii="Times New Roman" w:hAnsi="Times New Roman"/>
                <w:color w:val="000000"/>
              </w:rPr>
            </w:pPr>
            <w:r>
              <w:rPr>
                <w:rFonts w:ascii="Times New Roman" w:hAnsi="Times New Roman"/>
                <w:color w:val="000000"/>
              </w:rPr>
              <w:t xml:space="preserve">TACGTCAGACATTCGGGAAGCAGT </w:t>
            </w:r>
          </w:p>
          <w:p>
            <w:pPr>
              <w:pStyle w:val="Normal"/>
              <w:spacing w:lineRule="auto" w:line="360"/>
              <w:jc w:val="both"/>
              <w:rPr>
                <w:rFonts w:ascii="Times New Roman" w:hAnsi="Times New Roman"/>
                <w:color w:val="000000"/>
              </w:rPr>
            </w:pPr>
            <w:r>
              <w:rPr>
                <w:rFonts w:ascii="Times New Roman" w:hAnsi="Times New Roman"/>
                <w:color w:val="000000"/>
              </w:rPr>
              <w:t>AAAGACAGCCACTCAGGCGTATCA</w:t>
            </w:r>
          </w:p>
        </w:tc>
        <w:tc>
          <w:tcPr>
            <w:tcW w:w="1875" w:type="dxa"/>
            <w:tcBorders>
              <w:top w:val="single" w:sz="4" w:space="0" w:color="000001"/>
              <w:left w:val="single" w:sz="4" w:space="0" w:color="000001"/>
              <w:bottom w:val="single" w:sz="4" w:space="0" w:color="000001"/>
              <w:insideH w:val="single" w:sz="4" w:space="0" w:color="000001"/>
            </w:tcBorders>
            <w:shd w:fill="auto" w:val="clear"/>
          </w:tcPr>
          <w:p>
            <w:pPr>
              <w:pStyle w:val="TableContents"/>
              <w:spacing w:lineRule="auto" w:line="360"/>
              <w:jc w:val="both"/>
              <w:rPr>
                <w:rFonts w:ascii="Times New Roman" w:hAnsi="Times New Roman"/>
                <w:color w:val="000000"/>
              </w:rPr>
            </w:pPr>
            <w:r>
              <w:rPr>
                <w:rFonts w:ascii="Times New Roman" w:hAnsi="Times New Roman"/>
                <w:color w:val="000000"/>
              </w:rPr>
              <w:t>186</w:t>
            </w:r>
          </w:p>
        </w:tc>
        <w:tc>
          <w:tcPr>
            <w:tcW w:w="2549"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TableContents"/>
              <w:spacing w:lineRule="auto" w:line="360"/>
              <w:jc w:val="both"/>
              <w:rPr>
                <w:rFonts w:ascii="Times New Roman" w:hAnsi="Times New Roman"/>
                <w:color w:val="000000"/>
              </w:rPr>
            </w:pPr>
            <w:r>
              <w:rPr>
                <w:rFonts w:ascii="Times New Roman" w:hAnsi="Times New Roman"/>
                <w:color w:val="000000"/>
              </w:rPr>
              <w:t>This study</w:t>
            </w:r>
          </w:p>
        </w:tc>
      </w:tr>
      <w:tr>
        <w:trPr/>
        <w:tc>
          <w:tcPr>
            <w:tcW w:w="1470" w:type="dxa"/>
            <w:tcBorders>
              <w:top w:val="single" w:sz="4" w:space="0" w:color="000001"/>
              <w:left w:val="single" w:sz="4" w:space="0" w:color="000001"/>
              <w:bottom w:val="single" w:sz="4" w:space="0" w:color="000001"/>
              <w:insideH w:val="single" w:sz="4" w:space="0" w:color="000001"/>
            </w:tcBorders>
            <w:shd w:fill="auto" w:val="clear"/>
          </w:tcPr>
          <w:p>
            <w:pPr>
              <w:pStyle w:val="TableContents"/>
              <w:spacing w:lineRule="auto" w:line="360"/>
              <w:jc w:val="both"/>
              <w:rPr>
                <w:rFonts w:ascii="Times New Roman" w:hAnsi="Times New Roman"/>
                <w:i/>
                <w:i/>
                <w:iCs/>
                <w:color w:val="000000"/>
              </w:rPr>
            </w:pPr>
            <w:r>
              <w:rPr>
                <w:rFonts w:ascii="Times New Roman" w:hAnsi="Times New Roman"/>
                <w:i/>
                <w:iCs/>
                <w:color w:val="000000"/>
              </w:rPr>
              <w:t>Mm</w:t>
            </w:r>
            <w:r>
              <w:rPr>
                <w:rFonts w:ascii="Times New Roman" w:hAnsi="Times New Roman"/>
                <w:color w:val="000000"/>
              </w:rPr>
              <w:t>CXCL9</w:t>
            </w:r>
          </w:p>
          <w:p>
            <w:pPr>
              <w:pStyle w:val="TableContents"/>
              <w:spacing w:lineRule="auto" w:line="360"/>
              <w:jc w:val="both"/>
              <w:rPr>
                <w:rFonts w:ascii="Times New Roman" w:hAnsi="Times New Roman"/>
                <w:i/>
                <w:i/>
                <w:iCs/>
                <w:color w:val="000000"/>
              </w:rPr>
            </w:pPr>
            <w:r>
              <w:rPr>
                <w:rFonts w:ascii="Times New Roman" w:hAnsi="Times New Roman"/>
                <w:i/>
                <w:iCs/>
                <w:color w:val="000000"/>
              </w:rPr>
              <w:t>Mm</w:t>
            </w:r>
            <w:r>
              <w:rPr>
                <w:rFonts w:ascii="Times New Roman" w:hAnsi="Times New Roman"/>
                <w:color w:val="000000"/>
              </w:rPr>
              <w:t>CXCL9</w:t>
            </w:r>
          </w:p>
        </w:tc>
        <w:tc>
          <w:tcPr>
            <w:tcW w:w="4140" w:type="dxa"/>
            <w:tcBorders>
              <w:top w:val="single" w:sz="4" w:space="0" w:color="000001"/>
              <w:left w:val="single" w:sz="4" w:space="0" w:color="000001"/>
              <w:bottom w:val="single" w:sz="4" w:space="0" w:color="000001"/>
              <w:insideH w:val="single" w:sz="4" w:space="0" w:color="000001"/>
            </w:tcBorders>
            <w:shd w:fill="auto" w:val="clear"/>
          </w:tcPr>
          <w:p>
            <w:pPr>
              <w:pStyle w:val="Normal"/>
              <w:spacing w:lineRule="auto" w:line="360"/>
              <w:jc w:val="both"/>
              <w:rPr>
                <w:rFonts w:ascii="Times New Roman" w:hAnsi="Times New Roman"/>
                <w:color w:val="000000"/>
              </w:rPr>
            </w:pPr>
            <w:r>
              <w:rPr>
                <w:rFonts w:ascii="Times New Roman" w:hAnsi="Times New Roman"/>
                <w:color w:val="000000"/>
              </w:rPr>
              <w:t>GGAGTTCGAGGAACCCTAGTG</w:t>
            </w:r>
          </w:p>
          <w:p>
            <w:pPr>
              <w:pStyle w:val="Normal"/>
              <w:spacing w:lineRule="auto" w:line="360"/>
              <w:jc w:val="both"/>
              <w:rPr>
                <w:rFonts w:ascii="Times New Roman" w:hAnsi="Times New Roman"/>
                <w:color w:val="000000"/>
              </w:rPr>
            </w:pPr>
            <w:r>
              <w:rPr>
                <w:rFonts w:ascii="Times New Roman" w:hAnsi="Times New Roman"/>
                <w:color w:val="000000"/>
              </w:rPr>
              <w:t>GGGATTTGTAGTGGATCGTGC</w:t>
            </w:r>
          </w:p>
        </w:tc>
        <w:tc>
          <w:tcPr>
            <w:tcW w:w="1875" w:type="dxa"/>
            <w:tcBorders>
              <w:top w:val="single" w:sz="4" w:space="0" w:color="000001"/>
              <w:left w:val="single" w:sz="4" w:space="0" w:color="000001"/>
              <w:bottom w:val="single" w:sz="4" w:space="0" w:color="000001"/>
              <w:insideH w:val="single" w:sz="4" w:space="0" w:color="000001"/>
            </w:tcBorders>
            <w:shd w:fill="auto" w:val="clear"/>
          </w:tcPr>
          <w:p>
            <w:pPr>
              <w:pStyle w:val="TableContents"/>
              <w:spacing w:lineRule="auto" w:line="360"/>
              <w:jc w:val="both"/>
              <w:rPr>
                <w:rFonts w:ascii="Times New Roman" w:hAnsi="Times New Roman"/>
                <w:color w:val="000000"/>
              </w:rPr>
            </w:pPr>
            <w:r>
              <w:rPr>
                <w:rFonts w:ascii="Times New Roman" w:hAnsi="Times New Roman"/>
                <w:color w:val="000000"/>
              </w:rPr>
              <w:t>82</w:t>
            </w:r>
          </w:p>
        </w:tc>
        <w:tc>
          <w:tcPr>
            <w:tcW w:w="2549"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TableContents"/>
              <w:spacing w:lineRule="auto" w:line="360"/>
              <w:jc w:val="both"/>
              <w:rPr>
                <w:rFonts w:ascii="Times New Roman" w:hAnsi="Times New Roman"/>
                <w:color w:val="000000"/>
              </w:rPr>
            </w:pPr>
            <w:r>
              <w:rPr>
                <w:rFonts w:ascii="Times New Roman" w:hAnsi="Times New Roman"/>
                <w:color w:val="000000"/>
              </w:rPr>
              <w:t>Primer Bank</w:t>
            </w:r>
          </w:p>
          <w:p>
            <w:pPr>
              <w:pStyle w:val="TableContents"/>
              <w:spacing w:lineRule="auto" w:line="360"/>
              <w:jc w:val="both"/>
              <w:rPr>
                <w:rFonts w:ascii="Times New Roman" w:hAnsi="Times New Roman"/>
                <w:color w:val="000000"/>
              </w:rPr>
            </w:pPr>
            <w:r>
              <w:rPr>
                <w:rFonts w:ascii="Times New Roman" w:hAnsi="Times New Roman"/>
                <w:color w:val="000000"/>
              </w:rPr>
              <w:t xml:space="preserve">ID 162287427c1 </w:t>
            </w:r>
          </w:p>
        </w:tc>
      </w:tr>
      <w:tr>
        <w:trPr/>
        <w:tc>
          <w:tcPr>
            <w:tcW w:w="1470" w:type="dxa"/>
            <w:tcBorders>
              <w:top w:val="single" w:sz="4" w:space="0" w:color="000001"/>
              <w:left w:val="single" w:sz="4" w:space="0" w:color="000001"/>
              <w:bottom w:val="single" w:sz="4" w:space="0" w:color="000001"/>
              <w:insideH w:val="single" w:sz="4" w:space="0" w:color="000001"/>
            </w:tcBorders>
            <w:shd w:fill="auto" w:val="clear"/>
          </w:tcPr>
          <w:p>
            <w:pPr>
              <w:pStyle w:val="TableContents"/>
              <w:spacing w:lineRule="auto" w:line="360"/>
              <w:jc w:val="both"/>
              <w:rPr>
                <w:rFonts w:ascii="Times New Roman" w:hAnsi="Times New Roman"/>
                <w:i/>
                <w:i/>
                <w:iCs/>
                <w:color w:val="000000"/>
              </w:rPr>
            </w:pPr>
            <w:r>
              <w:rPr>
                <w:rFonts w:ascii="Times New Roman" w:hAnsi="Times New Roman"/>
                <w:i/>
                <w:iCs/>
                <w:color w:val="000000"/>
              </w:rPr>
              <w:t>Mm</w:t>
            </w:r>
            <w:r>
              <w:rPr>
                <w:rFonts w:ascii="Times New Roman" w:hAnsi="Times New Roman"/>
                <w:color w:val="000000"/>
              </w:rPr>
              <w:t>STAT6</w:t>
            </w:r>
          </w:p>
          <w:p>
            <w:pPr>
              <w:pStyle w:val="TableContents"/>
              <w:spacing w:lineRule="auto" w:line="360"/>
              <w:jc w:val="both"/>
              <w:rPr>
                <w:rFonts w:ascii="Times New Roman" w:hAnsi="Times New Roman"/>
                <w:i/>
                <w:i/>
                <w:iCs/>
                <w:color w:val="000000"/>
              </w:rPr>
            </w:pPr>
            <w:r>
              <w:rPr>
                <w:rFonts w:ascii="Times New Roman" w:hAnsi="Times New Roman"/>
                <w:i/>
                <w:iCs/>
                <w:color w:val="000000"/>
              </w:rPr>
              <w:t>Mm</w:t>
            </w:r>
            <w:r>
              <w:rPr>
                <w:rFonts w:ascii="Times New Roman" w:hAnsi="Times New Roman"/>
                <w:color w:val="000000"/>
              </w:rPr>
              <w:t>STAT</w:t>
            </w:r>
            <w:r>
              <w:rPr>
                <w:rFonts w:ascii="Times New Roman" w:hAnsi="Times New Roman"/>
                <w:i/>
                <w:iCs/>
                <w:color w:val="000000"/>
              </w:rPr>
              <w:t>6</w:t>
            </w:r>
          </w:p>
        </w:tc>
        <w:tc>
          <w:tcPr>
            <w:tcW w:w="4140" w:type="dxa"/>
            <w:tcBorders>
              <w:top w:val="single" w:sz="4" w:space="0" w:color="000001"/>
              <w:left w:val="single" w:sz="4" w:space="0" w:color="000001"/>
              <w:bottom w:val="single" w:sz="4" w:space="0" w:color="000001"/>
              <w:insideH w:val="single" w:sz="4" w:space="0" w:color="000001"/>
            </w:tcBorders>
            <w:shd w:fill="auto" w:val="clear"/>
          </w:tcPr>
          <w:p>
            <w:pPr>
              <w:pStyle w:val="Normal"/>
              <w:spacing w:lineRule="auto" w:line="360"/>
              <w:jc w:val="both"/>
              <w:rPr>
                <w:rFonts w:ascii="Times New Roman" w:hAnsi="Times New Roman"/>
                <w:color w:val="000000"/>
              </w:rPr>
            </w:pPr>
            <w:r>
              <w:rPr>
                <w:rFonts w:ascii="Times New Roman" w:hAnsi="Times New Roman"/>
                <w:color w:val="000000"/>
              </w:rPr>
              <w:t>CTCTGTGGGGCCTAATTTCCA</w:t>
            </w:r>
          </w:p>
          <w:p>
            <w:pPr>
              <w:pStyle w:val="Normal"/>
              <w:spacing w:lineRule="auto" w:line="360"/>
              <w:jc w:val="both"/>
              <w:rPr>
                <w:rFonts w:ascii="Times New Roman" w:hAnsi="Times New Roman"/>
                <w:color w:val="000000"/>
              </w:rPr>
            </w:pPr>
            <w:r>
              <w:rPr>
                <w:rFonts w:ascii="Times New Roman" w:hAnsi="Times New Roman"/>
                <w:color w:val="000000"/>
              </w:rPr>
              <w:t>CATCTGAACCGACCAGGAACT</w:t>
            </w:r>
          </w:p>
        </w:tc>
        <w:tc>
          <w:tcPr>
            <w:tcW w:w="1875" w:type="dxa"/>
            <w:tcBorders>
              <w:top w:val="single" w:sz="4" w:space="0" w:color="000001"/>
              <w:left w:val="single" w:sz="4" w:space="0" w:color="000001"/>
              <w:bottom w:val="single" w:sz="4" w:space="0" w:color="000001"/>
              <w:insideH w:val="single" w:sz="4" w:space="0" w:color="000001"/>
            </w:tcBorders>
            <w:shd w:fill="auto" w:val="clear"/>
          </w:tcPr>
          <w:p>
            <w:pPr>
              <w:pStyle w:val="TableContents"/>
              <w:spacing w:lineRule="auto" w:line="360"/>
              <w:jc w:val="both"/>
              <w:rPr>
                <w:rFonts w:ascii="Times New Roman" w:hAnsi="Times New Roman"/>
                <w:color w:val="000000"/>
              </w:rPr>
            </w:pPr>
            <w:r>
              <w:rPr>
                <w:rFonts w:ascii="Times New Roman" w:hAnsi="Times New Roman"/>
                <w:color w:val="000000"/>
              </w:rPr>
              <w:t>135</w:t>
            </w:r>
          </w:p>
        </w:tc>
        <w:tc>
          <w:tcPr>
            <w:tcW w:w="2549"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TableContents"/>
              <w:spacing w:lineRule="auto" w:line="360"/>
              <w:jc w:val="both"/>
              <w:rPr>
                <w:rFonts w:ascii="Times New Roman" w:hAnsi="Times New Roman"/>
                <w:color w:val="000000"/>
              </w:rPr>
            </w:pPr>
            <w:r>
              <w:rPr>
                <w:rFonts w:ascii="Times New Roman" w:hAnsi="Times New Roman"/>
                <w:color w:val="000000"/>
              </w:rPr>
              <w:t>Primer Bank</w:t>
            </w:r>
          </w:p>
          <w:p>
            <w:pPr>
              <w:pStyle w:val="TableContents"/>
              <w:spacing w:lineRule="auto" w:line="360"/>
              <w:jc w:val="both"/>
              <w:rPr>
                <w:rFonts w:ascii="Times New Roman" w:hAnsi="Times New Roman"/>
                <w:color w:val="000000"/>
              </w:rPr>
            </w:pPr>
            <w:r>
              <w:rPr>
                <w:rFonts w:ascii="Times New Roman" w:hAnsi="Times New Roman"/>
                <w:color w:val="000000"/>
              </w:rPr>
              <w:t xml:space="preserve">ID 6678155a1 </w:t>
            </w:r>
          </w:p>
        </w:tc>
      </w:tr>
      <w:tr>
        <w:trPr/>
        <w:tc>
          <w:tcPr>
            <w:tcW w:w="1470" w:type="dxa"/>
            <w:tcBorders>
              <w:top w:val="single" w:sz="4" w:space="0" w:color="000001"/>
              <w:left w:val="single" w:sz="4" w:space="0" w:color="000001"/>
              <w:bottom w:val="single" w:sz="4" w:space="0" w:color="000001"/>
              <w:insideH w:val="single" w:sz="4" w:space="0" w:color="000001"/>
            </w:tcBorders>
            <w:shd w:fill="auto" w:val="clear"/>
          </w:tcPr>
          <w:p>
            <w:pPr>
              <w:pStyle w:val="TableContents"/>
              <w:spacing w:lineRule="auto" w:line="360"/>
              <w:jc w:val="both"/>
              <w:rPr>
                <w:rFonts w:ascii="Times New Roman" w:hAnsi="Times New Roman"/>
                <w:i/>
                <w:i/>
                <w:iCs/>
                <w:color w:val="000000"/>
              </w:rPr>
            </w:pPr>
            <w:r>
              <w:rPr>
                <w:rFonts w:ascii="Times New Roman" w:hAnsi="Times New Roman"/>
                <w:i/>
                <w:iCs/>
                <w:color w:val="000000"/>
              </w:rPr>
              <w:t>Mm</w:t>
            </w:r>
            <w:r>
              <w:rPr>
                <w:rFonts w:ascii="Times New Roman" w:hAnsi="Times New Roman"/>
                <w:color w:val="000000"/>
              </w:rPr>
              <w:t>TNFa</w:t>
            </w:r>
          </w:p>
          <w:p>
            <w:pPr>
              <w:pStyle w:val="TableContents"/>
              <w:spacing w:lineRule="auto" w:line="360"/>
              <w:jc w:val="both"/>
              <w:rPr>
                <w:rFonts w:ascii="Times New Roman" w:hAnsi="Times New Roman"/>
                <w:i/>
                <w:i/>
                <w:iCs/>
                <w:color w:val="000000"/>
              </w:rPr>
            </w:pPr>
            <w:r>
              <w:rPr>
                <w:rFonts w:ascii="Times New Roman" w:hAnsi="Times New Roman"/>
                <w:i/>
                <w:iCs/>
                <w:color w:val="000000"/>
              </w:rPr>
              <w:t>Mm</w:t>
            </w:r>
            <w:r>
              <w:rPr>
                <w:rFonts w:ascii="Times New Roman" w:hAnsi="Times New Roman"/>
                <w:color w:val="000000"/>
              </w:rPr>
              <w:t>TNFa</w:t>
            </w:r>
          </w:p>
        </w:tc>
        <w:tc>
          <w:tcPr>
            <w:tcW w:w="4140" w:type="dxa"/>
            <w:tcBorders>
              <w:top w:val="single" w:sz="4" w:space="0" w:color="000001"/>
              <w:left w:val="single" w:sz="4" w:space="0" w:color="000001"/>
              <w:bottom w:val="single" w:sz="4" w:space="0" w:color="000001"/>
              <w:insideH w:val="single" w:sz="4" w:space="0" w:color="000001"/>
            </w:tcBorders>
            <w:shd w:fill="auto" w:val="clear"/>
          </w:tcPr>
          <w:p>
            <w:pPr>
              <w:pStyle w:val="Normal"/>
              <w:spacing w:lineRule="auto" w:line="360"/>
              <w:jc w:val="both"/>
              <w:rPr>
                <w:rFonts w:ascii="Times New Roman" w:hAnsi="Times New Roman"/>
                <w:color w:val="000000"/>
              </w:rPr>
            </w:pPr>
            <w:r>
              <w:rPr>
                <w:rFonts w:ascii="Times New Roman" w:hAnsi="Times New Roman"/>
                <w:color w:val="000000"/>
              </w:rPr>
              <w:t>CATCTTCTCAAAATTCGAGTGACAA</w:t>
            </w:r>
          </w:p>
          <w:p>
            <w:pPr>
              <w:pStyle w:val="Normal"/>
              <w:spacing w:lineRule="auto" w:line="360"/>
              <w:jc w:val="both"/>
              <w:rPr>
                <w:rFonts w:ascii="Times New Roman" w:hAnsi="Times New Roman"/>
                <w:bCs/>
                <w:color w:val="000000"/>
              </w:rPr>
            </w:pPr>
            <w:r>
              <w:rPr>
                <w:rFonts w:ascii="Times New Roman" w:hAnsi="Times New Roman"/>
                <w:bCs/>
                <w:color w:val="000000"/>
              </w:rPr>
              <w:t>CCTCCACTTGGTGGTTTGCT</w:t>
            </w:r>
          </w:p>
        </w:tc>
        <w:tc>
          <w:tcPr>
            <w:tcW w:w="1875" w:type="dxa"/>
            <w:tcBorders>
              <w:top w:val="single" w:sz="4" w:space="0" w:color="000001"/>
              <w:left w:val="single" w:sz="4" w:space="0" w:color="000001"/>
              <w:bottom w:val="single" w:sz="4" w:space="0" w:color="000001"/>
              <w:insideH w:val="single" w:sz="4" w:space="0" w:color="000001"/>
            </w:tcBorders>
            <w:shd w:fill="auto" w:val="clear"/>
          </w:tcPr>
          <w:p>
            <w:pPr>
              <w:pStyle w:val="TableContents"/>
              <w:spacing w:lineRule="auto" w:line="360"/>
              <w:jc w:val="both"/>
              <w:rPr>
                <w:rFonts w:ascii="Times New Roman" w:hAnsi="Times New Roman"/>
                <w:color w:val="000000"/>
              </w:rPr>
            </w:pPr>
            <w:r>
              <w:rPr>
                <w:rFonts w:ascii="Times New Roman" w:hAnsi="Times New Roman"/>
                <w:color w:val="000000"/>
              </w:rPr>
              <w:t>63</w:t>
            </w:r>
          </w:p>
        </w:tc>
        <w:tc>
          <w:tcPr>
            <w:tcW w:w="2549"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TableContents"/>
              <w:spacing w:lineRule="auto" w:line="360"/>
              <w:jc w:val="both"/>
              <w:rPr>
                <w:rFonts w:ascii="Times New Roman" w:hAnsi="Times New Roman"/>
                <w:color w:val="000000"/>
              </w:rPr>
            </w:pPr>
            <w:r>
              <w:rPr>
                <w:rFonts w:ascii="Times New Roman" w:hAnsi="Times New Roman"/>
                <w:color w:val="000000"/>
              </w:rPr>
              <w:t xml:space="preserve">This study </w:t>
            </w:r>
          </w:p>
        </w:tc>
      </w:tr>
    </w:tbl>
    <w:p>
      <w:pPr>
        <w:pStyle w:val="Normal"/>
        <w:spacing w:lineRule="auto" w:line="360"/>
        <w:jc w:val="both"/>
        <w:rPr>
          <w:rFonts w:ascii="Times New Roman" w:hAnsi="Times New Roman"/>
          <w:color w:val="000000"/>
        </w:rPr>
      </w:pPr>
      <w:r>
        <w:rPr>
          <w:rFonts w:ascii="Times New Roman" w:hAnsi="Times New Roman"/>
          <w:color w:val="000000"/>
        </w:rPr>
      </w:r>
    </w:p>
    <w:p>
      <w:pPr>
        <w:pStyle w:val="Normal"/>
        <w:spacing w:lineRule="auto" w:line="360"/>
        <w:jc w:val="both"/>
        <w:rPr/>
      </w:pPr>
      <w:r>
        <w:rPr>
          <w:rFonts w:ascii="Times New Roman" w:hAnsi="Times New Roman"/>
          <w:color w:val="000000"/>
        </w:rPr>
        <w:t xml:space="preserve"> </w:t>
      </w:r>
      <w:r>
        <w:rPr>
          <w:rFonts w:ascii="Times New Roman" w:hAnsi="Times New Roman"/>
          <w:color w:val="000000"/>
        </w:rPr>
        <w:t>A total of 60 cDNA samples were split between PCR plates (Multiplate™ 96-Well, BioRad) with reactions performed in duplicate for each sample. If the standard deviation of Cq values between duplicates was &gt; 0.4, corresponding samples were repeated</w:t>
      </w:r>
      <w:ins w:id="266" w:author="Weyrich, Alexandra" w:date="2018-06-04T16:00:00Z">
        <w:r>
          <w:rPr>
            <w:rFonts w:ascii="Times New Roman" w:hAnsi="Times New Roman"/>
            <w:color w:val="000000"/>
          </w:rPr>
          <w:t xml:space="preserve"> (as described in Weyrich et </w:t>
        </w:r>
      </w:ins>
      <w:r>
        <w:rPr>
          <w:rFonts w:ascii="Times New Roman" w:hAnsi="Times New Roman"/>
          <w:color w:val="000000"/>
        </w:rPr>
        <w:t>al,</w:t>
      </w:r>
      <w:ins w:id="267" w:author="Weyrich, Alexandra" w:date="2018-06-04T16:00:00Z">
        <w:r>
          <w:rPr>
            <w:rFonts w:ascii="Times New Roman" w:hAnsi="Times New Roman"/>
            <w:color w:val="000000"/>
          </w:rPr>
          <w:t xml:space="preserve"> </w:t>
        </w:r>
      </w:ins>
      <w:ins w:id="268" w:author="Weyrich, Alexandra" w:date="2018-06-04T16:01:00Z">
        <w:r>
          <w:rPr>
            <w:rFonts w:ascii="Times New Roman" w:hAnsi="Times New Roman"/>
            <w:color w:val="000000"/>
          </w:rPr>
          <w:t>2010)</w:t>
        </w:r>
      </w:ins>
      <w:r>
        <w:rPr>
          <w:rFonts w:ascii="Times New Roman" w:hAnsi="Times New Roman"/>
          <w:color w:val="000000"/>
        </w:rPr>
        <w:t>. Each plate contained a non</w:t>
      </w:r>
      <w:ins w:id="269" w:author="Weyrich, Alexandra" w:date="2018-06-04T16:00:00Z">
        <w:r>
          <w:rPr>
            <w:rFonts w:ascii="Times New Roman" w:hAnsi="Times New Roman"/>
            <w:color w:val="000000"/>
          </w:rPr>
          <w:t>-</w:t>
        </w:r>
      </w:ins>
      <w:del w:id="270" w:author="Weyrich, Alexandra" w:date="2018-06-04T16:00:00Z">
        <w:r>
          <w:rPr>
            <w:rFonts w:ascii="Times New Roman" w:hAnsi="Times New Roman"/>
            <w:color w:val="000000"/>
          </w:rPr>
          <w:delText xml:space="preserve"> </w:delText>
        </w:r>
      </w:del>
      <w:r>
        <w:rPr>
          <w:rFonts w:ascii="Times New Roman" w:hAnsi="Times New Roman"/>
          <w:color w:val="000000"/>
        </w:rPr>
        <w:t xml:space="preserve">template control sample and negative controls. </w:t>
      </w:r>
    </w:p>
    <w:p>
      <w:pPr>
        <w:pStyle w:val="Normal"/>
        <w:spacing w:lineRule="auto" w:line="360"/>
        <w:jc w:val="both"/>
        <w:rPr/>
      </w:pPr>
      <w:r>
        <w:rPr>
          <w:rFonts w:ascii="Times New Roman" w:hAnsi="Times New Roman"/>
          <w:color w:val="000000"/>
        </w:rPr>
        <w:t xml:space="preserve">The qPCR mixture of 10 μL was prepared using the iQ™  SYBR® Green PCR Kit (Bio-Rad): 5 μL of 2X iQ™  SYBR® Green Master Mix, 3 μL of 10 μM forward and reverse primers, and 4 μL of 10ng/μL template cDNA. qPCR amplifications were performed using Bio-Rad CFX96, Thermalcycler1000 system as follows: initial denaturation for 15 minutes at 95°C, followed by 40 cycles of 15 seconds at 95°C, 30 seconds at 60°C and 30 seconds at 68°C with a measuring of the fluorescence signal at the end of every step. The cycle of quantification (Cq) was determined by the amplification plot in CFX96-Bio-Rad software. Finally, a melting curve was generated to confirm the specificity of the reaction by adding a cycle of 65.0°C to 95.0°C in 0.5°C increments. </w:t>
      </w:r>
    </w:p>
    <w:p>
      <w:pPr>
        <w:pStyle w:val="Normal"/>
        <w:spacing w:lineRule="auto" w:line="360"/>
        <w:jc w:val="both"/>
        <w:rPr>
          <w:rFonts w:ascii="Times New Roman" w:hAnsi="Times New Roman"/>
          <w:color w:val="000000"/>
        </w:rPr>
      </w:pPr>
      <w:r>
        <w:rPr>
          <w:rFonts w:ascii="Times New Roman" w:hAnsi="Times New Roman"/>
          <w:color w:val="000000"/>
        </w:rPr>
      </w:r>
    </w:p>
    <w:p>
      <w:pPr>
        <w:pStyle w:val="Normal"/>
        <w:tabs>
          <w:tab w:val="left" w:pos="4396" w:leader="none"/>
        </w:tabs>
        <w:spacing w:lineRule="auto" w:line="360"/>
        <w:jc w:val="both"/>
        <w:rPr/>
      </w:pPr>
      <w:r>
        <w:rPr>
          <w:rFonts w:ascii="Times New Roman" w:hAnsi="Times New Roman"/>
          <w:color w:val="000000"/>
        </w:rPr>
        <w:t xml:space="preserve">Accurate normalization </w:t>
      </w:r>
      <w:ins w:id="271" w:author="Weyrich, Alexandra" w:date="2018-06-04T16:14:00Z">
        <w:r>
          <w:rPr>
            <w:rFonts w:ascii="Times New Roman" w:hAnsi="Times New Roman"/>
            <w:color w:val="000000"/>
          </w:rPr>
          <w:t xml:space="preserve">with a set of most stably expressed reference genes </w:t>
        </w:r>
      </w:ins>
      <w:ins w:id="272" w:author="Weyrich, Alexandra" w:date="2018-06-04T16:15:00Z">
        <w:r>
          <w:rPr>
            <w:rFonts w:ascii="Times New Roman" w:hAnsi="Times New Roman"/>
            <w:color w:val="000000"/>
          </w:rPr>
          <w:t>which are often</w:t>
        </w:r>
      </w:ins>
      <w:ins w:id="273" w:author="Weyrich, Alexandra" w:date="2018-06-04T16:16:00Z">
        <w:r>
          <w:rPr>
            <w:rFonts w:ascii="Times New Roman" w:hAnsi="Times New Roman"/>
            <w:color w:val="000000"/>
          </w:rPr>
          <w:t xml:space="preserve"> specific for</w:t>
        </w:r>
      </w:ins>
      <w:ins w:id="274" w:author="Weyrich, Alexandra" w:date="2018-06-04T16:15:00Z">
        <w:r>
          <w:rPr>
            <w:rFonts w:ascii="Times New Roman" w:hAnsi="Times New Roman"/>
            <w:color w:val="000000"/>
          </w:rPr>
          <w:t xml:space="preserve"> tissue and experimental </w:t>
        </w:r>
      </w:ins>
      <w:ins w:id="275" w:author="Weyrich, Alexandra" w:date="2018-06-04T16:21:00Z">
        <w:r>
          <w:rPr>
            <w:rFonts w:ascii="Times New Roman" w:hAnsi="Times New Roman"/>
            <w:color w:val="000000"/>
          </w:rPr>
          <w:t>conditions</w:t>
        </w:r>
      </w:ins>
      <w:ins w:id="276" w:author="Weyrich, Alexandra" w:date="2018-06-04T16:15:00Z">
        <w:r>
          <w:rPr>
            <w:rFonts w:ascii="Times New Roman" w:hAnsi="Times New Roman"/>
            <w:color w:val="000000"/>
          </w:rPr>
          <w:t xml:space="preserve"> </w:t>
        </w:r>
      </w:ins>
      <w:del w:id="277" w:author="Weyrich, Alexandra" w:date="2018-06-04T16:14:00Z">
        <w:r>
          <w:rPr>
            <w:rFonts w:ascii="Times New Roman" w:hAnsi="Times New Roman"/>
            <w:color w:val="000000"/>
          </w:rPr>
          <w:delText xml:space="preserve">of gene expression </w:delText>
        </w:r>
      </w:del>
      <w:r>
        <w:rPr>
          <w:rFonts w:ascii="Times New Roman" w:hAnsi="Times New Roman"/>
          <w:color w:val="000000"/>
        </w:rPr>
        <w:t>is essential for the production of reliable data in RT-PCR experiments</w:t>
      </w:r>
      <w:ins w:id="278" w:author="Weyrich, Alexandra" w:date="2018-06-04T16:21:00Z">
        <w:r>
          <w:rPr>
            <w:rFonts w:ascii="Times New Roman" w:hAnsi="Times New Roman"/>
            <w:color w:val="000000"/>
          </w:rPr>
          <w:t xml:space="preserve"> (Axtner et </w:t>
        </w:r>
      </w:ins>
      <w:r>
        <w:rPr>
          <w:rFonts w:ascii="Times New Roman" w:hAnsi="Times New Roman"/>
          <w:color w:val="000000"/>
        </w:rPr>
        <w:t>al,</w:t>
      </w:r>
      <w:ins w:id="279" w:author="Weyrich, Alexandra" w:date="2018-06-04T16:21:00Z">
        <w:r>
          <w:rPr>
            <w:rFonts w:ascii="Times New Roman" w:hAnsi="Times New Roman"/>
            <w:color w:val="000000"/>
          </w:rPr>
          <w:t xml:space="preserve"> 2009; Weyrich et </w:t>
        </w:r>
      </w:ins>
      <w:r>
        <w:rPr>
          <w:rFonts w:ascii="Times New Roman" w:hAnsi="Times New Roman"/>
          <w:color w:val="000000"/>
        </w:rPr>
        <w:t>al,</w:t>
      </w:r>
      <w:ins w:id="280" w:author="Weyrich, Alexandra" w:date="2018-06-04T16:21:00Z">
        <w:r>
          <w:rPr>
            <w:rFonts w:ascii="Times New Roman" w:hAnsi="Times New Roman"/>
            <w:color w:val="000000"/>
          </w:rPr>
          <w:t xml:space="preserve"> 2010)</w:t>
        </w:r>
      </w:ins>
      <w:ins w:id="281" w:author="Weyrich, Alexandra" w:date="2018-06-04T16:16:00Z">
        <w:r>
          <w:rPr>
            <w:rFonts w:ascii="Times New Roman" w:hAnsi="Times New Roman"/>
            <w:color w:val="000000"/>
          </w:rPr>
          <w:t xml:space="preserve">. </w:t>
        </w:r>
      </w:ins>
      <w:del w:id="282" w:author="Weyrich, Alexandra" w:date="2018-06-04T16:16:00Z">
        <w:r>
          <w:rPr>
            <w:rFonts w:ascii="Times New Roman" w:hAnsi="Times New Roman"/>
            <w:color w:val="000000"/>
          </w:rPr>
          <w:delText xml:space="preserve">, with the </w:delText>
        </w:r>
      </w:del>
      <w:del w:id="283" w:author="Weyrich, Alexandra" w:date="2018-06-04T16:04:00Z">
        <w:r>
          <w:rPr>
            <w:rFonts w:ascii="Times New Roman" w:hAnsi="Times New Roman"/>
            <w:color w:val="000000"/>
          </w:rPr>
          <w:delText xml:space="preserve">optimal </w:delText>
        </w:r>
      </w:del>
      <w:del w:id="284" w:author="Weyrich, Alexandra" w:date="2018-06-04T16:16:00Z">
        <w:r>
          <w:rPr>
            <w:rFonts w:ascii="Times New Roman" w:hAnsi="Times New Roman"/>
            <w:color w:val="000000"/>
          </w:rPr>
          <w:delText xml:space="preserve">reference genes </w:delText>
        </w:r>
      </w:del>
      <w:del w:id="285" w:author="Weyrich, Alexandra" w:date="2018-06-04T16:04:00Z">
        <w:r>
          <w:rPr>
            <w:rFonts w:ascii="Times New Roman" w:hAnsi="Times New Roman"/>
            <w:color w:val="000000"/>
          </w:rPr>
          <w:delText xml:space="preserve">being </w:delText>
        </w:r>
      </w:del>
      <w:del w:id="286" w:author="Weyrich, Alexandra" w:date="2018-06-04T16:15:00Z">
        <w:r>
          <w:rPr>
            <w:rFonts w:ascii="Times New Roman" w:hAnsi="Times New Roman"/>
            <w:color w:val="000000"/>
          </w:rPr>
          <w:delText>specific to a particular set of experimental conditions</w:delText>
        </w:r>
      </w:del>
      <w:r>
        <w:rPr>
          <w:rFonts w:ascii="Times New Roman" w:hAnsi="Times New Roman"/>
          <w:color w:val="000000"/>
        </w:rPr>
        <w:t xml:space="preserve">. To select the most </w:t>
      </w:r>
      <w:del w:id="287" w:author="Weyrich, Alexandra" w:date="2018-06-04T16:06:00Z">
        <w:r>
          <w:rPr>
            <w:rFonts w:ascii="Times New Roman" w:hAnsi="Times New Roman"/>
            <w:color w:val="000000"/>
          </w:rPr>
          <w:delText xml:space="preserve">appropriate </w:delText>
        </w:r>
      </w:del>
      <w:ins w:id="288" w:author="Weyrich, Alexandra" w:date="2018-06-04T16:06:00Z">
        <w:r>
          <w:rPr>
            <w:rFonts w:ascii="Times New Roman" w:hAnsi="Times New Roman"/>
            <w:color w:val="000000"/>
          </w:rPr>
          <w:t xml:space="preserve">stable </w:t>
        </w:r>
      </w:ins>
      <w:r>
        <w:rPr>
          <w:rFonts w:ascii="Times New Roman" w:hAnsi="Times New Roman"/>
          <w:color w:val="000000"/>
        </w:rPr>
        <w:t xml:space="preserve">reference genes for </w:t>
      </w:r>
      <w:ins w:id="289" w:author="Weyrich, Alexandra" w:date="2018-06-04T16:06:00Z">
        <w:r>
          <w:rPr>
            <w:rFonts w:ascii="Times New Roman" w:hAnsi="Times New Roman"/>
            <w:color w:val="000000"/>
          </w:rPr>
          <w:t xml:space="preserve">relative-quantification of genes of </w:t>
        </w:r>
      </w:ins>
      <w:ins w:id="290" w:author="Weyrich, Alexandra" w:date="2018-06-04T16:16:00Z">
        <w:r>
          <w:rPr>
            <w:rFonts w:ascii="Times New Roman" w:hAnsi="Times New Roman"/>
            <w:color w:val="000000"/>
          </w:rPr>
          <w:t>interest</w:t>
        </w:r>
      </w:ins>
      <w:del w:id="291" w:author="Weyrich, Alexandra" w:date="2018-06-04T16:06:00Z">
        <w:r>
          <w:rPr>
            <w:rFonts w:ascii="Times New Roman" w:hAnsi="Times New Roman"/>
            <w:color w:val="000000"/>
          </w:rPr>
          <w:delText>normalization</w:delText>
        </w:r>
      </w:del>
      <w:r>
        <w:rPr>
          <w:rFonts w:ascii="Times New Roman" w:hAnsi="Times New Roman"/>
          <w:color w:val="000000"/>
        </w:rPr>
        <w:t xml:space="preserve">, we </w:t>
      </w:r>
      <w:del w:id="292" w:author="Weyrich, Alexandra" w:date="2018-06-04T16:04:00Z">
        <w:r>
          <w:rPr>
            <w:rFonts w:ascii="Times New Roman" w:hAnsi="Times New Roman"/>
            <w:color w:val="000000"/>
          </w:rPr>
          <w:delText xml:space="preserve">performed </w:delText>
        </w:r>
      </w:del>
      <w:del w:id="293" w:author="Weyrich, Alexandra" w:date="2018-06-04T16:05:00Z">
        <w:r>
          <w:rPr>
            <w:rFonts w:ascii="Times New Roman" w:hAnsi="Times New Roman"/>
            <w:color w:val="000000"/>
          </w:rPr>
          <w:delText>a</w:delText>
        </w:r>
      </w:del>
      <w:del w:id="294" w:author="Weyrich, Alexandra" w:date="2018-06-04T16:13:00Z">
        <w:r>
          <w:rPr>
            <w:rFonts w:ascii="Times New Roman" w:hAnsi="Times New Roman"/>
            <w:color w:val="000000"/>
          </w:rPr>
          <w:delText xml:space="preserve"> geNorm </w:delText>
        </w:r>
      </w:del>
      <w:del w:id="295" w:author="Weyrich, Alexandra" w:date="2018-06-04T16:05:00Z">
        <w:r>
          <w:rPr>
            <w:rFonts w:ascii="Times New Roman" w:hAnsi="Times New Roman"/>
            <w:color w:val="000000"/>
          </w:rPr>
          <w:delText>analysis</w:delText>
        </w:r>
      </w:del>
      <w:del w:id="296" w:author="Weyrich, Alexandra" w:date="2018-06-04T16:06:00Z">
        <w:r>
          <w:rPr>
            <w:rFonts w:ascii="Times New Roman" w:hAnsi="Times New Roman"/>
            <w:color w:val="000000"/>
          </w:rPr>
          <w:delText xml:space="preserve"> and </w:delText>
        </w:r>
      </w:del>
      <w:r>
        <w:rPr>
          <w:rFonts w:ascii="Times New Roman" w:hAnsi="Times New Roman"/>
        </w:rPr>
        <w:t>tested four</w:t>
      </w:r>
      <w:ins w:id="297" w:author="Weyrich, Alexandra" w:date="2018-06-04T16:17:00Z">
        <w:r>
          <w:rPr>
            <w:rFonts w:ascii="Times New Roman" w:hAnsi="Times New Roman"/>
          </w:rPr>
          <w:t xml:space="preserve"> previously </w:t>
        </w:r>
      </w:ins>
      <w:del w:id="298" w:author="Weyrich, Alexandra" w:date="2018-06-04T16:17:00Z">
        <w:r>
          <w:rPr>
            <w:rFonts w:ascii="Times New Roman" w:hAnsi="Times New Roman"/>
          </w:rPr>
          <w:delText xml:space="preserve"> </w:delText>
        </w:r>
      </w:del>
      <w:ins w:id="299" w:author="Weyrich, Alexandra" w:date="2018-06-04T16:17:00Z">
        <w:r>
          <w:rPr>
            <w:rFonts w:ascii="Times New Roman" w:hAnsi="Times New Roman"/>
          </w:rPr>
          <w:t xml:space="preserve">-described </w:t>
        </w:r>
      </w:ins>
      <w:r>
        <w:rPr>
          <w:rFonts w:ascii="Times New Roman" w:hAnsi="Times New Roman"/>
          <w:color w:val="000000"/>
        </w:rPr>
        <w:t xml:space="preserve">candidate </w:t>
      </w:r>
      <w:r>
        <w:rPr>
          <w:rFonts w:ascii="Times New Roman" w:hAnsi="Times New Roman"/>
        </w:rPr>
        <w:t>genes</w:t>
      </w:r>
      <w:ins w:id="300" w:author="Weyrich, Alexandra" w:date="2018-06-04T16:10:00Z">
        <w:r>
          <w:rPr>
            <w:rFonts w:ascii="Times New Roman" w:hAnsi="Times New Roman"/>
          </w:rPr>
          <w:t xml:space="preserve">: </w:t>
        </w:r>
      </w:ins>
      <w:r>
        <w:rPr>
          <w:rFonts w:ascii="Times New Roman" w:hAnsi="Times New Roman"/>
        </w:rPr>
        <w:t xml:space="preserve"> </w:t>
      </w:r>
      <w:del w:id="301" w:author="Weyrich, Alexandra" w:date="2018-06-04T16:10:00Z">
        <w:r>
          <w:rPr>
            <w:rFonts w:ascii="Times New Roman" w:hAnsi="Times New Roman"/>
          </w:rPr>
          <w:delText xml:space="preserve">among frequently </w:delText>
        </w:r>
      </w:del>
      <w:del w:id="302" w:author="Weyrich, Alexandra" w:date="2018-06-04T16:10:00Z">
        <w:r>
          <w:rPr>
            <w:rFonts w:ascii="Times New Roman" w:hAnsi="Times New Roman"/>
            <w:color w:val="000000"/>
          </w:rPr>
          <w:delText xml:space="preserve">described </w:delText>
        </w:r>
      </w:del>
      <w:del w:id="303" w:author="Weyrich, Alexandra" w:date="2018-06-04T16:10:00Z">
        <w:r>
          <w:rPr>
            <w:rFonts w:ascii="Times New Roman" w:hAnsi="Times New Roman"/>
          </w:rPr>
          <w:delText xml:space="preserve">genes </w:delText>
        </w:r>
      </w:del>
      <w:del w:id="304" w:author="Weyrich, Alexandra" w:date="2018-06-04T16:09:00Z">
        <w:r>
          <w:rPr>
            <w:rFonts w:ascii="Times New Roman" w:hAnsi="Times New Roman"/>
          </w:rPr>
          <w:delText xml:space="preserve">in the literature </w:delText>
        </w:r>
      </w:del>
      <w:del w:id="305" w:author="Weyrich, Alexandra" w:date="2018-06-04T16:10:00Z">
        <w:r>
          <w:rPr>
            <w:rFonts w:ascii="Times New Roman" w:hAnsi="Times New Roman"/>
          </w:rPr>
          <w:delText>(</w:delText>
        </w:r>
      </w:del>
      <w:ins w:id="306" w:author="Weyrich, Alexandra" w:date="2018-06-04T16:07:00Z">
        <w:r>
          <w:rPr>
            <w:rFonts w:ascii="Times New Roman" w:hAnsi="Times New Roman"/>
            <w:i/>
            <w:iCs/>
          </w:rPr>
          <w:t>G</w:t>
        </w:r>
      </w:ins>
      <w:del w:id="307" w:author="Weyrich, Alexandra" w:date="2018-06-04T16:07:00Z">
        <w:r>
          <w:rPr>
            <w:rFonts w:ascii="Times New Roman" w:hAnsi="Times New Roman"/>
            <w:i/>
            <w:iCs/>
          </w:rPr>
          <w:delText>g</w:delText>
        </w:r>
      </w:del>
      <w:r>
        <w:rPr>
          <w:rFonts w:ascii="Times New Roman" w:hAnsi="Times New Roman"/>
          <w:i/>
          <w:iCs/>
        </w:rPr>
        <w:t>abdh</w:t>
      </w:r>
      <w:r>
        <w:rPr>
          <w:rFonts w:ascii="Times New Roman" w:hAnsi="Times New Roman"/>
        </w:rPr>
        <w:t xml:space="preserve">6, </w:t>
      </w:r>
      <w:del w:id="308" w:author="Weyrich, Alexandra" w:date="2018-06-04T16:07:00Z">
        <w:r>
          <w:rPr>
            <w:rFonts w:ascii="Times New Roman" w:hAnsi="Times New Roman"/>
            <w:i/>
            <w:iCs/>
          </w:rPr>
          <w:delText>c</w:delText>
        </w:r>
      </w:del>
      <w:ins w:id="309" w:author="Weyrich, Alexandra" w:date="2018-06-04T16:07:00Z">
        <w:r>
          <w:rPr>
            <w:rFonts w:ascii="Times New Roman" w:hAnsi="Times New Roman"/>
            <w:i/>
            <w:iCs/>
          </w:rPr>
          <w:t>C</w:t>
        </w:r>
      </w:ins>
      <w:r>
        <w:rPr>
          <w:rFonts w:ascii="Times New Roman" w:hAnsi="Times New Roman"/>
          <w:i/>
          <w:iCs/>
        </w:rPr>
        <w:t>dc42</w:t>
      </w:r>
      <w:r>
        <w:rPr>
          <w:rFonts w:ascii="Times New Roman" w:hAnsi="Times New Roman"/>
        </w:rPr>
        <w:t xml:space="preserve">, </w:t>
      </w:r>
      <w:ins w:id="310" w:author="Weyrich, Alexandra" w:date="2018-06-04T16:07:00Z">
        <w:r>
          <w:rPr>
            <w:rFonts w:ascii="Times New Roman" w:hAnsi="Times New Roman"/>
            <w:i/>
            <w:iCs/>
          </w:rPr>
          <w:t>P</w:t>
        </w:r>
      </w:ins>
      <w:del w:id="311" w:author="Weyrich, Alexandra" w:date="2018-06-04T16:07:00Z">
        <w:r>
          <w:rPr>
            <w:rFonts w:ascii="Times New Roman" w:hAnsi="Times New Roman"/>
            <w:i/>
            <w:iCs/>
          </w:rPr>
          <w:delText>p</w:delText>
        </w:r>
      </w:del>
      <w:r>
        <w:rPr>
          <w:rFonts w:ascii="Times New Roman" w:hAnsi="Times New Roman"/>
          <w:i/>
          <w:iCs/>
        </w:rPr>
        <w:t>pia</w:t>
      </w:r>
      <w:ins w:id="312" w:author="Weyrich, Alexandra" w:date="2018-06-04T16:10:00Z">
        <w:r>
          <w:rPr>
            <w:rFonts w:ascii="Times New Roman" w:hAnsi="Times New Roman"/>
            <w:i/>
            <w:iCs/>
          </w:rPr>
          <w:t xml:space="preserve"> and</w:t>
        </w:r>
      </w:ins>
      <w:del w:id="313" w:author="Weyrich, Alexandra" w:date="2018-06-04T16:11:00Z">
        <w:r>
          <w:rPr>
            <w:rFonts w:ascii="Times New Roman" w:hAnsi="Times New Roman"/>
            <w:i/>
            <w:iCs/>
          </w:rPr>
          <w:delText>,</w:delText>
        </w:r>
      </w:del>
      <w:r>
        <w:rPr>
          <w:rFonts w:ascii="Times New Roman" w:hAnsi="Times New Roman"/>
        </w:rPr>
        <w:t xml:space="preserve"> </w:t>
      </w:r>
      <w:del w:id="314" w:author="Weyrich, Alexandra" w:date="2018-06-04T16:07:00Z">
        <w:r>
          <w:rPr>
            <w:rFonts w:ascii="Times New Roman" w:hAnsi="Times New Roman"/>
            <w:i/>
            <w:iCs/>
          </w:rPr>
          <w:delText>p</w:delText>
        </w:r>
      </w:del>
      <w:ins w:id="315" w:author="Weyrich, Alexandra" w:date="2018-06-04T16:07:00Z">
        <w:r>
          <w:rPr>
            <w:rFonts w:ascii="Times New Roman" w:hAnsi="Times New Roman"/>
            <w:i/>
            <w:iCs/>
          </w:rPr>
          <w:t>P</w:t>
        </w:r>
      </w:ins>
      <w:r>
        <w:rPr>
          <w:rFonts w:ascii="Times New Roman" w:hAnsi="Times New Roman"/>
          <w:i/>
          <w:iCs/>
        </w:rPr>
        <w:t>pip</w:t>
      </w:r>
      <w:del w:id="316" w:author="Weyrich, Alexandra" w:date="2018-06-04T16:11:00Z">
        <w:r>
          <w:rPr>
            <w:rFonts w:ascii="Times New Roman" w:hAnsi="Times New Roman"/>
            <w:i/>
            <w:iCs/>
          </w:rPr>
          <w:delText>)</w:delText>
        </w:r>
      </w:del>
      <w:ins w:id="317" w:author="Weyrich, Alexandra" w:date="2018-06-04T16:18:00Z">
        <w:r>
          <w:rPr>
            <w:rFonts w:ascii="Times New Roman" w:hAnsi="Times New Roman"/>
          </w:rPr>
          <w:t xml:space="preserve"> (add Reference)</w:t>
        </w:r>
      </w:ins>
      <w:ins w:id="318" w:author="Weyrich, Alexandra" w:date="2018-06-04T16:18:00Z">
        <w:r>
          <w:rPr>
            <w:rFonts w:ascii="Times New Roman" w:hAnsi="Times New Roman"/>
            <w:color w:val="000000"/>
          </w:rPr>
          <w:t>,</w:t>
        </w:r>
      </w:ins>
      <w:del w:id="319" w:author="Weyrich, Alexandra" w:date="2018-06-04T16:18:00Z">
        <w:r>
          <w:rPr>
            <w:rFonts w:ascii="Times New Roman" w:hAnsi="Times New Roman"/>
            <w:color w:val="000000"/>
          </w:rPr>
          <w:delText>.</w:delText>
        </w:r>
      </w:del>
      <w:del w:id="320" w:author="Weyrich, Alexandra" w:date="2018-06-04T16:09:00Z">
        <w:r>
          <w:rPr>
            <w:rFonts w:ascii="Times New Roman" w:hAnsi="Times New Roman"/>
            <w:color w:val="000000"/>
          </w:rPr>
          <w:delText xml:space="preserve"> A total of four primer pairs for these four genes were</w:delText>
        </w:r>
      </w:del>
      <w:del w:id="321" w:author="Weyrich, Alexandra" w:date="2018-06-04T16:11:00Z">
        <w:r>
          <w:rPr>
            <w:rFonts w:ascii="Times New Roman" w:hAnsi="Times New Roman"/>
            <w:color w:val="000000"/>
          </w:rPr>
          <w:delText xml:space="preserve"> evaluated</w:delText>
        </w:r>
      </w:del>
      <w:r>
        <w:rPr>
          <w:rFonts w:ascii="Times New Roman" w:hAnsi="Times New Roman"/>
        </w:rPr>
        <w:t xml:space="preserve"> using </w:t>
      </w:r>
      <w:del w:id="322" w:author="Weyrich, Alexandra" w:date="2018-06-04T16:11:00Z">
        <w:r>
          <w:rPr>
            <w:rFonts w:ascii="Times New Roman" w:hAnsi="Times New Roman"/>
          </w:rPr>
          <w:delText xml:space="preserve">cDNAs </w:delText>
        </w:r>
      </w:del>
      <w:del w:id="323" w:author="Weyrich, Alexandra" w:date="2018-06-04T16:08:00Z">
        <w:r>
          <w:rPr>
            <w:rFonts w:ascii="Times New Roman" w:hAnsi="Times New Roman"/>
          </w:rPr>
          <w:delText xml:space="preserve">synthesized </w:delText>
        </w:r>
      </w:del>
      <w:del w:id="324" w:author="Weyrich, Alexandra" w:date="2018-06-04T16:09:00Z">
        <w:r>
          <w:rPr>
            <w:rFonts w:ascii="Times New Roman" w:hAnsi="Times New Roman"/>
          </w:rPr>
          <w:delText>from</w:delText>
        </w:r>
      </w:del>
      <w:r>
        <w:rPr>
          <w:rFonts w:ascii="Times New Roman" w:hAnsi="Times New Roman"/>
        </w:rPr>
        <w:t xml:space="preserve"> 16 </w:t>
      </w:r>
      <w:ins w:id="325" w:author="Weyrich, Alexandra" w:date="2018-06-04T16:11:00Z">
        <w:r>
          <w:rPr>
            <w:rFonts w:ascii="Times New Roman" w:hAnsi="Times New Roman"/>
            <w:color w:val="000000"/>
          </w:rPr>
          <w:t>randomly selected</w:t>
        </w:r>
      </w:ins>
      <w:ins w:id="326" w:author="Weyrich, Alexandra" w:date="2018-06-04T16:11:00Z">
        <w:r>
          <w:rPr>
            <w:rFonts w:ascii="Times New Roman" w:hAnsi="Times New Roman"/>
          </w:rPr>
          <w:t xml:space="preserve"> cDNAs </w:t>
        </w:r>
      </w:ins>
      <w:ins w:id="327" w:author="Weyrich, Alexandra" w:date="2018-06-04T16:12:00Z">
        <w:r>
          <w:rPr>
            <w:rFonts w:ascii="Times New Roman" w:hAnsi="Times New Roman"/>
          </w:rPr>
          <w:t xml:space="preserve">from </w:t>
        </w:r>
      </w:ins>
      <w:ins w:id="328" w:author="Weyrich, Alexandra" w:date="2018-06-04T16:11:00Z">
        <w:r>
          <w:rPr>
            <w:rFonts w:ascii="Times New Roman" w:hAnsi="Times New Roman"/>
          </w:rPr>
          <w:t xml:space="preserve">spleen </w:t>
        </w:r>
      </w:ins>
      <w:del w:id="329" w:author="Weyrich, Alexandra" w:date="2018-06-04T16:08:00Z">
        <w:r>
          <w:rPr>
            <w:rFonts w:ascii="Times New Roman" w:hAnsi="Times New Roman"/>
          </w:rPr>
          <w:delText xml:space="preserve">tissue </w:delText>
        </w:r>
      </w:del>
      <w:r>
        <w:rPr>
          <w:rFonts w:ascii="Times New Roman" w:hAnsi="Times New Roman"/>
        </w:rPr>
        <w:t>samples</w:t>
      </w:r>
      <w:del w:id="330" w:author="Weyrich, Alexandra" w:date="2018-06-04T16:11:00Z">
        <w:r>
          <w:rPr>
            <w:rFonts w:ascii="Times New Roman" w:hAnsi="Times New Roman"/>
          </w:rPr>
          <w:delText xml:space="preserve"> </w:delText>
        </w:r>
      </w:del>
      <w:del w:id="331" w:author="Weyrich, Alexandra" w:date="2018-06-04T16:11:00Z">
        <w:r>
          <w:rPr>
            <w:rFonts w:ascii="Times New Roman" w:hAnsi="Times New Roman"/>
            <w:color w:val="000000"/>
          </w:rPr>
          <w:delText>randomly selected</w:delText>
        </w:r>
      </w:del>
      <w:r>
        <w:rPr>
          <w:rFonts w:ascii="Times New Roman" w:hAnsi="Times New Roman"/>
          <w:color w:val="000000"/>
        </w:rPr>
        <w:t xml:space="preserve">. Analysis of the gene stability measure was performed using qbase+ (Biogazelle) </w:t>
      </w:r>
      <w:ins w:id="332" w:author="Weyrich, Alexandra" w:date="2018-06-04T16:19:00Z">
        <w:r>
          <w:rPr>
            <w:rFonts w:ascii="Times New Roman" w:hAnsi="Times New Roman"/>
            <w:color w:val="000000"/>
          </w:rPr>
          <w:t xml:space="preserve">implemented </w:t>
        </w:r>
      </w:ins>
      <w:r>
        <w:rPr>
          <w:rFonts w:ascii="Times New Roman" w:hAnsi="Times New Roman"/>
          <w:color w:val="000000"/>
        </w:rPr>
        <w:t xml:space="preserve">in </w:t>
      </w:r>
      <w:ins w:id="333" w:author="Weyrich, Alexandra" w:date="2018-06-04T16:19:00Z">
        <w:r>
          <w:rPr>
            <w:rFonts w:ascii="Times New Roman" w:hAnsi="Times New Roman"/>
            <w:color w:val="000000"/>
          </w:rPr>
          <w:t xml:space="preserve">the </w:t>
        </w:r>
      </w:ins>
      <w:r>
        <w:rPr>
          <w:rFonts w:ascii="Times New Roman" w:hAnsi="Times New Roman"/>
          <w:color w:val="000000"/>
        </w:rPr>
        <w:t>Bio-Rad CFX96 Thermalcycler1000</w:t>
      </w:r>
      <w:del w:id="334" w:author="Weyrich, Alexandra" w:date="2018-06-04T16:19:00Z">
        <w:r>
          <w:rPr>
            <w:rFonts w:ascii="Times New Roman" w:hAnsi="Times New Roman"/>
            <w:color w:val="000000"/>
          </w:rPr>
          <w:delText xml:space="preserve"> system</w:delText>
        </w:r>
      </w:del>
      <w:r>
        <w:rPr>
          <w:rFonts w:ascii="Times New Roman" w:hAnsi="Times New Roman"/>
          <w:color w:val="000000"/>
        </w:rPr>
        <w:t xml:space="preserve">, </w:t>
      </w:r>
      <w:ins w:id="335" w:author="Weyrich, Alexandra" w:date="2018-06-04T16:19:00Z">
        <w:r>
          <w:rPr>
            <w:rFonts w:ascii="Times New Roman" w:hAnsi="Times New Roman"/>
            <w:color w:val="000000"/>
          </w:rPr>
          <w:t>resulted</w:t>
        </w:r>
      </w:ins>
      <w:del w:id="336" w:author="Weyrich, Alexandra" w:date="2018-06-04T16:19:00Z">
        <w:r>
          <w:rPr>
            <w:rFonts w:ascii="Times New Roman" w:hAnsi="Times New Roman"/>
            <w:color w:val="000000"/>
          </w:rPr>
          <w:delText>which identified</w:delText>
        </w:r>
      </w:del>
      <w:r>
        <w:rPr>
          <w:rFonts w:ascii="Times New Roman" w:hAnsi="Times New Roman"/>
          <w:color w:val="000000"/>
        </w:rPr>
        <w:t xml:space="preserve"> </w:t>
      </w:r>
      <w:del w:id="337" w:author="Weyrich, Alexandra" w:date="2018-06-04T16:12:00Z">
        <w:r>
          <w:rPr>
            <w:rFonts w:ascii="Times New Roman" w:hAnsi="Times New Roman"/>
            <w:i/>
            <w:iCs/>
            <w:color w:val="000000"/>
          </w:rPr>
          <w:delText>cdc42</w:delText>
        </w:r>
      </w:del>
      <w:ins w:id="338" w:author="Weyrich, Alexandra" w:date="2018-06-04T16:20:00Z">
        <w:r>
          <w:rPr>
            <w:rFonts w:ascii="Times New Roman" w:hAnsi="Times New Roman"/>
            <w:i/>
            <w:iCs/>
            <w:color w:val="000000"/>
          </w:rPr>
          <w:t xml:space="preserve"> in </w:t>
        </w:r>
      </w:ins>
      <w:ins w:id="339" w:author="Weyrich, Alexandra" w:date="2018-06-04T16:12:00Z">
        <w:r>
          <w:rPr>
            <w:rFonts w:ascii="Times New Roman" w:hAnsi="Times New Roman"/>
            <w:i/>
            <w:iCs/>
            <w:color w:val="000000"/>
          </w:rPr>
          <w:t>Cdc42</w:t>
        </w:r>
      </w:ins>
      <w:r>
        <w:rPr>
          <w:rFonts w:ascii="Times New Roman" w:hAnsi="Times New Roman"/>
          <w:color w:val="000000"/>
        </w:rPr>
        <w:t xml:space="preserve">, </w:t>
      </w:r>
      <w:del w:id="340" w:author="Weyrich, Alexandra" w:date="2018-06-04T16:12:00Z">
        <w:r>
          <w:rPr>
            <w:rFonts w:ascii="Times New Roman" w:hAnsi="Times New Roman"/>
            <w:i/>
            <w:iCs/>
            <w:color w:val="000000"/>
          </w:rPr>
          <w:delText xml:space="preserve">ppia </w:delText>
        </w:r>
      </w:del>
      <w:ins w:id="341" w:author="Weyrich, Alexandra" w:date="2018-06-04T16:12:00Z">
        <w:r>
          <w:rPr>
            <w:rFonts w:ascii="Times New Roman" w:hAnsi="Times New Roman"/>
            <w:i/>
            <w:iCs/>
            <w:color w:val="000000"/>
          </w:rPr>
          <w:t xml:space="preserve">Ppia </w:t>
        </w:r>
      </w:ins>
      <w:r>
        <w:rPr>
          <w:rFonts w:ascii="Times New Roman" w:hAnsi="Times New Roman"/>
          <w:color w:val="000000"/>
        </w:rPr>
        <w:t xml:space="preserve">and </w:t>
      </w:r>
      <w:del w:id="342" w:author="Weyrich, Alexandra" w:date="2018-06-04T16:12:00Z">
        <w:r>
          <w:rPr>
            <w:rFonts w:ascii="Times New Roman" w:hAnsi="Times New Roman"/>
            <w:i/>
            <w:iCs/>
            <w:color w:val="000000"/>
          </w:rPr>
          <w:delText xml:space="preserve">ppip </w:delText>
        </w:r>
      </w:del>
      <w:ins w:id="343" w:author="Weyrich, Alexandra" w:date="2018-06-04T16:12:00Z">
        <w:r>
          <w:rPr>
            <w:rFonts w:ascii="Times New Roman" w:hAnsi="Times New Roman"/>
            <w:i/>
            <w:iCs/>
            <w:color w:val="000000"/>
          </w:rPr>
          <w:t xml:space="preserve">Ppip </w:t>
        </w:r>
      </w:ins>
      <w:r>
        <w:rPr>
          <w:rFonts w:ascii="Times New Roman" w:hAnsi="Times New Roman"/>
          <w:color w:val="000000"/>
        </w:rPr>
        <w:t xml:space="preserve">as the most stable reference genes for this study. For </w:t>
      </w:r>
      <w:ins w:id="344" w:author="Weyrich, Alexandra" w:date="2018-06-04T16:20:00Z">
        <w:r>
          <w:rPr>
            <w:rFonts w:ascii="Times New Roman" w:hAnsi="Times New Roman"/>
            <w:color w:val="000000"/>
          </w:rPr>
          <w:t>the</w:t>
        </w:r>
      </w:ins>
      <w:del w:id="345" w:author="Weyrich, Alexandra" w:date="2018-06-04T16:20:00Z">
        <w:r>
          <w:rPr>
            <w:rFonts w:ascii="Times New Roman" w:hAnsi="Times New Roman"/>
            <w:color w:val="000000"/>
          </w:rPr>
          <w:delText>all</w:delText>
        </w:r>
      </w:del>
      <w:r>
        <w:rPr>
          <w:rFonts w:ascii="Times New Roman" w:hAnsi="Times New Roman"/>
          <w:color w:val="000000"/>
        </w:rPr>
        <w:t xml:space="preserve"> three reference genes, normalization factors (NF) were calculated using the geometric mean of the corresponding expression values</w:t>
      </w:r>
      <w:ins w:id="346" w:author="Weyrich, Alexandra" w:date="2018-06-04T16:20:00Z">
        <w:r>
          <w:rPr>
            <w:rFonts w:ascii="Times New Roman" w:hAnsi="Times New Roman"/>
            <w:color w:val="000000"/>
          </w:rPr>
          <w:t xml:space="preserve"> for all spleen cDNAs</w:t>
        </w:r>
      </w:ins>
      <w:r>
        <w:rPr>
          <w:rFonts w:ascii="Times New Roman" w:hAnsi="Times New Roman"/>
          <w:color w:val="000000"/>
        </w:rPr>
        <w:t xml:space="preserve"> (</w:t>
      </w:r>
      <w:del w:id="347" w:author="Weyrich, Alexandra" w:date="2018-06-04T16:21:00Z">
        <w:r>
          <w:rPr>
            <w:rFonts w:ascii="Times New Roman" w:hAnsi="Times New Roman"/>
            <w:color w:val="000000"/>
          </w:rPr>
          <w:delText xml:space="preserve">See </w:delText>
        </w:r>
      </w:del>
      <w:r>
        <w:rPr>
          <w:rFonts w:ascii="Times New Roman" w:hAnsi="Times New Roman"/>
          <w:color w:val="000000"/>
        </w:rPr>
        <w:t>Vandesompele et al, 2002).</w:t>
      </w:r>
    </w:p>
    <w:p>
      <w:pPr>
        <w:pStyle w:val="Normal"/>
        <w:spacing w:lineRule="auto" w:line="360"/>
        <w:jc w:val="both"/>
        <w:rPr>
          <w:rFonts w:ascii="Times New Roman" w:hAnsi="Times New Roman"/>
          <w:color w:val="000000"/>
          <w:ins w:id="349" w:author="Weyrich, Alexandra" w:date="2018-06-04T15:59:00Z"/>
        </w:rPr>
      </w:pPr>
      <w:r>
        <w:rPr>
          <w:rFonts w:ascii="Times New Roman" w:hAnsi="Times New Roman"/>
          <w:color w:val="000000"/>
        </w:rPr>
        <w:t>Relative expression values for each tested sample of each gene of interest were then calculated using the ∆Cq method, adjusted for the amplification efficiencies of each primer pair and standardized against the normalization factors (NF) of each sample</w:t>
      </w:r>
      <w:ins w:id="348" w:author="Weyrich, Alexandra" w:date="2018-06-04T16:22:00Z">
        <w:r>
          <w:rPr>
            <w:rFonts w:ascii="Times New Roman" w:hAnsi="Times New Roman"/>
            <w:color w:val="000000"/>
          </w:rPr>
          <w:t xml:space="preserve"> (Ref. missing)</w:t>
        </w:r>
      </w:ins>
      <w:r>
        <w:rPr>
          <w:rFonts w:ascii="Times New Roman" w:hAnsi="Times New Roman"/>
          <w:color w:val="000000"/>
        </w:rPr>
        <w:t>.</w:t>
      </w:r>
    </w:p>
    <w:p>
      <w:pPr>
        <w:pStyle w:val="Normal"/>
        <w:spacing w:lineRule="auto" w:line="360"/>
        <w:jc w:val="both"/>
        <w:rPr>
          <w:rFonts w:ascii="Times New Roman" w:hAnsi="Times New Roman"/>
        </w:rPr>
      </w:pPr>
      <w:r>
        <w:rPr>
          <w:rFonts w:ascii="Times New Roman" w:hAnsi="Times New Roman"/>
        </w:rPr>
      </w:r>
    </w:p>
    <w:p>
      <w:pPr>
        <w:pStyle w:val="Heading3"/>
        <w:spacing w:lineRule="auto" w:line="360"/>
        <w:jc w:val="both"/>
        <w:rPr>
          <w:rFonts w:ascii="Times New Roman" w:hAnsi="Times New Roman"/>
          <w:color w:val="000000"/>
          <w:sz w:val="24"/>
          <w:szCs w:val="24"/>
        </w:rPr>
      </w:pPr>
      <w:r>
        <w:rPr>
          <w:rFonts w:ascii="Times New Roman" w:hAnsi="Times New Roman"/>
          <w:color w:val="000000"/>
          <w:sz w:val="24"/>
          <w:szCs w:val="24"/>
        </w:rPr>
        <w:t>3.6. Histological examination and scoring</w:t>
      </w:r>
    </w:p>
    <w:p>
      <w:pPr>
        <w:pStyle w:val="TextBody"/>
        <w:spacing w:lineRule="auto" w:line="360"/>
        <w:jc w:val="both"/>
        <w:rPr>
          <w:rFonts w:ascii="Times New Roman" w:hAnsi="Times New Roman"/>
        </w:rPr>
      </w:pPr>
      <w:r>
        <w:rPr>
          <w:rFonts w:ascii="Times New Roman" w:hAnsi="Times New Roman"/>
          <w:color w:val="000000"/>
        </w:rPr>
        <w:t xml:space="preserve">Formalin fixed samples from the mid-part of the caeca were </w:t>
      </w:r>
      <w:del w:id="350" w:author="xx" w:date="2018-06-24T19:26:00Z">
        <w:r>
          <w:rPr>
            <w:rFonts w:ascii="Times New Roman" w:hAnsi="Times New Roman"/>
            <w:color w:val="000000"/>
          </w:rPr>
          <w:delText>washed by water and dehydrated by Ethanol gradient concentration series. Then</w:delText>
        </w:r>
      </w:del>
      <w:ins w:id="351" w:author="xx" w:date="2018-06-24T19:26:00Z">
        <w:r>
          <w:rPr>
            <w:rFonts w:ascii="Times New Roman" w:hAnsi="Times New Roman"/>
            <w:color w:val="000000"/>
          </w:rPr>
          <w:t>processed routinely,</w:t>
        </w:r>
      </w:ins>
      <w:r>
        <w:rPr>
          <w:rFonts w:ascii="Times New Roman" w:hAnsi="Times New Roman"/>
          <w:b/>
          <w:bCs/>
          <w:color w:val="000000"/>
        </w:rPr>
        <w:t xml:space="preserve"> </w:t>
      </w:r>
      <w:r>
        <w:rPr>
          <w:rFonts w:ascii="Times New Roman" w:hAnsi="Times New Roman"/>
          <w:color w:val="000000"/>
        </w:rPr>
        <w:t>embedded in paraffin and section</w:t>
      </w:r>
      <w:ins w:id="352" w:author="xx" w:date="2018-06-24T19:26:00Z">
        <w:r>
          <w:rPr>
            <w:rFonts w:ascii="Times New Roman" w:hAnsi="Times New Roman"/>
            <w:color w:val="000000"/>
          </w:rPr>
          <w:t>ed</w:t>
        </w:r>
      </w:ins>
      <w:del w:id="353" w:author="xx" w:date="2018-06-24T19:26:00Z">
        <w:r>
          <w:rPr>
            <w:rFonts w:ascii="Times New Roman" w:hAnsi="Times New Roman"/>
            <w:color w:val="000000"/>
          </w:rPr>
          <w:delText>s</w:delText>
        </w:r>
      </w:del>
      <w:r>
        <w:rPr>
          <w:rFonts w:ascii="Times New Roman" w:hAnsi="Times New Roman"/>
          <w:color w:val="000000"/>
        </w:rPr>
        <w:t xml:space="preserve"> </w:t>
      </w:r>
      <w:del w:id="354" w:author="xx" w:date="2018-06-24T19:26:00Z">
        <w:r>
          <w:rPr>
            <w:rFonts w:ascii="Times New Roman" w:hAnsi="Times New Roman"/>
            <w:color w:val="000000"/>
          </w:rPr>
          <w:delText xml:space="preserve">(one section from each part), </w:delText>
        </w:r>
      </w:del>
      <w:r>
        <w:rPr>
          <w:rFonts w:ascii="Times New Roman" w:hAnsi="Times New Roman"/>
          <w:color w:val="000000"/>
        </w:rPr>
        <w:t xml:space="preserve">with </w:t>
      </w:r>
      <w:del w:id="355" w:author="xx" w:date="2018-06-24T19:26:00Z">
        <w:r>
          <w:rPr>
            <w:rFonts w:ascii="Times New Roman" w:hAnsi="Times New Roman"/>
            <w:color w:val="000000"/>
          </w:rPr>
          <w:delText xml:space="preserve">3 </w:delText>
        </w:r>
      </w:del>
      <w:ins w:id="356" w:author="xx" w:date="2018-06-24T19:26:00Z">
        <w:r>
          <w:rPr>
            <w:rFonts w:ascii="Times New Roman" w:hAnsi="Times New Roman"/>
            <w:color w:val="000000"/>
          </w:rPr>
          <w:t xml:space="preserve">4 </w:t>
        </w:r>
      </w:ins>
      <w:r>
        <w:rPr>
          <w:rFonts w:ascii="Times New Roman" w:hAnsi="Times New Roman"/>
          <w:color w:val="000000"/>
        </w:rPr>
        <w:t>μm thickness</w:t>
      </w:r>
      <w:ins w:id="357" w:author="xx" w:date="2018-06-24T19:27:00Z">
        <w:r>
          <w:rPr>
            <w:rFonts w:ascii="Times New Roman" w:hAnsi="Times New Roman"/>
            <w:color w:val="000000"/>
          </w:rPr>
          <w:t>. Tissue slides were</w:t>
        </w:r>
      </w:ins>
      <w:del w:id="358" w:author="xx" w:date="2018-06-24T19:27:00Z">
        <w:r>
          <w:rPr>
            <w:rFonts w:ascii="Times New Roman" w:hAnsi="Times New Roman"/>
            <w:color w:val="000000"/>
          </w:rPr>
          <w:delText>, and</w:delText>
        </w:r>
      </w:del>
      <w:r>
        <w:rPr>
          <w:rFonts w:ascii="Times New Roman" w:hAnsi="Times New Roman"/>
          <w:color w:val="000000"/>
        </w:rPr>
        <w:t xml:space="preserve"> stained with hematoxylin and eosin</w:t>
      </w:r>
      <w:ins w:id="359" w:author="xx" w:date="2018-06-24T19:27:00Z">
        <w:r>
          <w:rPr>
            <w:rFonts w:ascii="Times New Roman" w:hAnsi="Times New Roman"/>
            <w:color w:val="000000"/>
          </w:rPr>
          <w:t xml:space="preserve"> and</w:t>
        </w:r>
      </w:ins>
      <w:del w:id="360" w:author="xx" w:date="2018-06-24T19:27:00Z">
        <w:r>
          <w:rPr>
            <w:rFonts w:ascii="Times New Roman" w:hAnsi="Times New Roman"/>
            <w:color w:val="000000"/>
          </w:rPr>
          <w:delText>.</w:delText>
        </w:r>
      </w:del>
      <w:r>
        <w:rPr>
          <w:rFonts w:ascii="Times New Roman" w:hAnsi="Times New Roman"/>
          <w:color w:val="000000"/>
        </w:rPr>
        <w:t xml:space="preserve"> </w:t>
      </w:r>
      <w:del w:id="361" w:author="xx" w:date="2018-06-24T19:27:00Z">
        <w:r>
          <w:rPr>
            <w:rFonts w:ascii="Times New Roman" w:hAnsi="Times New Roman"/>
            <w:color w:val="000000"/>
          </w:rPr>
          <w:delText xml:space="preserve">Stained tissues </w:delText>
        </w:r>
      </w:del>
      <w:r>
        <w:rPr>
          <w:rFonts w:ascii="Times New Roman" w:hAnsi="Times New Roman"/>
          <w:color w:val="000000"/>
        </w:rPr>
        <w:t>were examined at</w:t>
      </w:r>
      <w:ins w:id="362" w:author="xx" w:date="2018-06-24T19:28:00Z">
        <w:r>
          <w:rPr>
            <w:rFonts w:ascii="Times New Roman" w:hAnsi="Times New Roman"/>
            <w:color w:val="000000"/>
          </w:rPr>
          <w:t xml:space="preserve"> 10</w:t>
        </w:r>
      </w:ins>
      <w:ins w:id="363" w:author="xx" w:date="2018-06-24T19:35:00Z">
        <w:r>
          <w:rPr>
            <w:rFonts w:ascii="Times New Roman" w:hAnsi="Times New Roman"/>
            <w:color w:val="000000"/>
          </w:rPr>
          <w:t>0</w:t>
        </w:r>
      </w:ins>
      <w:ins w:id="364" w:author="xx" w:date="2018-06-24T19:28:00Z">
        <w:r>
          <w:rPr>
            <w:rFonts w:ascii="Times New Roman" w:hAnsi="Times New Roman"/>
            <w:color w:val="000000"/>
          </w:rPr>
          <w:t>-</w:t>
        </w:r>
      </w:ins>
      <w:r>
        <w:rPr>
          <w:rFonts w:ascii="Times New Roman" w:hAnsi="Times New Roman"/>
          <w:color w:val="000000"/>
        </w:rPr>
        <w:t xml:space="preserve"> 20</w:t>
      </w:r>
      <w:ins w:id="365" w:author="xx" w:date="2018-06-24T19:35:00Z">
        <w:r>
          <w:rPr>
            <w:rFonts w:ascii="Times New Roman" w:hAnsi="Times New Roman"/>
            <w:color w:val="000000"/>
          </w:rPr>
          <w:t>0</w:t>
        </w:r>
      </w:ins>
      <w:ins w:id="366" w:author="xx" w:date="2018-06-24T19:28:00Z">
        <w:r>
          <w:rPr>
            <w:rFonts w:ascii="Times New Roman" w:hAnsi="Times New Roman"/>
            <w:color w:val="000000"/>
          </w:rPr>
          <w:t>-</w:t>
        </w:r>
      </w:ins>
      <w:del w:id="367" w:author="xx" w:date="2018-06-24T19:28:00Z">
        <w:r>
          <w:rPr>
            <w:rFonts w:ascii="Times New Roman" w:hAnsi="Times New Roman"/>
            <w:color w:val="000000"/>
          </w:rPr>
          <w:delText>×</w:delText>
        </w:r>
      </w:del>
      <w:ins w:id="368" w:author="xx" w:date="2018-06-24T19:28:00Z">
        <w:r>
          <w:rPr>
            <w:rFonts w:ascii="Times New Roman" w:hAnsi="Times New Roman"/>
            <w:color w:val="000000"/>
          </w:rPr>
          <w:t xml:space="preserve"> and</w:t>
        </w:r>
      </w:ins>
      <w:del w:id="369" w:author="xx" w:date="2018-06-24T19:28:00Z">
        <w:r>
          <w:rPr>
            <w:rFonts w:ascii="Times New Roman" w:hAnsi="Times New Roman"/>
            <w:color w:val="000000"/>
          </w:rPr>
          <w:delText>,</w:delText>
        </w:r>
      </w:del>
      <w:r>
        <w:rPr>
          <w:rFonts w:ascii="Times New Roman" w:hAnsi="Times New Roman"/>
          <w:color w:val="000000"/>
        </w:rPr>
        <w:t xml:space="preserve"> 40</w:t>
      </w:r>
      <w:ins w:id="370" w:author="xx" w:date="2018-06-24T19:35:00Z">
        <w:r>
          <w:rPr>
            <w:rFonts w:ascii="Times New Roman" w:hAnsi="Times New Roman"/>
            <w:color w:val="000000"/>
          </w:rPr>
          <w:t>0</w:t>
        </w:r>
      </w:ins>
      <w:ins w:id="371" w:author="xx" w:date="2018-06-24T19:28:00Z">
        <w:r>
          <w:rPr>
            <w:rFonts w:ascii="Times New Roman" w:hAnsi="Times New Roman"/>
            <w:color w:val="000000"/>
          </w:rPr>
          <w:t>-times</w:t>
        </w:r>
      </w:ins>
      <w:del w:id="372" w:author="xx" w:date="2018-06-24T19:28:00Z">
        <w:r>
          <w:rPr>
            <w:rFonts w:ascii="Times New Roman" w:hAnsi="Times New Roman"/>
            <w:color w:val="000000"/>
          </w:rPr>
          <w:delText>× and 100×</w:delText>
        </w:r>
      </w:del>
      <w:r>
        <w:rPr>
          <w:rFonts w:ascii="Times New Roman" w:hAnsi="Times New Roman"/>
          <w:color w:val="000000"/>
        </w:rPr>
        <w:t xml:space="preserve"> magnification </w:t>
      </w:r>
      <w:del w:id="373" w:author="xx" w:date="2018-06-24T19:28:00Z">
        <w:r>
          <w:rPr>
            <w:rFonts w:ascii="Times New Roman" w:hAnsi="Times New Roman"/>
            <w:color w:val="000000"/>
          </w:rPr>
          <w:delText xml:space="preserve">with </w:delText>
        </w:r>
      </w:del>
      <w:ins w:id="374" w:author="xx" w:date="2018-06-24T19:28:00Z">
        <w:r>
          <w:rPr>
            <w:rFonts w:ascii="Times New Roman" w:hAnsi="Times New Roman"/>
            <w:color w:val="000000"/>
          </w:rPr>
          <w:t>by</w:t>
        </w:r>
      </w:ins>
      <w:del w:id="375" w:author="xx" w:date="2018-06-24T19:28:00Z">
        <w:r>
          <w:rPr>
            <w:rFonts w:ascii="Times New Roman" w:hAnsi="Times New Roman"/>
            <w:color w:val="000000"/>
          </w:rPr>
          <w:delText>a</w:delText>
        </w:r>
      </w:del>
      <w:r>
        <w:rPr>
          <w:rFonts w:ascii="Times New Roman" w:hAnsi="Times New Roman"/>
          <w:color w:val="000000"/>
        </w:rPr>
        <w:t xml:space="preserve"> </w:t>
      </w:r>
      <w:del w:id="376" w:author="xx" w:date="2018-06-24T19:25:00Z">
        <w:r>
          <w:rPr>
            <w:rFonts w:ascii="Times New Roman" w:hAnsi="Times New Roman"/>
            <w:color w:val="000000"/>
          </w:rPr>
          <w:delText>bright field</w:delText>
        </w:r>
      </w:del>
      <w:ins w:id="377" w:author="xx" w:date="2018-06-24T19:25:00Z">
        <w:r>
          <w:rPr>
            <w:rFonts w:ascii="Times New Roman" w:hAnsi="Times New Roman"/>
            <w:color w:val="000000"/>
          </w:rPr>
          <w:t>light</w:t>
        </w:r>
      </w:ins>
      <w:r>
        <w:rPr>
          <w:rFonts w:ascii="Times New Roman" w:hAnsi="Times New Roman"/>
          <w:color w:val="000000"/>
        </w:rPr>
        <w:t xml:space="preserve"> microscop</w:t>
      </w:r>
      <w:ins w:id="378" w:author="xx" w:date="2018-06-24T19:28:00Z">
        <w:r>
          <w:rPr>
            <w:rFonts w:ascii="Times New Roman" w:hAnsi="Times New Roman"/>
            <w:color w:val="000000"/>
          </w:rPr>
          <w:t>y</w:t>
        </w:r>
      </w:ins>
      <w:del w:id="379" w:author="xx" w:date="2018-06-24T19:28:00Z">
        <w:r>
          <w:rPr>
            <w:rFonts w:ascii="Times New Roman" w:hAnsi="Times New Roman"/>
            <w:color w:val="000000"/>
          </w:rPr>
          <w:delText>e</w:delText>
        </w:r>
      </w:del>
      <w:r>
        <w:rPr>
          <w:rFonts w:ascii="Times New Roman" w:hAnsi="Times New Roman"/>
          <w:color w:val="000000"/>
        </w:rPr>
        <w:t xml:space="preserve">. </w:t>
      </w:r>
      <w:del w:id="380" w:author="xx" w:date="2018-06-24T19:29:00Z">
        <w:r>
          <w:rPr>
            <w:rFonts w:ascii="Times New Roman" w:hAnsi="Times New Roman"/>
            <w:color w:val="000000"/>
          </w:rPr>
          <w:delText xml:space="preserve">An indication of </w:delText>
        </w:r>
      </w:del>
      <w:ins w:id="381" w:author="xx" w:date="2018-06-24T19:29:00Z">
        <w:r>
          <w:rPr>
            <w:rFonts w:ascii="Times New Roman" w:hAnsi="Times New Roman"/>
            <w:color w:val="000000"/>
          </w:rPr>
          <w:t>T</w:t>
        </w:r>
      </w:ins>
      <w:del w:id="382" w:author="xx" w:date="2018-06-24T19:29:00Z">
        <w:r>
          <w:rPr>
            <w:rFonts w:ascii="Times New Roman" w:hAnsi="Times New Roman"/>
            <w:color w:val="000000"/>
          </w:rPr>
          <w:delText>t</w:delText>
        </w:r>
      </w:del>
      <w:r>
        <w:rPr>
          <w:rFonts w:ascii="Times New Roman" w:hAnsi="Times New Roman"/>
          <w:color w:val="000000"/>
        </w:rPr>
        <w:t>he cellular infiltration in response to</w:t>
      </w:r>
      <w:ins w:id="383" w:author="xx" w:date="2018-06-24T19:29:00Z">
        <w:r>
          <w:rPr>
            <w:rFonts w:ascii="Times New Roman" w:hAnsi="Times New Roman"/>
            <w:color w:val="000000"/>
          </w:rPr>
          <w:t xml:space="preserve"> the Eimeria</w:t>
        </w:r>
      </w:ins>
      <w:r>
        <w:rPr>
          <w:rFonts w:ascii="Times New Roman" w:hAnsi="Times New Roman"/>
          <w:color w:val="000000"/>
        </w:rPr>
        <w:t xml:space="preserve"> infection was obtained by </w:t>
      </w:r>
      <w:ins w:id="384" w:author="xx" w:date="2018-06-24T19:29:00Z">
        <w:r>
          <w:rPr>
            <w:rFonts w:ascii="Times New Roman" w:hAnsi="Times New Roman"/>
            <w:color w:val="000000"/>
          </w:rPr>
          <w:t>qualitatively</w:t>
        </w:r>
      </w:ins>
      <w:ins w:id="385" w:author="xx" w:date="2018-06-24T19:30:00Z">
        <w:r>
          <w:rPr>
            <w:rFonts w:ascii="Times New Roman" w:hAnsi="Times New Roman"/>
            <w:color w:val="000000"/>
          </w:rPr>
          <w:t xml:space="preserve"> </w:t>
        </w:r>
      </w:ins>
      <w:del w:id="386" w:author="xx" w:date="2018-06-24T19:29:00Z">
        <w:r>
          <w:rPr>
            <w:rFonts w:ascii="Times New Roman" w:hAnsi="Times New Roman"/>
            <w:color w:val="000000"/>
          </w:rPr>
          <w:delText xml:space="preserve">subjectively </w:delText>
        </w:r>
      </w:del>
      <w:r>
        <w:rPr>
          <w:rFonts w:ascii="Times New Roman" w:hAnsi="Times New Roman"/>
          <w:color w:val="000000"/>
        </w:rPr>
        <w:t>assessing the extent and nature of leukocyte infiltration in</w:t>
      </w:r>
      <w:del w:id="387" w:author="xx" w:date="2018-06-24T19:30:00Z">
        <w:r>
          <w:rPr>
            <w:rFonts w:ascii="Times New Roman" w:hAnsi="Times New Roman"/>
            <w:color w:val="000000"/>
          </w:rPr>
          <w:delText>to</w:delText>
        </w:r>
      </w:del>
      <w:r>
        <w:rPr>
          <w:rFonts w:ascii="Times New Roman" w:hAnsi="Times New Roman"/>
          <w:color w:val="000000"/>
        </w:rPr>
        <w:t xml:space="preserve"> the </w:t>
      </w:r>
      <w:del w:id="388" w:author="xx" w:date="2018-06-24T19:30:00Z">
        <w:r>
          <w:rPr>
            <w:rFonts w:ascii="Times New Roman" w:hAnsi="Times New Roman"/>
            <w:color w:val="000000"/>
          </w:rPr>
          <w:delText xml:space="preserve">mucosa </w:delText>
        </w:r>
      </w:del>
      <w:ins w:id="389" w:author="xx" w:date="2018-06-24T19:30:00Z">
        <w:r>
          <w:rPr>
            <w:rFonts w:ascii="Times New Roman" w:hAnsi="Times New Roman"/>
            <w:color w:val="000000"/>
          </w:rPr>
          <w:t>intestinal wall</w:t>
        </w:r>
      </w:ins>
      <w:del w:id="390" w:author="xx" w:date="2018-06-24T19:30:00Z">
        <w:r>
          <w:rPr>
            <w:rFonts w:ascii="Times New Roman" w:hAnsi="Times New Roman"/>
            <w:color w:val="000000"/>
          </w:rPr>
          <w:delText>and sub mucosa of the entire section</w:delText>
        </w:r>
      </w:del>
      <w:ins w:id="391" w:author="xx" w:date="2018-06-24T19:32:00Z">
        <w:r>
          <w:rPr>
            <w:rFonts w:ascii="Times New Roman" w:hAnsi="Times New Roman"/>
            <w:color w:val="000000"/>
          </w:rPr>
          <w:t xml:space="preserve"> based on the morphological characteristic of each cell type</w:t>
        </w:r>
      </w:ins>
      <w:r>
        <w:rPr>
          <w:rFonts w:ascii="Times New Roman" w:hAnsi="Times New Roman"/>
          <w:color w:val="000000"/>
        </w:rPr>
        <w:t xml:space="preserve">. A numerical score was assigned </w:t>
      </w:r>
      <w:del w:id="392" w:author="xx" w:date="2018-06-24T19:31:00Z">
        <w:r>
          <w:rPr>
            <w:rFonts w:ascii="Times New Roman" w:hAnsi="Times New Roman"/>
            <w:color w:val="000000"/>
          </w:rPr>
          <w:delText xml:space="preserve">where </w:delText>
        </w:r>
      </w:del>
      <w:ins w:id="393" w:author="xx" w:date="2018-06-24T19:31:00Z">
        <w:r>
          <w:rPr>
            <w:rFonts w:ascii="Times New Roman" w:hAnsi="Times New Roman"/>
            <w:color w:val="000000"/>
          </w:rPr>
          <w:t xml:space="preserve">with </w:t>
        </w:r>
      </w:ins>
      <w:r>
        <w:rPr>
          <w:rFonts w:ascii="Times New Roman" w:hAnsi="Times New Roman"/>
          <w:color w:val="000000"/>
        </w:rPr>
        <w:t>0</w:t>
      </w:r>
      <w:del w:id="394" w:author="xx" w:date="2018-06-24T19:31:00Z">
        <w:r>
          <w:rPr>
            <w:rFonts w:ascii="Times New Roman" w:hAnsi="Times New Roman"/>
            <w:color w:val="000000"/>
          </w:rPr>
          <w:delText>,</w:delText>
        </w:r>
      </w:del>
      <w:r>
        <w:rPr>
          <w:rFonts w:ascii="Times New Roman" w:hAnsi="Times New Roman"/>
          <w:color w:val="000000"/>
        </w:rPr>
        <w:t xml:space="preserve"> </w:t>
      </w:r>
      <w:del w:id="395" w:author="xx" w:date="2018-06-24T19:31:00Z">
        <w:r>
          <w:rPr>
            <w:rFonts w:ascii="Times New Roman" w:hAnsi="Times New Roman"/>
            <w:color w:val="000000"/>
          </w:rPr>
          <w:delText xml:space="preserve">1, 2, and 3 </w:delText>
        </w:r>
      </w:del>
      <w:r>
        <w:rPr>
          <w:rFonts w:ascii="Times New Roman" w:hAnsi="Times New Roman"/>
          <w:color w:val="000000"/>
        </w:rPr>
        <w:t>represent</w:t>
      </w:r>
      <w:ins w:id="396" w:author="xx" w:date="2018-06-24T19:31:00Z">
        <w:r>
          <w:rPr>
            <w:rFonts w:ascii="Times New Roman" w:hAnsi="Times New Roman"/>
            <w:color w:val="000000"/>
          </w:rPr>
          <w:t>ing</w:t>
        </w:r>
      </w:ins>
      <w:del w:id="397" w:author="xx" w:date="2018-06-24T19:31:00Z">
        <w:r>
          <w:rPr>
            <w:rFonts w:ascii="Times New Roman" w:hAnsi="Times New Roman"/>
            <w:color w:val="000000"/>
          </w:rPr>
          <w:delText>ed</w:delText>
        </w:r>
      </w:del>
      <w:r>
        <w:rPr>
          <w:rFonts w:ascii="Times New Roman" w:hAnsi="Times New Roman"/>
          <w:color w:val="000000"/>
        </w:rPr>
        <w:t xml:space="preserve"> no leukocyte infiltration and </w:t>
      </w:r>
      <w:ins w:id="398" w:author="xx" w:date="2018-06-24T19:31:00Z">
        <w:r>
          <w:rPr>
            <w:rFonts w:ascii="Times New Roman" w:hAnsi="Times New Roman"/>
            <w:color w:val="000000"/>
          </w:rPr>
          <w:t xml:space="preserve">1, 2, and 3 </w:t>
        </w:r>
      </w:ins>
      <w:r>
        <w:rPr>
          <w:rFonts w:ascii="Times New Roman" w:hAnsi="Times New Roman"/>
          <w:color w:val="000000"/>
        </w:rPr>
        <w:t xml:space="preserve">mild, moderate, or severe infiltration, respectively. </w:t>
      </w:r>
      <w:del w:id="399" w:author="xx" w:date="2018-06-24T19:32:00Z">
        <w:r>
          <w:rPr>
            <w:rFonts w:ascii="Times New Roman" w:hAnsi="Times New Roman"/>
            <w:color w:val="000000"/>
          </w:rPr>
          <w:delText>The nature of the leukocyte infiltrate was characterized as mononuclear, granulocytic, or a mixture of granulocytes and mononuclear cells based on the distinct morphological characteristics of these cell types.</w:delText>
        </w:r>
      </w:del>
    </w:p>
    <w:p>
      <w:pPr>
        <w:pStyle w:val="Normal"/>
        <w:spacing w:lineRule="auto" w:line="360"/>
        <w:jc w:val="both"/>
        <w:rPr/>
      </w:pPr>
      <w:r>
        <w:rPr>
          <w:rFonts w:ascii="Times New Roman" w:hAnsi="Times New Roman"/>
          <w:color w:val="000000"/>
        </w:rPr>
        <w:t xml:space="preserve">A </w:t>
      </w:r>
      <w:ins w:id="400" w:author="xx" w:date="2018-06-24T19:33:00Z">
        <w:r>
          <w:rPr>
            <w:rFonts w:ascii="Times New Roman" w:hAnsi="Times New Roman"/>
            <w:color w:val="000000"/>
          </w:rPr>
          <w:t xml:space="preserve">further </w:t>
        </w:r>
      </w:ins>
      <w:del w:id="401" w:author="xx" w:date="2018-06-24T19:33:00Z">
        <w:r>
          <w:rPr>
            <w:rFonts w:ascii="Times New Roman" w:hAnsi="Times New Roman"/>
            <w:color w:val="000000"/>
          </w:rPr>
          <w:delText xml:space="preserve">lesion </w:delText>
        </w:r>
      </w:del>
      <w:r>
        <w:rPr>
          <w:rFonts w:ascii="Times New Roman" w:hAnsi="Times New Roman"/>
          <w:color w:val="000000"/>
        </w:rPr>
        <w:t xml:space="preserve">score </w:t>
      </w:r>
      <w:del w:id="402" w:author="xx" w:date="2018-06-24T19:33:00Z">
        <w:r>
          <w:rPr>
            <w:rFonts w:ascii="Times New Roman" w:hAnsi="Times New Roman"/>
            <w:color w:val="000000"/>
          </w:rPr>
          <w:delText xml:space="preserve">for the investigated </w:delText>
        </w:r>
      </w:del>
      <w:del w:id="403" w:author="xx" w:date="2018-06-24T19:33:00Z">
        <w:r>
          <w:rPr>
            <w:rFonts w:ascii="Times New Roman" w:hAnsi="Times New Roman"/>
            <w:i/>
            <w:iCs/>
            <w:color w:val="000000"/>
          </w:rPr>
          <w:delText xml:space="preserve">Eimeria </w:delText>
        </w:r>
      </w:del>
      <w:del w:id="404" w:author="xx" w:date="2018-06-24T19:33:00Z">
        <w:r>
          <w:rPr>
            <w:rFonts w:ascii="Times New Roman" w:hAnsi="Times New Roman"/>
            <w:color w:val="000000"/>
          </w:rPr>
          <w:delText xml:space="preserve">species </w:delText>
        </w:r>
      </w:del>
      <w:r>
        <w:rPr>
          <w:rFonts w:ascii="Times New Roman" w:hAnsi="Times New Roman"/>
          <w:color w:val="000000"/>
        </w:rPr>
        <w:t xml:space="preserve">was based on </w:t>
      </w:r>
      <w:ins w:id="405" w:author="xx" w:date="2018-06-24T19:33:00Z">
        <w:r>
          <w:rPr>
            <w:rFonts w:ascii="Times New Roman" w:hAnsi="Times New Roman"/>
            <w:color w:val="000000"/>
          </w:rPr>
          <w:t xml:space="preserve">the </w:t>
        </w:r>
      </w:ins>
      <w:r>
        <w:rPr>
          <w:rFonts w:ascii="Times New Roman" w:hAnsi="Times New Roman"/>
          <w:color w:val="000000"/>
        </w:rPr>
        <w:t xml:space="preserve">detection of characteristic </w:t>
      </w:r>
      <w:ins w:id="406" w:author="xx" w:date="2018-06-24T19:34:00Z">
        <w:r>
          <w:rPr>
            <w:rFonts w:ascii="Times New Roman" w:hAnsi="Times New Roman"/>
            <w:i/>
            <w:color w:val="000000"/>
          </w:rPr>
          <w:t>Eimeria</w:t>
        </w:r>
      </w:ins>
      <w:ins w:id="407" w:author="xx" w:date="2018-06-24T19:34:00Z">
        <w:r>
          <w:rPr>
            <w:rFonts w:ascii="Times New Roman" w:hAnsi="Times New Roman"/>
            <w:color w:val="000000"/>
          </w:rPr>
          <w:t xml:space="preserve"> </w:t>
        </w:r>
      </w:ins>
      <w:r>
        <w:rPr>
          <w:rFonts w:ascii="Times New Roman" w:hAnsi="Times New Roman"/>
          <w:color w:val="000000"/>
        </w:rPr>
        <w:t xml:space="preserve">developmental stages </w:t>
      </w:r>
      <w:del w:id="408" w:author="xx" w:date="2018-06-24T19:34:00Z">
        <w:r>
          <w:rPr>
            <w:rFonts w:ascii="Times New Roman" w:hAnsi="Times New Roman"/>
            <w:color w:val="000000"/>
          </w:rPr>
          <w:delText xml:space="preserve">of this parasite </w:delText>
        </w:r>
      </w:del>
      <w:r>
        <w:rPr>
          <w:rFonts w:ascii="Times New Roman" w:hAnsi="Times New Roman"/>
          <w:color w:val="000000"/>
        </w:rPr>
        <w:t xml:space="preserve">(Goodwin, 1996). </w:t>
      </w:r>
      <w:r>
        <w:rPr>
          <w:rFonts w:ascii="Times New Roman" w:hAnsi="Times New Roman"/>
        </w:rPr>
        <w:t xml:space="preserve">We used </w:t>
      </w:r>
      <w:ins w:id="409" w:author="xx" w:date="2018-06-24T19:37:00Z">
        <w:r>
          <w:rPr>
            <w:rFonts w:ascii="Times New Roman" w:hAnsi="Times New Roman"/>
          </w:rPr>
          <w:t xml:space="preserve">photographs of </w:t>
        </w:r>
      </w:ins>
      <w:ins w:id="410" w:author="xx" w:date="2018-06-24T19:38:00Z">
        <w:r>
          <w:rPr>
            <w:rFonts w:ascii="Times New Roman" w:hAnsi="Times New Roman"/>
          </w:rPr>
          <w:t xml:space="preserve">the caecum slides at </w:t>
        </w:r>
      </w:ins>
      <w:ins w:id="411" w:author="xx" w:date="2018-06-24T19:37:00Z">
        <w:r>
          <w:rPr>
            <w:rFonts w:ascii="Times New Roman" w:hAnsi="Times New Roman"/>
          </w:rPr>
          <w:t xml:space="preserve">400-times magnification </w:t>
        </w:r>
      </w:ins>
      <w:ins w:id="412" w:author="xx" w:date="2018-06-24T19:36:00Z">
        <w:r>
          <w:rPr>
            <w:rFonts w:ascii="Times New Roman" w:hAnsi="Times New Roman"/>
          </w:rPr>
          <w:t>(</w:t>
        </w:r>
      </w:ins>
      <w:r>
        <w:rPr>
          <w:rFonts w:ascii="Times New Roman" w:hAnsi="Times New Roman"/>
        </w:rPr>
        <w:t>Cell® image analysis</w:t>
      </w:r>
      <w:ins w:id="413" w:author="xx" w:date="2018-06-24T19:36:00Z">
        <w:r>
          <w:rPr>
            <w:rFonts w:ascii="Times New Roman" w:hAnsi="Times New Roman"/>
          </w:rPr>
          <w:t>)</w:t>
        </w:r>
      </w:ins>
      <w:r>
        <w:rPr>
          <w:rFonts w:ascii="Times New Roman" w:hAnsi="Times New Roman"/>
        </w:rPr>
        <w:t xml:space="preserve"> </w:t>
      </w:r>
      <w:del w:id="414" w:author="xx" w:date="2018-06-24T19:36:00Z">
        <w:r>
          <w:rPr>
            <w:rFonts w:ascii="Times New Roman" w:hAnsi="Times New Roman"/>
          </w:rPr>
          <w:delText xml:space="preserve">application </w:delText>
        </w:r>
      </w:del>
      <w:del w:id="415" w:author="xx" w:date="2018-06-24T19:37:00Z">
        <w:r>
          <w:rPr>
            <w:rFonts w:ascii="Times New Roman" w:hAnsi="Times New Roman"/>
          </w:rPr>
          <w:delText xml:space="preserve">in order to collect high resolution images </w:delText>
        </w:r>
      </w:del>
      <w:del w:id="416" w:author="xx" w:date="2018-06-24T19:38:00Z">
        <w:r>
          <w:rPr>
            <w:rFonts w:ascii="Times New Roman" w:hAnsi="Times New Roman"/>
          </w:rPr>
          <w:delText xml:space="preserve">of caecum </w:delText>
        </w:r>
      </w:del>
      <w:del w:id="417" w:author="xx" w:date="2018-06-24T19:37:00Z">
        <w:r>
          <w:rPr>
            <w:rFonts w:ascii="Times New Roman" w:hAnsi="Times New Roman"/>
          </w:rPr>
          <w:delText xml:space="preserve">sections </w:delText>
        </w:r>
      </w:del>
      <w:ins w:id="418" w:author="xx" w:date="2018-06-24T19:37:00Z">
        <w:r>
          <w:rPr>
            <w:rFonts w:ascii="Times New Roman" w:hAnsi="Times New Roman"/>
          </w:rPr>
          <w:t>to</w:t>
        </w:r>
      </w:ins>
      <w:del w:id="419" w:author="xx" w:date="2018-06-24T19:37:00Z">
        <w:r>
          <w:rPr>
            <w:rFonts w:ascii="Times New Roman" w:hAnsi="Times New Roman"/>
          </w:rPr>
          <w:delText>and</w:delText>
        </w:r>
      </w:del>
      <w:r>
        <w:rPr>
          <w:rFonts w:ascii="Times New Roman" w:hAnsi="Times New Roman"/>
        </w:rPr>
        <w:t xml:space="preserve"> count </w:t>
      </w:r>
      <w:del w:id="420" w:author="xx" w:date="2018-06-24T19:38:00Z">
        <w:r>
          <w:rPr>
            <w:rFonts w:ascii="Times New Roman" w:hAnsi="Times New Roman"/>
          </w:rPr>
          <w:delText xml:space="preserve">the </w:delText>
        </w:r>
      </w:del>
      <w:del w:id="421" w:author="xx" w:date="2018-06-24T19:39:00Z">
        <w:r>
          <w:rPr>
            <w:rFonts w:ascii="Times New Roman" w:hAnsi="Times New Roman"/>
          </w:rPr>
          <w:delText>parasit</w:delText>
        </w:r>
      </w:del>
      <w:del w:id="422" w:author="xx" w:date="2018-06-24T19:38:00Z">
        <w:r>
          <w:rPr>
            <w:rFonts w:ascii="Times New Roman" w:hAnsi="Times New Roman"/>
          </w:rPr>
          <w:delText>e</w:delText>
        </w:r>
      </w:del>
      <w:del w:id="423" w:author="xx" w:date="2018-06-24T19:39:00Z">
        <w:r>
          <w:rPr>
            <w:rFonts w:ascii="Times New Roman" w:hAnsi="Times New Roman"/>
          </w:rPr>
          <w:delText xml:space="preserve"> at any stages</w:delText>
        </w:r>
      </w:del>
      <w:ins w:id="424" w:author="xx" w:date="2018-06-24T19:39:00Z">
        <w:r>
          <w:rPr>
            <w:rFonts w:ascii="Times New Roman" w:hAnsi="Times New Roman"/>
          </w:rPr>
          <w:t>micro-  and macrogamonts</w:t>
        </w:r>
      </w:ins>
      <w:r>
        <w:rPr>
          <w:rFonts w:ascii="Times New Roman" w:hAnsi="Times New Roman"/>
        </w:rPr>
        <w:t xml:space="preserve"> in 6 </w:t>
      </w:r>
      <w:ins w:id="425" w:author="xx" w:date="2018-06-24T19:38:00Z">
        <w:r>
          <w:rPr>
            <w:rFonts w:ascii="Times New Roman" w:hAnsi="Times New Roman"/>
          </w:rPr>
          <w:t xml:space="preserve">high power </w:t>
        </w:r>
      </w:ins>
      <w:r>
        <w:rPr>
          <w:rFonts w:ascii="Times New Roman" w:hAnsi="Times New Roman"/>
        </w:rPr>
        <w:t>fields</w:t>
      </w:r>
      <w:ins w:id="426" w:author="xx" w:date="2018-06-24T19:39:00Z">
        <w:r>
          <w:rPr>
            <w:rFonts w:ascii="Times New Roman" w:hAnsi="Times New Roman"/>
          </w:rPr>
          <w:t xml:space="preserve"> per section</w:t>
        </w:r>
      </w:ins>
      <w:del w:id="427" w:author="xx" w:date="2018-06-24T19:38:00Z">
        <w:r>
          <w:rPr>
            <w:rFonts w:ascii="Times New Roman" w:hAnsi="Times New Roman"/>
          </w:rPr>
          <w:delText xml:space="preserve"> of view</w:delText>
        </w:r>
      </w:del>
      <w:r>
        <w:rPr>
          <w:rFonts w:ascii="Times New Roman" w:hAnsi="Times New Roman"/>
        </w:rPr>
        <w:t xml:space="preserve">. </w:t>
      </w:r>
    </w:p>
    <w:p>
      <w:pPr>
        <w:pStyle w:val="Normal"/>
        <w:spacing w:lineRule="auto" w:line="360"/>
        <w:jc w:val="both"/>
        <w:rPr>
          <w:rFonts w:ascii="Times New Roman" w:hAnsi="Times New Roman"/>
          <w:b/>
          <w:b/>
          <w:bCs/>
        </w:rPr>
      </w:pPr>
      <w:r>
        <w:rPr>
          <w:rFonts w:ascii="Times New Roman" w:hAnsi="Times New Roman"/>
          <w:b/>
          <w:bCs/>
        </w:rPr>
      </w:r>
    </w:p>
    <w:p>
      <w:pPr>
        <w:pStyle w:val="Normal"/>
        <w:spacing w:lineRule="auto" w:line="360"/>
        <w:jc w:val="both"/>
        <w:rPr>
          <w:rFonts w:ascii="Times New Roman" w:hAnsi="Times New Roman"/>
          <w:b/>
          <w:b/>
          <w:bCs/>
        </w:rPr>
      </w:pPr>
      <w:r>
        <w:rPr>
          <w:rFonts w:ascii="Times New Roman" w:hAnsi="Times New Roman"/>
          <w:b/>
          <w:bCs/>
        </w:rPr>
        <w:t>3.7. Statistical analyses and visualisation</w:t>
      </w:r>
    </w:p>
    <w:p>
      <w:pPr>
        <w:pStyle w:val="Normal"/>
        <w:spacing w:lineRule="auto" w:line="360"/>
        <w:jc w:val="both"/>
        <w:rPr/>
      </w:pPr>
      <w:r>
        <w:rPr>
          <w:rFonts w:ascii="Times New Roman" w:hAnsi="Times New Roman"/>
        </w:rPr>
        <w:t xml:space="preserve">All statistical analyses and visualisations were performed in R </w:t>
      </w:r>
      <w:bookmarkStart w:id="53" w:name="__UnoMark__10537_2905672918"/>
      <w:r>
        <w:rPr>
          <w:rFonts w:ascii="Times New Roman" w:hAnsi="Times New Roman"/>
        </w:rPr>
        <w:t>(R Development Core Team, 2008)</w:t>
      </w:r>
      <w:bookmarkEnd w:id="53"/>
      <w:r>
        <w:rPr>
          <w:rFonts w:ascii="Times New Roman" w:hAnsi="Times New Roman"/>
        </w:rPr>
        <w:t xml:space="preserve">. An “exact” version of the Mann-Whitney U-tests available in the package “coin” was used to account for ties in all comparisons of weight loss or oocyst shedding. A generalized linear model of the poisson family (log-link) was used to predict histological lesions with the parasite-host DNA log-ratio and parasite isolate used for infection allowing for different intercept and slopes for each isolate. </w:t>
      </w:r>
    </w:p>
    <w:p>
      <w:pPr>
        <w:pStyle w:val="Normal"/>
        <w:spacing w:lineRule="auto" w:line="360"/>
        <w:jc w:val="both"/>
        <w:rPr>
          <w:rFonts w:ascii="Times New Roman" w:hAnsi="Times New Roman"/>
        </w:rPr>
      </w:pPr>
      <w:r>
        <w:rPr>
          <w:rFonts w:ascii="Times New Roman" w:hAnsi="Times New Roman"/>
        </w:rPr>
        <w:t xml:space="preserve">Linear mixed effect models (function “lmer” of the package lme4) were used to test for differences in gene expression. For each gene (as response variable) these models used the infecting </w:t>
      </w:r>
      <w:r>
        <w:rPr>
          <w:rFonts w:ascii="Times New Roman" w:hAnsi="Times New Roman"/>
          <w:i/>
          <w:iCs/>
        </w:rPr>
        <w:t>Eimeria</w:t>
      </w:r>
      <w:r>
        <w:rPr>
          <w:rFonts w:ascii="Times New Roman" w:hAnsi="Times New Roman"/>
        </w:rPr>
        <w:t xml:space="preserve"> isolate as only fixed effect and the time of infection (dpi) as a random intercept. Similarly, linear mixed effect models for leukocyte infiltration scores (as response variable) were used with infection isolate as fixed effect and dpi as a random intercept. For visualisations the package ggplot2 was used, including the default “loess” smoother as indicated in figure legends. </w:t>
      </w:r>
    </w:p>
    <w:p>
      <w:pPr>
        <w:pStyle w:val="Normal"/>
        <w:spacing w:lineRule="auto" w:line="360"/>
        <w:jc w:val="both"/>
        <w:rPr>
          <w:rFonts w:ascii="Times New Roman" w:hAnsi="Times New Roman"/>
        </w:rPr>
      </w:pPr>
      <w:r>
        <w:rPr>
          <w:rFonts w:ascii="Times New Roman" w:hAnsi="Times New Roman"/>
        </w:rPr>
      </w:r>
    </w:p>
    <w:p>
      <w:pPr>
        <w:pStyle w:val="Normal"/>
        <w:spacing w:lineRule="auto" w:line="360"/>
        <w:jc w:val="both"/>
        <w:rPr>
          <w:rFonts w:ascii="Times New Roman" w:hAnsi="Times New Roman"/>
          <w:b/>
          <w:b/>
          <w:bCs/>
        </w:rPr>
      </w:pPr>
      <w:r>
        <w:rPr>
          <w:rFonts w:ascii="Times New Roman" w:hAnsi="Times New Roman"/>
          <w:b/>
          <w:bCs/>
        </w:rPr>
        <w:t>Ethics statement</w:t>
      </w:r>
    </w:p>
    <w:p>
      <w:pPr>
        <w:pStyle w:val="Normal"/>
        <w:spacing w:lineRule="auto" w:line="360"/>
        <w:jc w:val="both"/>
        <w:rPr>
          <w:rFonts w:ascii="Times New Roman" w:hAnsi="Times New Roman"/>
        </w:rPr>
      </w:pPr>
      <w:r>
        <w:rPr>
          <w:rFonts w:ascii="Times New Roman" w:hAnsi="Times New Roman"/>
        </w:rPr>
        <w:t xml:space="preserve">All </w:t>
      </w:r>
      <w:ins w:id="428" w:author="xx" w:date="2018-06-24T19:39:00Z">
        <w:r>
          <w:rPr>
            <w:rFonts w:ascii="Times New Roman" w:hAnsi="Times New Roman"/>
          </w:rPr>
          <w:t>a</w:t>
        </w:r>
      </w:ins>
      <w:del w:id="429" w:author="xx" w:date="2018-06-24T19:39:00Z">
        <w:r>
          <w:rPr>
            <w:rFonts w:ascii="Times New Roman" w:hAnsi="Times New Roman"/>
          </w:rPr>
          <w:delText>A</w:delText>
        </w:r>
      </w:del>
      <w:r>
        <w:rPr>
          <w:rFonts w:ascii="Times New Roman" w:hAnsi="Times New Roman"/>
        </w:rPr>
        <w:t>nimal procedures in this investigation were performed according to the German Animal Protection Laws as directed and approved by the overseeing authority Landesamt für Gesundheit und Soziales (Berlin, Germany) under permit number H0098/04.</w:t>
      </w:r>
    </w:p>
    <w:p>
      <w:pPr>
        <w:pStyle w:val="Normal"/>
        <w:spacing w:lineRule="auto" w:line="360"/>
        <w:jc w:val="both"/>
        <w:rPr>
          <w:rFonts w:ascii="Times New Roman" w:hAnsi="Times New Roman"/>
        </w:rPr>
      </w:pPr>
      <w:r>
        <w:rPr>
          <w:rFonts w:ascii="Times New Roman" w:hAnsi="Times New Roman"/>
        </w:rPr>
      </w:r>
    </w:p>
    <w:p>
      <w:pPr>
        <w:pStyle w:val="Bibliography1"/>
        <w:spacing w:lineRule="auto" w:line="360"/>
        <w:jc w:val="both"/>
        <w:rPr/>
      </w:pPr>
      <w:r>
        <w:rPr/>
        <w:t xml:space="preserve">Abolins, S., King, E.C., Lazarou, L., Weldon, L., Hughes, L., Drescher, P., Raynes, J.G., Hafalla, J.C.R., Viney, M.E., Riley, E.M., 2017. The comparative immunology of wild and laboratory mice, </w:t>
      </w:r>
      <w:r>
        <w:rPr>
          <w:i/>
        </w:rPr>
        <w:t>Mus musculus domesticus</w:t>
      </w:r>
      <w:r>
        <w:rPr/>
        <w:t>. Nat. Commun. 8, 14811. https://doi.org/10.1038/ncomms14811</w:t>
      </w:r>
    </w:p>
    <w:p>
      <w:pPr>
        <w:pStyle w:val="Bibliography1"/>
        <w:spacing w:lineRule="auto" w:line="360"/>
        <w:jc w:val="both"/>
        <w:rPr/>
      </w:pPr>
      <w:r>
        <w:rPr>
          <w:lang w:val="de-DE"/>
        </w:rPr>
        <w:t xml:space="preserve">Ankrom, S.L., Chobotar, B., Ernst, J.V., 1975. </w:t>
      </w:r>
      <w:r>
        <w:rPr/>
        <w:t>Life Cycle of Eimeria ferrisi Levine &amp; Ivens, 1965 in the Mouse, Mus musculus. J. Protozool. 22, 317–32</w:t>
      </w:r>
      <w:r>
        <w:rPr>
          <w:color w:val="000000"/>
          <w:u w:val="none"/>
        </w:rPr>
        <w:t xml:space="preserve">3. </w:t>
      </w:r>
      <w:r>
        <w:rPr>
          <w:rStyle w:val="InternetLink"/>
          <w:color w:val="000000"/>
          <w:u w:val="none"/>
        </w:rPr>
        <w:t>https://doi.org/10.1111/j.1550-7408.1975.tb05177.x</w:t>
      </w:r>
    </w:p>
    <w:p>
      <w:pPr>
        <w:pStyle w:val="Bibliography1"/>
        <w:spacing w:lineRule="auto" w:line="360"/>
        <w:jc w:val="both"/>
        <w:rPr/>
      </w:pPr>
      <w:r>
        <w:rPr/>
        <w:t>Axtner J., SommerS., 2009</w:t>
      </w:r>
      <w:r>
        <w:rPr>
          <w:color w:val="000000"/>
          <w:u w:val="none"/>
        </w:rPr>
        <w:t xml:space="preserve">. </w:t>
      </w:r>
      <w:r>
        <w:rPr>
          <w:rStyle w:val="InternetLink"/>
          <w:color w:val="000000"/>
          <w:u w:val="none"/>
        </w:rPr>
        <w:t>Validation of internal reference genes for quantitative real-time PCR in a non-model organism, the yellow-necked mouse, Apodemus flavicollis</w:t>
      </w:r>
      <w:r>
        <w:rPr>
          <w:color w:val="000000"/>
          <w:u w:val="none"/>
        </w:rPr>
        <w:t xml:space="preserve"> BMC research notes 2 (1), 264.</w:t>
      </w:r>
    </w:p>
    <w:p>
      <w:pPr>
        <w:pStyle w:val="Bibliography1"/>
        <w:spacing w:lineRule="auto" w:line="360"/>
        <w:jc w:val="both"/>
        <w:rPr/>
      </w:pPr>
      <w:r>
        <w:rPr>
          <w:color w:val="000000"/>
          <w:u w:val="none"/>
        </w:rPr>
        <w:t>Barclay, V.C., Kennedy, D.A., Weaver, V.C., Sim, D., Lloyd-Smith, J.O., Read, A.F., 2014. The Effect of Immunodeficiency on the Evolution of Virulence: An Experimental Test with the Rodent Malaria Plasmodium chabaudi. Am. Nat. 184, S47–S57. https://doi.org/10.1086/676887</w:t>
      </w:r>
    </w:p>
    <w:p>
      <w:pPr>
        <w:pStyle w:val="Bibliography1"/>
        <w:spacing w:lineRule="auto" w:line="360"/>
        <w:jc w:val="both"/>
        <w:rPr/>
      </w:pPr>
      <w:r>
        <w:rPr/>
        <w:t>Baskin, C.R., Bielefeldt-Ohmann, H., Tumpey, T.M., Sabourin, P.J., Long, J.P., García-Sastre, A., Tolnay, A.-E., Albrecht, R., Pyles, J.A., Olson, P.H., Aicher, L.D., Rosenzweig, E.R., Murali-Krishna, K., Clark, E.A., Kotur, M.S., Fornek, J.L., Proll, S., Palermo, R.E., Sabourin, C.L., Katze, M.G., 2009. Early and sustained innate immune response defines pathology and death in nonhuman primates infected by highly pathogenic influenza virus. Proc. Natl. Acad. Sci. 106, 3455–3460. https://doi.org/10.1073/pnas.0813234106</w:t>
      </w:r>
    </w:p>
    <w:p>
      <w:pPr>
        <w:pStyle w:val="Bibliography1"/>
        <w:spacing w:lineRule="auto" w:line="360"/>
        <w:jc w:val="both"/>
        <w:rPr/>
      </w:pPr>
      <w:r>
        <w:rPr/>
        <w:t>Brake, D.A., Fedor, C.H., Werner, B.W., Miller, T.J., Taylor, R.L., Clare, R.A., 1997. Characterization of immune response to Eimeria tenella antigens in a natural immunity model with hosts which differ serologically at the B locus of the major histocompatibility complex. Infect. Immun. 65, 1204–1210.</w:t>
      </w:r>
    </w:p>
    <w:p>
      <w:pPr>
        <w:pStyle w:val="Bibliography1"/>
        <w:spacing w:lineRule="auto" w:line="360"/>
        <w:jc w:val="both"/>
        <w:rPr>
          <w:lang w:val="de-DE"/>
        </w:rPr>
      </w:pPr>
      <w:r>
        <w:rPr/>
        <w:t xml:space="preserve">Brant, F., Miranda, A.S., Esper, L., Rodrigues, D.H., Kangussu, L.M., Bonaventura, D., Soriani, F.M., Pinho, V., Souza, D.G., Rachid, M.A., Weiss, L.M., Tanowitz, H.B., Teixeira, M.M., Teixeira, A.L., Machado, F.S., 2014. Immune response profile and development of pathology during Plasmodium berghei Anka infection: the role of the aryl hydrocarbon receptor (AhR). </w:t>
      </w:r>
      <w:r>
        <w:rPr>
          <w:lang w:val="de-DE"/>
        </w:rPr>
        <w:t>Infect. Immun. IAI.01733-14. https://doi.org/10.1128/IAI.01733-14</w:t>
      </w:r>
    </w:p>
    <w:p>
      <w:pPr>
        <w:pStyle w:val="Bibliography1"/>
        <w:spacing w:lineRule="auto" w:line="360"/>
        <w:jc w:val="both"/>
        <w:rPr/>
      </w:pPr>
      <w:r>
        <w:rPr>
          <w:lang w:val="de-DE"/>
        </w:rPr>
        <w:t xml:space="preserve">Bronte, V., Pittet, M.J., 2013. </w:t>
      </w:r>
      <w:r>
        <w:rPr/>
        <w:t>The spleen in local and systemic regulation of immunity. Immunity 39, 806–818. https://doi.org/10.1016/j.immuni.2013.10.010</w:t>
      </w:r>
    </w:p>
    <w:p>
      <w:pPr>
        <w:pStyle w:val="Bibliography1"/>
        <w:spacing w:lineRule="auto" w:line="360"/>
        <w:jc w:val="both"/>
        <w:rPr/>
      </w:pPr>
      <w:r>
        <w:rPr/>
        <w:t>Burke, M.K., 2012. How does adaptation sweep through the genome? Insights from long-term selection experiments. Proc. Biol. Sci. 279, 5029–5038. https://doi.org/10.1098/rspb.2012.0799</w:t>
      </w:r>
    </w:p>
    <w:p>
      <w:pPr>
        <w:pStyle w:val="Bibliography1"/>
        <w:spacing w:lineRule="auto" w:line="360"/>
        <w:jc w:val="both"/>
        <w:rPr/>
      </w:pPr>
      <w:r>
        <w:rPr/>
        <w:t>Byrnes, S., Eaton, R., Kogut, M., 1993. In vitro interleukin-1 and tumor necrosis factor-alpha production by macrophages from chickens infected with either Eimeria maxima or Eimeria tenella. Int. J. Parasitol. 23, 639–645.</w:t>
      </w:r>
    </w:p>
    <w:p>
      <w:pPr>
        <w:pStyle w:val="Bibliography1"/>
        <w:spacing w:lineRule="auto" w:line="360"/>
        <w:jc w:val="both"/>
        <w:rPr>
          <w:lang w:val="de-DE"/>
        </w:rPr>
      </w:pPr>
      <w:r>
        <w:rPr/>
        <w:t xml:space="preserve">Cacho, E. del, Gallego, M., Lee, S.H., Lillehoj, H.S., Quilez, J., Lillehoj, E.P., Sánchez-Acedo, C., 2012. Induction of Protective Immunity against Eimeria tenella, Eimeria maxima, and Eimeria acervulina Infections Using Dendritic Cell-Derived Exosomes. </w:t>
      </w:r>
      <w:r>
        <w:rPr>
          <w:lang w:val="de-DE"/>
        </w:rPr>
        <w:t>Infect. Immun. 80, 1909–1916. https://doi.org/10.1128/IAI.06413-11</w:t>
      </w:r>
    </w:p>
    <w:p>
      <w:pPr>
        <w:pStyle w:val="Bibliography1"/>
        <w:spacing w:lineRule="auto" w:line="360"/>
        <w:jc w:val="both"/>
        <w:rPr/>
      </w:pPr>
      <w:r>
        <w:rPr>
          <w:rPrChange w:id="0" w:author="xx" w:date="2018-06-25T18:32:00Z">
            <w:rPr>
              <w:lang w:val="de-DE"/>
            </w:rPr>
          </w:rPrChange>
        </w:rPr>
        <w:t xml:space="preserve">Canning, E.U., Anwar, M., 1968. </w:t>
      </w:r>
      <w:r>
        <w:rPr/>
        <w:t>Studies on Meiotic Division in Coccidial and Malarial Parasites. J. Protozool. 15, 290–298. https://doi.org/10.1111/j.1550-7408.1968.tb02125.x</w:t>
      </w:r>
    </w:p>
    <w:p>
      <w:pPr>
        <w:pStyle w:val="Bibliography1"/>
        <w:spacing w:lineRule="auto" w:line="360"/>
        <w:jc w:val="both"/>
        <w:rPr/>
      </w:pPr>
      <w:r>
        <w:rPr/>
        <w:t>Chapman, H.D., Barta, J.R., Blake, D., Gruber, A., Jenkins, M., Smith, N.C., Suo, X., Tomley, F.M., 2013. A selective review of advances in coccidiosis research. Adv. Parasitol. 83, 93–171. https://doi.org/10.1016/B978-0-12-407705-8.00002-1</w:t>
      </w:r>
    </w:p>
    <w:p>
      <w:pPr>
        <w:pStyle w:val="Bibliography1"/>
        <w:spacing w:lineRule="auto" w:line="360"/>
        <w:jc w:val="both"/>
        <w:rPr/>
      </w:pPr>
      <w:r>
        <w:rPr/>
        <w:t>Chow, Y.-P., Wan, K.-L., Blake, D.P., Tomley, F., Nathan, S., 2011. Immunogenic Eimeria tenella Glycosylphosphatidylinositol-Anchored Surface Antigens (SAGs) Induce Inflammatory Responses in Avian Macrophages. PLoS ONE 6. https://doi.org/10.1371/journal,pone.0025233</w:t>
      </w:r>
    </w:p>
    <w:p>
      <w:pPr>
        <w:pStyle w:val="Bibliography1"/>
        <w:spacing w:lineRule="auto" w:line="360"/>
        <w:jc w:val="both"/>
        <w:rPr/>
      </w:pPr>
      <w:r>
        <w:rPr/>
        <w:t>Djamiatun, K., Naamat, W.F.A., Dharmana, E., Wijayahadi, N., Nugroho, D., 2017. Reduce Spleen-IFN-γ Correlated with CXCL9 Levels During Cerebral Malaria Phase in Annona muricata-Treated Swiss Mouse Study. Adv. Sci. Lett. 23, 3380–3384. https://doi.org/10.1166/asl.2017.9179</w:t>
      </w:r>
    </w:p>
    <w:p>
      <w:pPr>
        <w:pStyle w:val="Bibliography1"/>
        <w:spacing w:lineRule="auto" w:line="360"/>
        <w:jc w:val="both"/>
        <w:rPr/>
      </w:pPr>
      <w:r>
        <w:rPr/>
        <w:t>Ebert, D., 1998. Experimental evolution of parasites. Science 282, 1432–1435.</w:t>
      </w:r>
    </w:p>
    <w:p>
      <w:pPr>
        <w:pStyle w:val="Bibliography1"/>
        <w:spacing w:lineRule="auto" w:line="360"/>
        <w:jc w:val="both"/>
        <w:rPr>
          <w:lang w:val="de-DE"/>
        </w:rPr>
      </w:pPr>
      <w:r>
        <w:rPr/>
        <w:t xml:space="preserve">Ehigiator, H.N., McNair, N., Mead, J.R., 2007. Cryptosporidium parvum: The contribution of Th1-inducing pathways to the resolution of infection in mice. </w:t>
      </w:r>
      <w:r>
        <w:rPr>
          <w:lang w:val="de-DE"/>
        </w:rPr>
        <w:t>Exp. Parasitol. 115, 107–113. https://doi.org/10.1016/j.exppara.2006.07.001</w:t>
      </w:r>
    </w:p>
    <w:p>
      <w:pPr>
        <w:pStyle w:val="Bibliography1"/>
        <w:spacing w:lineRule="auto" w:line="360"/>
        <w:jc w:val="both"/>
        <w:rPr/>
      </w:pPr>
      <w:r>
        <w:rPr>
          <w:lang w:val="de-DE"/>
        </w:rPr>
        <w:t xml:space="preserve">Ehret, T., Spork, S., Dieterich, C., Lucius, R., Heitlinger, E., 2017. </w:t>
      </w:r>
      <w:r>
        <w:rPr/>
        <w:t>Dual RNA-seq reveals no plastic transcriptional response of the coccidian parasite Eimeria falciformis to host immune defenses. BMC Genomics 18, 686. https://doi.org/10.1186/s12864-017-4095-6.</w:t>
      </w:r>
    </w:p>
    <w:p>
      <w:pPr>
        <w:pStyle w:val="Bibliography1"/>
        <w:spacing w:lineRule="auto" w:line="360"/>
        <w:jc w:val="both"/>
        <w:rPr/>
      </w:pPr>
      <w:r>
        <w:rPr/>
        <w:t xml:space="preserve">Elena, S.F., and Lenski, R.E. 2003. Microbial Genetics: Evolution Experiments with Microorganisms: The Dynamics and Genetic Bases of Adaptation. </w:t>
      </w:r>
      <w:r>
        <w:rPr>
          <w:i/>
        </w:rPr>
        <w:t>Nature Reviews Genetics</w:t>
      </w:r>
      <w:r>
        <w:rPr/>
        <w:t xml:space="preserve"> 4 (6): 457–69. https://doi.org/10.1038/nrg1088.</w:t>
      </w:r>
    </w:p>
    <w:p>
      <w:pPr>
        <w:pStyle w:val="Normal"/>
        <w:widowControl/>
        <w:bidi w:val="0"/>
        <w:spacing w:lineRule="auto" w:line="360"/>
        <w:ind w:left="737" w:right="0" w:hanging="737"/>
        <w:jc w:val="both"/>
        <w:rPr/>
      </w:pPr>
      <w:r>
        <w:rPr/>
        <w:t xml:space="preserve">Farrell, A., Coleman, B. I., Benenati, B., Brown, K. M., Blader, I. J., Marth, G. T., &amp; Gubbels, M. J., 2014. Whole genome profiling of spontaneous and chemically induced mutations in Toxoplasma gondii. </w:t>
      </w:r>
      <w:r>
        <w:rPr>
          <w:i/>
        </w:rPr>
        <w:t>BMC genomics</w:t>
      </w:r>
      <w:r>
        <w:rPr/>
        <w:t xml:space="preserve">, </w:t>
      </w:r>
      <w:r>
        <w:rPr>
          <w:i/>
        </w:rPr>
        <w:t>15</w:t>
      </w:r>
      <w:r>
        <w:rPr/>
        <w:t>(1), 354.</w:t>
      </w:r>
    </w:p>
    <w:p>
      <w:pPr>
        <w:pStyle w:val="Bibliography1"/>
        <w:spacing w:lineRule="auto" w:line="360"/>
        <w:jc w:val="both"/>
        <w:rPr>
          <w:lang w:val="de-DE"/>
        </w:rPr>
      </w:pPr>
      <w:r>
        <w:rPr/>
        <w:t xml:space="preserve">Gadde, U., Chapman, H.D., Rathinam, T.R., Erf, G.F., 2009. Acquisition of immunity to the protozoan parasite Eimeria adenoeides in turkey poults and the peripheral blood leukocyte response to a primary infection. </w:t>
      </w:r>
      <w:r>
        <w:rPr>
          <w:lang w:val="de-DE"/>
        </w:rPr>
        <w:t>Poult. Sci. 88, 2346–2352. https://doi.org/10.3382/ps.2009-00320</w:t>
      </w:r>
    </w:p>
    <w:p>
      <w:pPr>
        <w:pStyle w:val="Bibliography1"/>
        <w:spacing w:lineRule="auto" w:line="360"/>
        <w:jc w:val="both"/>
        <w:rPr/>
      </w:pPr>
      <w:r>
        <w:rPr>
          <w:lang w:val="de-DE"/>
        </w:rPr>
        <w:t xml:space="preserve">Haberkorn, A., 1970. Die Entwicklung vonEimeria falciformis (Eimer 1870) in der weißen Maus (Mus musculus). </w:t>
      </w:r>
      <w:r>
        <w:rPr/>
        <w:t>Z. Für Parasitenkd. 34, 49–67. https://doi.org/10.1007/BF00629179</w:t>
      </w:r>
    </w:p>
    <w:p>
      <w:pPr>
        <w:pStyle w:val="Bibliography1"/>
        <w:spacing w:lineRule="auto" w:line="360"/>
        <w:jc w:val="both"/>
        <w:rPr/>
      </w:pPr>
      <w:r>
        <w:rPr/>
        <w:t>Hardison, J.L., Wrightsman, R.A., Carpenter, P.M., Lane, T.E., Manning, J.E., 2006. The Chemokines CXCL9 and CXCL10 Promote a Protective Immune Response but Do Not Contribute to Cardiac Inflammation following Infection with Trypanosoma cruzi. Infect. Immun. 74, 125–134. https://doi.org/10.1128/IAI.74.1.125-134.2006</w:t>
      </w:r>
    </w:p>
    <w:p>
      <w:pPr>
        <w:pStyle w:val="Bibliography1"/>
        <w:spacing w:lineRule="auto" w:line="360"/>
        <w:jc w:val="both"/>
        <w:rPr/>
      </w:pPr>
      <w:r>
        <w:rPr/>
        <w:t>Hashimoto, K., Tanaka, T., Matsubayashi, M., Endo, K., Umemiya-Shirafuji, R., Matsui, T., Matsuo, T., 2014. Host specificity and in vivo infectivities of the mouse coccidian parasites Eimeria krijgsmanni. Acta Parasitol. 59, 337–342. https://doi.org/10.2478/s11686-014-0251-1</w:t>
      </w:r>
    </w:p>
    <w:p>
      <w:pPr>
        <w:pStyle w:val="Bibliography1"/>
        <w:spacing w:lineRule="auto" w:line="360"/>
        <w:jc w:val="both"/>
        <w:rPr>
          <w:lang w:val="de-DE"/>
        </w:rPr>
      </w:pPr>
      <w:r>
        <w:rPr/>
        <w:t xml:space="preserve">Heinzel, F.P., Sadick, M.D., Mutha, S.S., Locksley, R.M., 1991. Production of interferon gamma, interleukin 2, interleukin 4, and interleukin 10 by CD4+ lymphocytes in vivo during healing and progressive murine leishmaniasis. </w:t>
      </w:r>
      <w:r>
        <w:rPr>
          <w:lang w:val="de-DE"/>
        </w:rPr>
        <w:t>Proc. Natl. Acad. Sci. U. S. A. 88, 7011–7015.</w:t>
      </w:r>
    </w:p>
    <w:p>
      <w:pPr>
        <w:pStyle w:val="Bibliography1"/>
        <w:spacing w:lineRule="auto" w:line="360"/>
        <w:jc w:val="both"/>
        <w:rPr/>
      </w:pPr>
      <w:r>
        <w:rPr>
          <w:lang w:val="de-DE"/>
        </w:rPr>
        <w:t xml:space="preserve">Heitlinger, E., Spork, S., Lucius, R., Dieterich, C., 2014. </w:t>
      </w:r>
      <w:r>
        <w:rPr/>
        <w:t>The genome of Eimeria falciformis - reduction and specialization in a single host apicomplexan parasite. BMC Genomics 15. https://doi.org/10.1186/1471-2164-15-696</w:t>
      </w:r>
    </w:p>
    <w:p>
      <w:pPr>
        <w:pStyle w:val="Bibliography1"/>
        <w:spacing w:lineRule="auto" w:line="360"/>
        <w:jc w:val="both"/>
        <w:rPr/>
      </w:pPr>
      <w:r>
        <w:rPr/>
        <w:t>Hirako, I.C., Ataide, M.A., Faustino, L., Assis, P.A., Sorensen, E.W., Ueta, H., Araújo, N.M., Menezes, G.B., Luster, A.D., Gazzinelli, R.T., 2016. Splenic differentiation and emergence of CCR5</w:t>
      </w:r>
      <w:r>
        <w:rPr>
          <w:vertAlign w:val="superscript"/>
        </w:rPr>
        <w:t>+</w:t>
      </w:r>
      <w:r>
        <w:rPr/>
        <w:t>CXCL9</w:t>
      </w:r>
      <w:r>
        <w:rPr>
          <w:vertAlign w:val="superscript"/>
        </w:rPr>
        <w:t>+</w:t>
      </w:r>
      <w:r>
        <w:rPr/>
        <w:t>CXCL10</w:t>
      </w:r>
      <w:r>
        <w:rPr>
          <w:vertAlign w:val="superscript"/>
        </w:rPr>
        <w:t>+</w:t>
      </w:r>
      <w:r>
        <w:rPr/>
        <w:t xml:space="preserve"> monocyte-derived dendritic cells in the brain during cerebral malaria. Nat. Commun. 7, 13277. https://doi.org/10.1038/ncomms13277</w:t>
      </w:r>
    </w:p>
    <w:p>
      <w:pPr>
        <w:pStyle w:val="Bibliography1"/>
        <w:spacing w:lineRule="auto" w:line="360"/>
        <w:jc w:val="both"/>
        <w:rPr/>
      </w:pPr>
      <w:r>
        <w:rPr/>
        <w:t>Hnida, J.A., Duszynski, D.W., 1999. Cross-Transmission Studies with Eimeria arizonensis, E. arizonensis-like Oocysts and Eimeria langebarteli: Host Specificity at the Genus and Species Level within the Muridae. J. Parasitol. 85, 873–877. https://doi.org/10.2307/3285824</w:t>
      </w:r>
    </w:p>
    <w:p>
      <w:pPr>
        <w:pStyle w:val="Bibliography1"/>
        <w:spacing w:lineRule="auto" w:line="360"/>
        <w:jc w:val="both"/>
        <w:rPr/>
      </w:pPr>
      <w:r>
        <w:rPr/>
        <w:t>Inagaki-Ohara, K., Dewi, F.N., Hisaeda, H., Smith, A.L., Jimi, F., Miyahira, M., Abdel-Aleem, A.S.F., Horii, Y., Nawa, Y., 2006. Intestinal Intraepithelial Lymphocytes Sustain the Epithelial Barrier Function against Eimeria vermiformis Infection. Infect. Immun. 74, 5292–5301. https://doi.org/10.1128/IAI.02024-05</w:t>
      </w:r>
    </w:p>
    <w:p>
      <w:pPr>
        <w:pStyle w:val="Bibliography1"/>
        <w:spacing w:lineRule="auto" w:line="360"/>
        <w:jc w:val="both"/>
        <w:rPr/>
      </w:pPr>
      <w:r>
        <w:rPr/>
        <w:t>Kasai, N., Ogassawara, S., Baccaro, M.R., 1991. Morphobiology and pathogenicity of Eimeria falciformis var. pragensis Cerna, Seraud, Mehlhorn &amp; Scholtyseck, 1974 in mouse (Mus musculus). Rev. Bras. Biol. 51, 731–745.</w:t>
      </w:r>
    </w:p>
    <w:p>
      <w:pPr>
        <w:pStyle w:val="Bibliography1"/>
        <w:spacing w:lineRule="auto" w:line="360"/>
        <w:jc w:val="both"/>
        <w:rPr/>
      </w:pPr>
      <w:r>
        <w:rPr/>
        <w:t>Khan, W.I., Vallance, B.A., Blennerhassett, P.A., Deng, Y., Verdu, E.F., Matthaei, K.I., Collins, S.M., 2001. Critical Role for Signal Transducer and Activator of Transcription Factor 6 in Mediating Intestinal Muscle Hypercontractility and Worm Expulsion in Trichinella spiralis-Infected Mice. Infect. Immun. 69, 838–844. https://doi.org/10.1128/IAI.69.2.838-844.2001</w:t>
      </w:r>
    </w:p>
    <w:p>
      <w:pPr>
        <w:pStyle w:val="Bibliography1"/>
        <w:spacing w:lineRule="auto" w:line="360"/>
        <w:jc w:val="both"/>
        <w:rPr/>
      </w:pPr>
      <w:r>
        <w:rPr>
          <w:lang w:val="de-DE"/>
        </w:rPr>
        <w:t xml:space="preserve">Kuhn, K.A., Manieri, N.A., Liu, T.-C., Stappenbeck, T.S., 2014. </w:t>
      </w:r>
      <w:r>
        <w:rPr/>
        <w:t>IL-6 stimulates intestinal epithelial proliferation and repair after injury. PloS One 9, e114195. https://doi.org/10.1371/journal,pone.0114195</w:t>
      </w:r>
    </w:p>
    <w:p>
      <w:pPr>
        <w:pStyle w:val="Bibliography1"/>
        <w:spacing w:lineRule="auto" w:line="360"/>
        <w:jc w:val="both"/>
        <w:rPr/>
      </w:pPr>
      <w:r>
        <w:rPr/>
        <w:t>Kulkarni, M.M., Barbi, J., McMaster, W.R., Gallo, R.L., Satoskar, A.R., McGwire, B.S., 2011. Mammalian antimicrobial peptide influences control of cutaneous Leishmania infection. Cell. Microbiol. 13, 913–923. https://doi.org/10.1111/j.1462-5822.2011.01589.x</w:t>
      </w:r>
    </w:p>
    <w:p>
      <w:pPr>
        <w:pStyle w:val="Bibliography1"/>
        <w:spacing w:lineRule="auto" w:line="360"/>
        <w:jc w:val="both"/>
        <w:rPr/>
      </w:pPr>
      <w:r>
        <w:rPr/>
        <w:t>Kvičerová, J., Hypša, V., 2013. Host-Parasite Incongruences in Rodent Eimeria Suggest Significant Role of Adaptation Rather than Cophylogeny in Maintenance of Host Specificity. PLoS ONE 8, e63601. https://doi.org/10.1371/journal,pone.0063601</w:t>
      </w:r>
    </w:p>
    <w:p>
      <w:pPr>
        <w:pStyle w:val="Bibliography1"/>
        <w:spacing w:lineRule="auto" w:line="360"/>
        <w:jc w:val="both"/>
        <w:rPr/>
      </w:pPr>
      <w:r>
        <w:rPr/>
        <w:t>Laurent, F., Mancassola, R., Lacroix, S., Menezes, R., Naciri, M., 2001. Analysis of Chicken Mucosal Immune Response to Eimeria tenella and Eimeria maxima Infection by Quantitative  Reverse Transcription-PCR. Infect. Immun. 69, 2527–2534. https://doi.org/10.1128/IAI.69.4.2527-2534.2001</w:t>
      </w:r>
    </w:p>
    <w:p>
      <w:pPr>
        <w:pStyle w:val="Bibliography1"/>
        <w:spacing w:lineRule="auto" w:line="360"/>
        <w:jc w:val="both"/>
        <w:rPr/>
      </w:pPr>
      <w:r>
        <w:rPr/>
        <w:t>Lee, J.-J., Kim, D., Pyo, K.-H., Kim, M.-K., Kim, H.-J., Chai, J.-Y., Shin, E.-H., 2013. STAT6 Expression and IL-13 Production in Association with Goblet Cell Hyperplasia and Worm Expulsion of Gymnophalloides seoi from C57BL/6 Mice. Korean J. Parasitol. 51, 589–594. https://doi.org/10.3347/kjp.2013.51.5.589</w:t>
      </w:r>
    </w:p>
    <w:p>
      <w:pPr>
        <w:pStyle w:val="Bibliography1"/>
        <w:spacing w:lineRule="auto" w:line="360"/>
        <w:jc w:val="both"/>
        <w:rPr/>
      </w:pPr>
      <w:r>
        <w:rPr/>
        <w:t>Lillehoj, H.S., 1998. Role of T lymphocytes and cytokines in coccidiosis. Int. J. Parasitol. 28, 1071–1081. https://doi.org/10.1016/S0020-7519(98)00075-7</w:t>
      </w:r>
    </w:p>
    <w:p>
      <w:pPr>
        <w:pStyle w:val="Bibliography1"/>
        <w:spacing w:lineRule="auto" w:line="360"/>
        <w:jc w:val="both"/>
        <w:rPr/>
      </w:pPr>
      <w:r>
        <w:rPr/>
        <w:t>Lillehoj, H.S., Choi, K.D., 1998. Recombinant Chicken Interferon-Gamma-Mediated Inhibition of Eimeria tenella Development in vitro and Reduction of Oocyst Production and Body Weight Loss Following Eimeria acervulina Challenge Infection. Avian Dis. 42, 307–314. https://doi.org/10.2307/1592481</w:t>
      </w:r>
    </w:p>
    <w:p>
      <w:pPr>
        <w:pStyle w:val="Bibliography1"/>
        <w:spacing w:lineRule="auto" w:line="360"/>
        <w:jc w:val="both"/>
        <w:rPr/>
      </w:pPr>
      <w:r>
        <w:rPr/>
        <w:t>Lowenthal, J.W., York, J.J., O’neil, T.E., Rhodes, S., Prowse, S.J., Strom, A.D.G., Digby, M.R., 1997. In Vivo Effects of Chicken Interferon-γ During Infection with Eimeria. J. Interferon Cytokine Res. 17, 551–558. https://doi.org/10.1089/jir.1997.17.551</w:t>
      </w:r>
    </w:p>
    <w:p>
      <w:pPr>
        <w:pStyle w:val="Bibliography1"/>
        <w:spacing w:lineRule="auto" w:line="360"/>
        <w:jc w:val="both"/>
        <w:rPr/>
      </w:pPr>
      <w:r>
        <w:rPr/>
        <w:t>Lucius, R., Loos-Frank B., Lane R.P., Poulin R., Roberts C. and Grencis R.K., 2018</w:t>
      </w:r>
      <w:r>
        <w:rPr>
          <w:i w:val="false"/>
          <w:iCs w:val="false"/>
        </w:rPr>
        <w:t>. The Biology of Parasites.</w:t>
      </w:r>
      <w:r>
        <w:rPr>
          <w:i/>
        </w:rPr>
        <w:t xml:space="preserve"> </w:t>
      </w:r>
      <w:r>
        <w:rPr/>
        <w:t>Wiley-Blackwell.</w:t>
      </w:r>
    </w:p>
    <w:p>
      <w:pPr>
        <w:pStyle w:val="Bibliography1"/>
        <w:spacing w:lineRule="auto" w:line="360"/>
        <w:jc w:val="both"/>
        <w:rPr/>
      </w:pPr>
      <w:r>
        <w:rPr/>
        <w:t>Mackinnon, M.J., Read, A., 1999. Selection for high and low virulence in the malaria parasite. Proc. R. Soc. Lond. B Biol. Sci. 266, 741–748. https://doi.org/10.1098/rspb.1999.0699</w:t>
      </w:r>
    </w:p>
    <w:p>
      <w:pPr>
        <w:pStyle w:val="Bibliography1"/>
        <w:spacing w:lineRule="auto" w:line="360"/>
        <w:jc w:val="both"/>
        <w:rPr/>
      </w:pPr>
      <w:r>
        <w:rPr>
          <w:lang w:val="de-DE"/>
        </w:rPr>
        <w:t>Mackinnon, M.J., Read, A.F., 2004. Immunity Promotes Virulence Evolution in a Malaria Model. PLOS Biol. 2, e230. https://doi.org/10.1371/journal,pbio.0020230</w:t>
      </w:r>
    </w:p>
    <w:p>
      <w:pPr>
        <w:pStyle w:val="Bibliography1"/>
        <w:spacing w:lineRule="auto" w:line="360"/>
        <w:jc w:val="both"/>
        <w:rPr/>
      </w:pPr>
      <w:r>
        <w:rPr/>
        <w:t>Mahrt, J.L., Shi, Y.F., 1988. Murine major histocompatibility complex and immune response to Eimeria falciformis. Infect. Immun. 56, 270–271.</w:t>
      </w:r>
    </w:p>
    <w:p>
      <w:pPr>
        <w:pStyle w:val="Bibliography1"/>
        <w:spacing w:lineRule="auto" w:line="360"/>
        <w:jc w:val="both"/>
        <w:rPr/>
      </w:pPr>
      <w:r>
        <w:rPr/>
        <w:t>McDonald, V., Ballingall, S., 1983. Further investigation of the pathogenicity, immunogenicity and stability of precocious Eimeria acervulina. Parasitology 86 (Pt 3), 361–369.</w:t>
      </w:r>
    </w:p>
    <w:p>
      <w:pPr>
        <w:pStyle w:val="Bibliography1"/>
        <w:spacing w:lineRule="auto" w:line="360"/>
        <w:jc w:val="both"/>
        <w:rPr/>
      </w:pPr>
      <w:r>
        <w:rPr/>
        <w:t>Mesfin, G.M., Bellamy, J.E., Stockdale, P.H., 1978. The pathological changes caused by Eimeria falciformis var pragensis in mice. Can. J. Comp. Med. 42, 496–510.</w:t>
      </w:r>
    </w:p>
    <w:p>
      <w:pPr>
        <w:pStyle w:val="Bibliography1"/>
        <w:spacing w:lineRule="auto" w:line="360"/>
        <w:jc w:val="both"/>
        <w:rPr/>
      </w:pPr>
      <w:r>
        <w:rPr/>
        <w:t>Michailowsky, V., Silva, N.M., Rocha, C.D., Vieira, L.Q., Lannes-Vieira, J., Gazzinelli, R.T., 2001. Pivotal Role of Interleukin-12 and Interferon-γ Axis in Controlling Tissue Parasitism and Inflammation in the Heart and Central Nervous System during Trypanosoma cruzi Infection. Am. J. Pathol. 159, 1723–1733.</w:t>
      </w:r>
    </w:p>
    <w:p>
      <w:pPr>
        <w:pStyle w:val="Bibliography1"/>
        <w:spacing w:lineRule="auto" w:line="360"/>
        <w:jc w:val="both"/>
        <w:rPr/>
      </w:pPr>
      <w:r>
        <w:rPr/>
        <w:t>Mosmann, T.R., Cherwinski, H., Bond, M.W., Giedlin, M.A., Coffman, R.L., 1986. Two types of murine helper T cell clone. I. Definition according to profiles of lymphokine activities and secreted proteins. J. Immunol. Baltim. Md 1950 136, 2348–2357.</w:t>
      </w:r>
    </w:p>
    <w:p>
      <w:pPr>
        <w:pStyle w:val="Bibliography1"/>
        <w:spacing w:lineRule="auto" w:line="360"/>
        <w:jc w:val="both"/>
        <w:rPr/>
      </w:pPr>
      <w:r>
        <w:rPr/>
        <w:t>Muñoz-Caro, T., Machado Ribeiro da Silva, L., Rentería-Solis, Z., Taubert, A., Hermosilla, C., 2016. Neutrophil extracellular traps in the intestinal mucosa of Eimeria-infected animals. Asian Pac. J. Trop. Biomed. 6, 301–307. https://doi.org/10.1016/j.apjtb.2016.01.001</w:t>
      </w:r>
    </w:p>
    <w:p>
      <w:pPr>
        <w:pStyle w:val="Bibliography1"/>
        <w:spacing w:lineRule="auto" w:line="360"/>
        <w:jc w:val="both"/>
        <w:rPr/>
      </w:pPr>
      <w:r>
        <w:rPr/>
        <w:t>Ovington, K.S., Alleva, L.M., Kerr, E.A., 1995. Cytokines and immunological control of Eimeria spp. Int. J. Parasitol., Australian Society for Parasitology Proceedings of the Scientific Meeting 25, 1331–1351. https://doi.org/10.1016/0020-7519(95)00069-E</w:t>
      </w:r>
    </w:p>
    <w:p>
      <w:pPr>
        <w:pStyle w:val="Bibliography1"/>
        <w:spacing w:lineRule="auto" w:line="360"/>
        <w:jc w:val="both"/>
        <w:rPr/>
      </w:pPr>
      <w:r>
        <w:rPr/>
        <w:t>Ovington, K.S., Smith, N.C., 1992. Cytokines, free radicals and resistance to Eimeria. Parasitol. Today 8, 422–426. https://doi.org/10.1016/0169-4758(92)90196-9</w:t>
      </w:r>
    </w:p>
    <w:p>
      <w:pPr>
        <w:pStyle w:val="Bibliography1"/>
        <w:spacing w:lineRule="auto" w:line="360"/>
        <w:jc w:val="both"/>
        <w:rPr/>
      </w:pPr>
      <w:r>
        <w:rPr/>
        <w:t>Owen, D., 1975. Eimeria falciformis (Eimer, 1870) in specific pathogen free and gnotobiotic mice. Parasitology 71, 293–303.</w:t>
      </w:r>
    </w:p>
    <w:p>
      <w:pPr>
        <w:pStyle w:val="Bibliography1"/>
        <w:spacing w:lineRule="auto" w:line="360"/>
        <w:jc w:val="both"/>
        <w:rPr/>
      </w:pPr>
      <w:r>
        <w:rPr/>
        <w:t xml:space="preserve">Pigeault, R., Vézilier, J., Cornet, S., Zélé, F., Nicot, A., Perret, P., Gandon, S., Rivero, A., 2015. Avian malaria: a new lease of life for an old experimental model to study the evolutionary ecology of Plasmodium. Philos. Trans. R. Soc. </w:t>
      </w:r>
      <w:r>
        <w:rPr>
          <w:rPrChange w:id="0" w:author="xx" w:date="2018-06-25T18:45:00Z">
            <w:rPr>
              <w:lang w:val="de-DE"/>
            </w:rPr>
          </w:rPrChange>
        </w:rPr>
        <w:t>B Biol. Sci. 370. https://doi.org/10.1098/rstb.2014.0300</w:t>
      </w:r>
    </w:p>
    <w:p>
      <w:pPr>
        <w:pStyle w:val="Bibliography1"/>
        <w:spacing w:lineRule="auto" w:line="360"/>
        <w:jc w:val="both"/>
        <w:rPr/>
      </w:pPr>
      <w:r>
        <w:rPr>
          <w:lang w:val="de-DE"/>
        </w:rPr>
        <w:t xml:space="preserve">Pogonka, T., Schelzke, K., Stange, J., Papadakis, K., Steinfelder, S., Liesenfeld, O., Lucius, R., 2010. </w:t>
      </w:r>
      <w:r>
        <w:rPr/>
        <w:t>CD8+ cells protect mice against reinfection with the intestinal parasite Eimeria falciformis. Microbes Infect. 12, 218–226. https://doi.org/10.1016/j.micinf.2009.12.005</w:t>
      </w:r>
    </w:p>
    <w:p>
      <w:pPr>
        <w:pStyle w:val="Bibliography1"/>
        <w:spacing w:lineRule="auto" w:line="360"/>
        <w:jc w:val="both"/>
        <w:rPr/>
      </w:pPr>
      <w:r>
        <w:rPr/>
        <w:t>R Development Core Team, 2008. R: A language and environment for   statistical computing. R Foundation for Statistical Computing. Vienna, Austria.</w:t>
      </w:r>
    </w:p>
    <w:p>
      <w:pPr>
        <w:pStyle w:val="Bibliography1"/>
        <w:spacing w:lineRule="auto" w:line="360"/>
        <w:jc w:val="both"/>
        <w:rPr/>
      </w:pPr>
      <w:r>
        <w:rPr/>
        <w:t>Rose, M.E., 1974. Immune Responses in Infections with Coccidia: Macrophage Activity. Infect. Immun. 10, 862–871.</w:t>
      </w:r>
    </w:p>
    <w:p>
      <w:pPr>
        <w:pStyle w:val="Bibliography1"/>
        <w:spacing w:lineRule="auto" w:line="360"/>
        <w:jc w:val="both"/>
        <w:rPr/>
      </w:pPr>
      <w:r>
        <w:rPr/>
        <w:t>Rose, M.E., Hesketh, P., Wakelin, D., 1992. Immune control of murine coccidiosis: CD4+ and CD8+ T lymphocytes contribute differentially in resistance to primary and secondary infections. Parasitology 105 ( Pt 3), 349–354.</w:t>
      </w:r>
    </w:p>
    <w:p>
      <w:pPr>
        <w:pStyle w:val="Bibliography1"/>
        <w:spacing w:lineRule="auto" w:line="360"/>
        <w:jc w:val="both"/>
        <w:rPr/>
      </w:pPr>
      <w:r>
        <w:rPr/>
        <w:t>Rothwell, L., Muir, W., Kaiser, P., 2000. Interferon-gamma is expressed in both gut and spleen during Eimeria tenella infection. Avian Pathol. J. WVPA 29, 333–342. https://doi.org/10.1080/03079450050118467</w:t>
      </w:r>
    </w:p>
    <w:p>
      <w:pPr>
        <w:pStyle w:val="Bibliography1"/>
        <w:spacing w:lineRule="auto" w:line="360"/>
        <w:jc w:val="both"/>
        <w:rPr>
          <w:lang w:val="de-DE"/>
        </w:rPr>
      </w:pPr>
      <w:r>
        <w:rPr/>
        <w:t xml:space="preserve">Schito, M.L., Barta, J.R., Chobotar, B., 1996. Comparison of Four Murine Eimeria Species in Immunocompetent and Immunodeficient Mice. J. Parasitol. </w:t>
      </w:r>
      <w:r>
        <w:rPr>
          <w:lang w:val="de-DE"/>
        </w:rPr>
        <w:t>82, 255–262. https://doi.org/10.2307/3284157</w:t>
      </w:r>
    </w:p>
    <w:p>
      <w:pPr>
        <w:pStyle w:val="Bibliography1"/>
        <w:spacing w:lineRule="auto" w:line="360"/>
        <w:jc w:val="both"/>
        <w:rPr/>
      </w:pPr>
      <w:r>
        <w:rPr>
          <w:lang w:val="de-DE"/>
        </w:rPr>
        <w:t xml:space="preserve">Schmid, M., Heitlinger, E., Spork, S., Mollenkopf, H.-J., Lucius, R., Gupta, N., 2014. </w:t>
      </w:r>
      <w:r>
        <w:rPr/>
        <w:t>Eimeria falciformis infection of the mouse caecum identifies opposing roles of IFNγ-regulated host pathways for the parasite development. Mucosal Immunol. 7, 969–982. https://doi.org/10.1038/mi.2013.115</w:t>
      </w:r>
    </w:p>
    <w:p>
      <w:pPr>
        <w:pStyle w:val="Bibliography1"/>
        <w:spacing w:lineRule="auto" w:line="360"/>
        <w:jc w:val="both"/>
        <w:rPr/>
      </w:pPr>
      <w:r>
        <w:rPr>
          <w:lang w:val="de-DE"/>
        </w:rPr>
        <w:t xml:space="preserve">Schmid, M., Lehmann, M.J., Lucius, R., Gupta, N., 2012. </w:t>
      </w:r>
      <w:r>
        <w:rPr/>
        <w:t>Apicomplexan parasite, Eimeria falciformis, co-opts host tryptophan catabolism for life cycle progression in mouse. J. Biol. Chem. 287, 20197–20207. https://doi.org/10.1074/jbc.M112.351999</w:t>
      </w:r>
    </w:p>
    <w:p>
      <w:pPr>
        <w:pStyle w:val="Bibliography1"/>
        <w:spacing w:lineRule="auto" w:line="360"/>
        <w:jc w:val="both"/>
        <w:rPr/>
      </w:pPr>
      <w:r>
        <w:rPr/>
        <w:t>Sehrawat, S., Rouse, B.T., 2017. Interplay of Regulatory T Cell and Th17 Cells during Infectious Diseases in Humans and Animals. Front. Immunol. 8. https://doi.org/10.3389/fimmu.2017.00341</w:t>
      </w:r>
    </w:p>
    <w:p>
      <w:pPr>
        <w:pStyle w:val="Bibliography1"/>
        <w:spacing w:lineRule="auto" w:line="360"/>
        <w:jc w:val="both"/>
        <w:rPr/>
      </w:pPr>
      <w:r>
        <w:rPr/>
        <w:t>Shirley, M.W., Bellatti, M.A., 1988. Live attenuated coccidiosis vaccine: selection of a second precocious line of Eimeria maxima. Res. Vet. Sci. 44, 25–28.</w:t>
      </w:r>
    </w:p>
    <w:p>
      <w:pPr>
        <w:pStyle w:val="Bibliography1"/>
        <w:spacing w:lineRule="auto" w:line="360"/>
        <w:jc w:val="both"/>
        <w:rPr/>
      </w:pPr>
      <w:r>
        <w:rPr/>
        <w:t>Shirley, M.W., Harvey, D.A., 2000. A Genetic Linkage Map of the Apicomplexan Protozoan Parasite Eimeria tenella. Genome Res. 10, 1587–1593.</w:t>
      </w:r>
    </w:p>
    <w:p>
      <w:pPr>
        <w:pStyle w:val="Bibliography1"/>
        <w:spacing w:lineRule="auto" w:line="360"/>
        <w:jc w:val="both"/>
        <w:rPr/>
      </w:pPr>
      <w:r>
        <w:rPr/>
        <w:t>Shirley, M.W., Long, P.L., 1990. Control of coccidiosis in chickens: immunization with live vaccines. Coccidiosis Man Domest. Anim. 321–341.</w:t>
      </w:r>
    </w:p>
    <w:p>
      <w:pPr>
        <w:pStyle w:val="Bibliography1"/>
        <w:spacing w:lineRule="auto" w:line="360"/>
        <w:jc w:val="both"/>
        <w:rPr/>
      </w:pPr>
      <w:r>
        <w:rPr/>
        <w:t>Stange, J., 2013. Studies on host-pathogen interactions at mucosal barrier surfaces using the murine intestinal parasite Eimeria falciformis. Humboldt University, Berlin.</w:t>
      </w:r>
    </w:p>
    <w:p>
      <w:pPr>
        <w:pStyle w:val="Bibliography1"/>
        <w:spacing w:lineRule="auto" w:line="360"/>
        <w:jc w:val="both"/>
        <w:rPr>
          <w:lang w:val="de-DE"/>
        </w:rPr>
      </w:pPr>
      <w:r>
        <w:rPr/>
        <w:t xml:space="preserve">Stange, J., Hepworth, M.R., Rausch, S., Zajic, L., Kühl, A.A., Uyttenhove, C., Renauld, J.-C., Hartmann, S., Lucius, R., 2012. IL-22 mediates host defense against an intestinal intracellular parasite in the absence of IFN-γ at the cost of Th17-driven immunopathology. </w:t>
      </w:r>
      <w:r>
        <w:rPr>
          <w:lang w:val="de-DE"/>
        </w:rPr>
        <w:t>J. Immunol. Baltim. Md 1950 188, 2410–8. https://doi.org/10.4049/jimmunol.1102062</w:t>
      </w:r>
    </w:p>
    <w:p>
      <w:pPr>
        <w:pStyle w:val="Bibliography1"/>
        <w:spacing w:lineRule="auto" w:line="360"/>
        <w:jc w:val="both"/>
        <w:rPr/>
      </w:pPr>
      <w:r>
        <w:rPr>
          <w:lang w:val="de-DE"/>
        </w:rPr>
        <w:t xml:space="preserve">Steinfelder, S., Lucius, R., Greif, G., Pogonka, T., 2005. </w:t>
      </w:r>
      <w:r>
        <w:rPr/>
        <w:t>Treatment of mice with the anticoccidial drug Toltrazuril does not interfere with the development of a specific cellular intestinal immune response to &lt;Emphasis Type="Italic"&gt;Eimeria falciformis&lt;/Emphasis&gt;. Parasitol. Res. 97, 458–465. https://doi.org/10.1007/s00436-005-1464-x</w:t>
      </w:r>
    </w:p>
    <w:p>
      <w:pPr>
        <w:pStyle w:val="Bibliography1"/>
        <w:spacing w:lineRule="auto" w:line="360"/>
        <w:jc w:val="both"/>
        <w:rPr/>
      </w:pPr>
      <w:r>
        <w:rPr/>
        <w:t xml:space="preserve">Swaggerty, C.L., Genovese, K.J., He, H., Duke, S.E., Pevzner, I.Y., Kogut, M.H., 2011. Broiler breeders with an efficient innate immune response are more resistant to Eimeria tenella. Poult. Sci. 90, 1014–1019. </w:t>
      </w:r>
      <w:hyperlink r:id="rId18">
        <w:r>
          <w:rPr>
            <w:rStyle w:val="InternetLink"/>
          </w:rPr>
          <w:t>https://doi.org/10.3382/ps.2010-01246</w:t>
        </w:r>
      </w:hyperlink>
    </w:p>
    <w:p>
      <w:pPr>
        <w:pStyle w:val="Bibliography1"/>
        <w:spacing w:lineRule="auto" w:line="360"/>
        <w:jc w:val="both"/>
        <w:rPr/>
      </w:pPr>
      <w:r>
        <w:rPr/>
        <w:t>Weyrich A., Axtner J., Sommer S., 201</w:t>
      </w:r>
      <w:r>
        <w:rPr>
          <w:color w:val="000000"/>
          <w:u w:val="none"/>
        </w:rPr>
        <w:t xml:space="preserve">0. </w:t>
      </w:r>
      <w:r>
        <w:rPr>
          <w:rStyle w:val="InternetLink"/>
          <w:color w:val="000000"/>
          <w:u w:val="none"/>
        </w:rPr>
        <w:t>Selection and validation of reference genes for real-time RT-PCR studies in the non-model species Delomys sublineatus, an endemic Brazilian rodent</w:t>
      </w:r>
      <w:r>
        <w:rPr>
          <w:color w:val="000000"/>
          <w:u w:val="none"/>
        </w:rPr>
        <w:t xml:space="preserve"> Biochemical and biophysical research communications 392 (2), 145-149</w:t>
      </w:r>
    </w:p>
    <w:p>
      <w:pPr>
        <w:pStyle w:val="Bibliography1"/>
        <w:spacing w:lineRule="auto" w:line="360"/>
        <w:jc w:val="both"/>
        <w:rPr/>
      </w:pPr>
      <w:r>
        <w:rPr/>
        <w:t>Vrba, V., Pakandl, M., 2015. Host specificity of turkey and chicken Eimeria: controlled cross-transmission studies and a phylogenetic view. Vet. Parasitol. 208, 118–124. https://doi.org/10.1016/j.vetpar.2015.01.017</w:t>
      </w:r>
    </w:p>
    <w:p>
      <w:pPr>
        <w:pStyle w:val="Bibliography1"/>
        <w:spacing w:lineRule="auto" w:line="360"/>
        <w:jc w:val="both"/>
        <w:rPr>
          <w:lang w:val="de-DE"/>
        </w:rPr>
      </w:pPr>
      <w:r>
        <w:rPr/>
        <w:t xml:space="preserve">Yun, C.H., Lillehoj, H.S., Lillehoj, E.P., 2000. Intestinal immune responses to coccidiosis. </w:t>
      </w:r>
      <w:r>
        <w:rPr>
          <w:lang w:val="de-DE"/>
        </w:rPr>
        <w:t>Dev. Comp. Immunol. 24, 303–324. https://doi.org/10.1016/S0145-305X(99)00080-4</w:t>
      </w:r>
    </w:p>
    <w:p>
      <w:pPr>
        <w:pStyle w:val="Bibliography1"/>
        <w:spacing w:lineRule="auto" w:line="360"/>
        <w:jc w:val="both"/>
        <w:rPr/>
      </w:pPr>
      <w:bookmarkStart w:id="54" w:name="__UnoMark__10316_2905672918"/>
      <w:r>
        <w:rPr>
          <w:lang w:val="de-DE"/>
        </w:rPr>
        <w:t xml:space="preserve">Zhou, Z., Hu, S., Wang, Z., Guo, Z., Qin, B., Nie, K., 2014. </w:t>
      </w:r>
      <w:r>
        <w:rPr/>
        <w:t>Expression of Chicken Toll-Like Receptors and Signal Adaptors in Spleen and Cecum of Young Chickens Infected with Eimeria tenella. https://doi.org/10.1016/S2095-3119(13)60384-6</w:t>
      </w:r>
      <w:bookmarkEnd w:id="54"/>
    </w:p>
    <w:p>
      <w:pPr>
        <w:pStyle w:val="Normal"/>
        <w:spacing w:lineRule="auto" w:line="360"/>
        <w:jc w:val="both"/>
        <w:rPr/>
      </w:pPr>
      <w:r>
        <w:rPr/>
      </w:r>
    </w:p>
    <w:sectPr>
      <w:footerReference w:type="default" r:id="rId19"/>
      <w:type w:val="nextPage"/>
      <w:pgSz w:w="12240" w:h="15840"/>
      <w:pgMar w:left="1134" w:right="1134" w:header="0" w:top="1134" w:footer="0" w:bottom="1134" w:gutter="0"/>
      <w:pgNumType w:fmt="decimal"/>
      <w:formProt w:val="false"/>
      <w:textDirection w:val="lrTb"/>
      <w:docGrid w:type="default" w:linePitch="312" w:charSpace="0"/>
    </w:sectPr>
  </w:body>
</w:document>
</file>

<file path=word/comments.xml><?xml version="1.0" encoding="utf-8"?>
<w:comment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comment w:id="0" w:author="Emanuel Heitlinger" w:date="2018-07-03T15:03:37Z" w:initials="EH">
    <w:p>
      <w:r>
        <w:rPr>
          <w:rFonts w:cs="Lucida Sans" w:ascii="Liberation Serif" w:hAnsi="Liberation Serif" w:eastAsia="SimSun"/>
          <w:b w:val="false"/>
          <w:bCs w:val="false"/>
          <w:i w:val="false"/>
          <w:iCs w:val="false"/>
          <w:caps w:val="false"/>
          <w:smallCaps w:val="false"/>
          <w:strike w:val="false"/>
          <w:dstrike w:val="false"/>
          <w:outline w:val="false"/>
          <w:shadow w:val="false"/>
          <w:emboss w:val="false"/>
          <w:imprint w:val="false"/>
          <w:color w:val="00000A"/>
          <w:spacing w:val="0"/>
          <w:w w:val="100"/>
          <w:kern w:val="2"/>
          <w:position w:val="0"/>
          <w:sz w:val="20"/>
          <w:sz w:val="20"/>
          <w:szCs w:val="24"/>
          <w:u w:val="none"/>
          <w:vertAlign w:val="baseline"/>
          <w:em w:val="none"/>
          <w:lang w:val="en-GB" w:bidi="hi-IN" w:eastAsia="zh-CN"/>
        </w:rPr>
        <w:t xml:space="preserve">This is one particular isolate, which needs to be named accurately. Without naming it the title doesn’t make sense. Richard Lucius pointed out that the correct complete isolate name contains also the year of description. </w:t>
      </w:r>
    </w:p>
  </w:comment>
  <w:comment w:id="1" w:author="Emanuel Heitlinger" w:date="2018-07-03T15:15:06Z" w:initials="EH">
    <w:p>
      <w:r>
        <w:rPr>
          <w:rFonts w:cs="Lucida Sans" w:ascii="Liberation Serif" w:hAnsi="Liberation Serif" w:eastAsia="SimSun"/>
          <w:b w:val="false"/>
          <w:bCs w:val="false"/>
          <w:i w:val="false"/>
          <w:iCs w:val="false"/>
          <w:caps w:val="false"/>
          <w:smallCaps w:val="false"/>
          <w:strike w:val="false"/>
          <w:dstrike w:val="false"/>
          <w:outline w:val="false"/>
          <w:shadow w:val="false"/>
          <w:emboss w:val="false"/>
          <w:imprint w:val="false"/>
          <w:color w:val="00000A"/>
          <w:spacing w:val="0"/>
          <w:w w:val="100"/>
          <w:kern w:val="2"/>
          <w:position w:val="0"/>
          <w:sz w:val="20"/>
          <w:sz w:val="20"/>
          <w:szCs w:val="24"/>
          <w:u w:val="none"/>
          <w:vertAlign w:val="baseline"/>
          <w:em w:val="none"/>
          <w:lang w:val="en-GB" w:bidi="hi-IN" w:eastAsia="zh-CN"/>
        </w:rPr>
        <w:t xml:space="preserve">We have to call them isolates. Strains = clonal isolates. </w:t>
      </w:r>
    </w:p>
  </w:comment>
  <w:comment w:id="2" w:author="Emanuel Heitlinger" w:date="2018-07-03T16:15:03Z" w:initials="EH">
    <w:p>
      <w:r>
        <w:rPr>
          <w:rFonts w:cs="Lucida Sans" w:ascii="Liberation Serif" w:hAnsi="Liberation Serif" w:eastAsia="SimSun"/>
          <w:b w:val="false"/>
          <w:bCs w:val="false"/>
          <w:i w:val="false"/>
          <w:iCs w:val="false"/>
          <w:caps w:val="false"/>
          <w:smallCaps w:val="false"/>
          <w:strike w:val="false"/>
          <w:dstrike w:val="false"/>
          <w:outline w:val="false"/>
          <w:shadow w:val="false"/>
          <w:emboss w:val="false"/>
          <w:imprint w:val="false"/>
          <w:color w:val="00000A"/>
          <w:spacing w:val="0"/>
          <w:w w:val="100"/>
          <w:kern w:val="2"/>
          <w:position w:val="0"/>
          <w:sz w:val="20"/>
          <w:sz w:val="20"/>
          <w:szCs w:val="24"/>
          <w:u w:val="none"/>
          <w:vertAlign w:val="baseline"/>
          <w:em w:val="none"/>
          <w:lang w:val="en-GB" w:bidi="hi-IN" w:eastAsia="zh-CN"/>
        </w:rPr>
        <w:t>Inoculum, pl. inocula</w:t>
      </w:r>
    </w:p>
  </w:comment>
  <w:comment w:id="3" w:author="Weyrich, Alexandra" w:date="2018-06-24T21:48:00Z" w:initials="WA">
    <w:p>
      <w:r>
        <w:rPr>
          <w:rFonts w:eastAsia="DejaVu Sans" w:cs="DejaVu Sans"/>
          <w:color w:val="00000A"/>
          <w:kern w:val="0"/>
          <w:lang w:val="en-US" w:eastAsia="en-US" w:bidi="en-US"/>
        </w:rPr>
        <w:t>Labelling for a and b is missing. Fig. b is shown before Fig. a (the lower one is Fig. 1a the upper Fig. 1b)</w:t>
      </w:r>
    </w:p>
  </w:comment>
  <w:comment w:id="4" w:author="xx" w:date="2018-06-24T21:48:00Z" w:initials="xx">
    <w:p>
      <w:r>
        <w:rPr>
          <w:rFonts w:eastAsia="DejaVu Sans" w:cs="DejaVu Sans"/>
          <w:color w:val="00000A"/>
          <w:kern w:val="0"/>
          <w:lang w:val="en-US" w:eastAsia="en-US" w:bidi="en-US"/>
        </w:rPr>
        <w:t>What is implied by the word “lesion”?</w:t>
      </w:r>
    </w:p>
    <w:p>
      <w:r>
        <w:rPr>
          <w:rFonts w:eastAsia="DejaVu Sans" w:cs="DejaVu Sans"/>
          <w:color w:val="00000A"/>
          <w:kern w:val="0"/>
          <w:lang w:val="en-US" w:eastAsia="en-US" w:bidi="en-US"/>
        </w:rPr>
        <w:t>Number tissue stages? If this is meant – that’s NOT called a lesion. That’s simply the number of tissue stages. Please change all sentences accordingly</w:t>
      </w:r>
    </w:p>
  </w:comment>
  <w:comment w:id="5" w:author="Weyrich, Alexandra" w:date="2018-06-24T21:48:00Z" w:initials="WA">
    <w:p>
      <w:r>
        <w:rPr>
          <w:rFonts w:eastAsia="DejaVu Sans" w:cs="DejaVu Sans"/>
          <w:color w:val="00000A"/>
          <w:kern w:val="0"/>
          <w:lang w:val="en-US" w:eastAsia="en-US" w:bidi="en-US"/>
        </w:rPr>
        <w:t>Double check and sort dpis in legend</w:t>
      </w:r>
    </w:p>
  </w:comment>
  <w:comment w:id="6" w:author="xx" w:date="2018-06-25T18:46:00Z" w:initials="xx">
    <w:p>
      <w:r>
        <w:rPr>
          <w:rFonts w:eastAsia="DejaVu Sans" w:cs="DejaVu Sans"/>
          <w:color w:val="00000A"/>
          <w:kern w:val="0"/>
          <w:lang w:val="en-US" w:eastAsia="en-US" w:bidi="en-US"/>
        </w:rPr>
        <w:t>As mentioned above: what is implied by “lesion”? if “number of tissue stages of parasite” are meant change wording accordingly. Also the X-axis with 0-200 is not clear - what do the numbers refer to??</w:t>
      </w:r>
    </w:p>
  </w:comment>
  <w:comment w:id="7" w:author="Weyrich, Alexandra" w:date="2018-06-24T21:48:00Z" w:initials="WA">
    <w:p>
      <w:r>
        <w:rPr>
          <w:rFonts w:eastAsia="DejaVu Sans" w:cs="DejaVu Sans"/>
          <w:color w:val="00000A"/>
          <w:kern w:val="0"/>
          <w:lang w:val="en-US" w:eastAsia="en-US" w:bidi="en-US"/>
        </w:rPr>
        <w:t>You started with presence tense, but turned into past tense. Please check throughout.</w:t>
      </w:r>
    </w:p>
  </w:comment>
  <w:comment w:id="8" w:author="Weyrich, Alexandra" w:date="2018-06-24T21:48:00Z" w:initials="WA">
    <w:p>
      <w:r>
        <w:rPr>
          <w:rFonts w:eastAsia="DejaVu Sans" w:cs="DejaVu Sans"/>
          <w:color w:val="00000A"/>
          <w:kern w:val="0"/>
          <w:lang w:val="en-US" w:eastAsia="en-US" w:bidi="en-US"/>
        </w:rPr>
        <w:t xml:space="preserve">Strains have different names in Table 2 compare to the MS. </w:t>
      </w:r>
    </w:p>
  </w:comment>
  <w:comment w:id="9" w:author="Weyrich, Alexandra" w:date="2018-06-24T21:48:00Z" w:initials="WA">
    <w:p>
      <w:r>
        <w:rPr>
          <w:rFonts w:eastAsia="DejaVu Sans" w:cs="DejaVu Sans"/>
          <w:color w:val="00000A"/>
          <w:kern w:val="0"/>
          <w:lang w:val="en-US" w:eastAsia="en-US" w:bidi="en-US"/>
        </w:rPr>
        <w:t>Here you use a different nomenclature, but in my opinion this one is more intuitive. I would use it throughout the manuscript.</w:t>
      </w:r>
    </w:p>
  </w:comment>
  <w:comment w:id="10" w:author="xx" w:date="2018-06-24T21:48:00Z" w:initials="xx">
    <w:p>
      <w:r>
        <w:rPr>
          <w:rFonts w:eastAsia="DejaVu Sans" w:cs="DejaVu Sans"/>
          <w:color w:val="00000A"/>
          <w:kern w:val="0"/>
          <w:lang w:val="en-US" w:eastAsia="en-US" w:bidi="en-US"/>
        </w:rPr>
        <w:t>Well, after now having read what was done it even more needs a proper description of the different cell populations (= naming each of them!) to ideally explain the measured levels of inflammatory mediators.</w:t>
      </w:r>
    </w:p>
    <w:p>
      <w:r>
        <w:rPr>
          <w:rFonts w:eastAsia="DejaVu Sans" w:cs="DejaVu Sans"/>
          <w:color w:val="00000A"/>
          <w:kern w:val="0"/>
          <w:lang w:val="en-US" w:eastAsia="en-US" w:bidi="en-US"/>
        </w:rPr>
        <w:t>Otherwise the link cannot sufficiently be made</w:t>
      </w:r>
    </w:p>
  </w:comment>
  <w:comment w:id="11" w:author="xx" w:date="2018-06-25T19:45:00Z" w:initials="xx">
    <w:p>
      <w:r>
        <w:rPr>
          <w:rFonts w:eastAsia="DejaVu Sans" w:cs="DejaVu Sans"/>
          <w:color w:val="00000A"/>
          <w:kern w:val="0"/>
          <w:lang w:val="en-US" w:eastAsia="en-US" w:bidi="en-US"/>
        </w:rPr>
        <w:t>Example images for “mild, moderate, severe inflammatory reaction”</w:t>
      </w:r>
    </w:p>
  </w:comment>
  <w:comment w:id="12" w:author="xx" w:date="2018-06-24T21:48:00Z" w:initials="xx">
    <w:p>
      <w:r>
        <w:rPr>
          <w:rFonts w:eastAsia="DejaVu Sans" w:cs="DejaVu Sans"/>
          <w:color w:val="00000A"/>
          <w:kern w:val="0"/>
          <w:lang w:val="en-US" w:eastAsia="en-US" w:bidi="en-US"/>
        </w:rPr>
        <w:t>Describe specific cell types</w:t>
      </w:r>
    </w:p>
  </w:comment>
  <w:comment w:id="13" w:author="Weyrich, Alexandra" w:date="2018-06-24T21:48:00Z" w:initials="WA">
    <w:p>
      <w:r>
        <w:rPr>
          <w:rFonts w:eastAsia="DejaVu Sans" w:cs="DejaVu Sans"/>
          <w:color w:val="00000A"/>
          <w:kern w:val="0"/>
          <w:lang w:val="en-US" w:eastAsia="en-US" w:bidi="en-US"/>
        </w:rPr>
        <w:t xml:space="preserve">I am not sure what you mean by fields and how you combined them again? </w:t>
      </w:r>
    </w:p>
  </w:comment>
  <w:comment w:id="14" w:author="xx" w:date="2018-06-24T21:49:00Z" w:initials="xx">
    <w:p>
      <w:r>
        <w:rPr>
          <w:rFonts w:eastAsia="DejaVu Sans" w:cs="DejaVu Sans"/>
          <w:color w:val="00000A"/>
          <w:kern w:val="0"/>
          <w:lang w:val="en-US" w:eastAsia="en-US" w:bidi="en-US"/>
        </w:rPr>
        <w:t>Be specific</w:t>
      </w:r>
    </w:p>
  </w:comment>
  <w:comment w:id="15" w:author="Weyrich, Alexandra" w:date="2018-06-24T21:48:00Z" w:initials="WA">
    <w:p>
      <w:r>
        <w:rPr>
          <w:rFonts w:eastAsia="DejaVu Sans" w:cs="DejaVu Sans"/>
          <w:color w:val="00000A"/>
          <w:kern w:val="0"/>
          <w:lang w:val="en-US" w:eastAsia="en-US" w:bidi="en-US"/>
        </w:rPr>
        <w:t xml:space="preserve">To the overall question you liked to address is not really clear? Neither the relevance of the study (question and results)? </w:t>
      </w:r>
    </w:p>
    <w:p>
      <w:r>
        <w:rPr>
          <w:rFonts w:eastAsia="DejaVu Sans" w:cs="DejaVu Sans"/>
          <w:color w:val="auto"/>
          <w:kern w:val="0"/>
          <w:lang w:val="en-US" w:eastAsia="en-US" w:bidi="en-US"/>
        </w:rPr>
      </w:r>
    </w:p>
    <w:p>
      <w:r>
        <w:rPr>
          <w:rFonts w:eastAsia="DejaVu Sans" w:cs="DejaVu Sans"/>
          <w:color w:val="00000A"/>
          <w:kern w:val="0"/>
          <w:lang w:val="en-US" w:eastAsia="en-US" w:bidi="en-US"/>
        </w:rPr>
        <w:t>Restructure your discussion accordingly. Start with your main results (for what you aimed for) followed by a short conclusion what they hint to.</w:t>
      </w:r>
    </w:p>
    <w:p>
      <w:r>
        <w:rPr>
          <w:rFonts w:eastAsia="DejaVu Sans" w:cs="DejaVu Sans"/>
          <w:color w:val="auto"/>
          <w:kern w:val="0"/>
          <w:lang w:val="en-US" w:eastAsia="en-US" w:bidi="en-US"/>
        </w:rPr>
      </w:r>
    </w:p>
    <w:p>
      <w:r>
        <w:rPr>
          <w:rFonts w:eastAsia="DejaVu Sans" w:cs="DejaVu Sans"/>
          <w:color w:val="00000A"/>
          <w:kern w:val="0"/>
          <w:lang w:val="en-US" w:eastAsia="en-US" w:bidi="en-US"/>
        </w:rPr>
        <w:t xml:space="preserve">Then go into detail. </w:t>
      </w:r>
    </w:p>
    <w:p>
      <w:r>
        <w:rPr>
          <w:rFonts w:eastAsia="DejaVu Sans" w:cs="DejaVu Sans"/>
          <w:color w:val="auto"/>
          <w:kern w:val="0"/>
          <w:lang w:val="en-US" w:eastAsia="en-US" w:bidi="en-US"/>
        </w:rPr>
      </w:r>
    </w:p>
    <w:p>
      <w:r>
        <w:rPr>
          <w:rFonts w:eastAsia="DejaVu Sans" w:cs="DejaVu Sans"/>
          <w:color w:val="00000A"/>
          <w:kern w:val="0"/>
          <w:lang w:val="en-US" w:eastAsia="en-US" w:bidi="en-US"/>
        </w:rPr>
        <w:t xml:space="preserve">E.g. if the question is: “Are there differences between wild and lab strains?” </w:t>
      </w:r>
    </w:p>
    <w:p>
      <w:r>
        <w:rPr>
          <w:rFonts w:eastAsia="DejaVu Sans" w:cs="DejaVu Sans"/>
          <w:color w:val="00000A"/>
          <w:kern w:val="0"/>
          <w:lang w:val="en-US" w:eastAsia="en-US" w:bidi="en-US"/>
        </w:rPr>
        <w:t xml:space="preserve">… you want to start with discussing main differences and their potential meaning before describing the rest. </w:t>
      </w:r>
    </w:p>
    <w:p>
      <w:r>
        <w:rPr>
          <w:rFonts w:eastAsia="DejaVu Sans" w:cs="DejaVu Sans"/>
          <w:color w:val="00000A"/>
          <w:kern w:val="0"/>
          <w:lang w:val="en-US" w:eastAsia="en-US" w:bidi="en-US"/>
        </w:rPr>
        <w:t xml:space="preserve">Also please describe the relevance to answer the question for e.g. the society, the field of research, poultry farming etc. </w:t>
      </w:r>
    </w:p>
  </w:comment>
  <w:comment w:id="16" w:author="Emanuel Heitlinger" w:date="2018-06-24T21:48:00Z" w:initials="EH">
    <w:p>
      <w:r>
        <w:rPr>
          <w:rFonts w:eastAsia="DejaVu Sans" w:cs="DejaVu Sans"/>
          <w:color w:val="auto"/>
          <w:kern w:val="0"/>
          <w:lang w:val="en-US" w:eastAsia="en-US" w:bidi="en-US"/>
        </w:rPr>
      </w:r>
    </w:p>
    <w:p>
      <w:r>
        <w:rPr>
          <w:rFonts w:eastAsia="DejaVu Sans" w:cs="DejaVu Sans"/>
          <w:color w:val="00000A"/>
          <w:kern w:val="0"/>
          <w:sz w:val="20"/>
          <w:lang w:val="en-US" w:eastAsia="en-US" w:bidi="en-US"/>
        </w:rPr>
        <w:t>At the site of infection… We should really get cytokine profiles from there!</w:t>
      </w:r>
    </w:p>
  </w:comment>
  <w:comment w:id="17" w:author="xx" w:date="2018-06-25T20:03:00Z" w:initials="xx">
    <w:p>
      <w:r>
        <w:rPr>
          <w:rFonts w:eastAsia="DejaVu Sans" w:cs="DejaVu Sans"/>
          <w:color w:val="00000A"/>
          <w:kern w:val="0"/>
          <w:lang w:val="en-US" w:eastAsia="en-US" w:bidi="en-US"/>
        </w:rPr>
        <w:t>You need to clearly and precisely describe the lesions in the result section – not only noting that you found “lesions”</w:t>
      </w:r>
    </w:p>
  </w:comment>
  <w:comment w:id="18" w:author="xx" w:date="2018-06-25T20:05:00Z" w:initials="xx">
    <w:p>
      <w:r>
        <w:rPr>
          <w:rFonts w:eastAsia="DejaVu Sans" w:cs="DejaVu Sans"/>
          <w:color w:val="00000A"/>
          <w:kern w:val="0"/>
          <w:lang w:val="en-US" w:eastAsia="en-US" w:bidi="en-US"/>
        </w:rPr>
        <w:t xml:space="preserve">See above, this needs to be precisely described, if you want to talk about tissue damage </w:t>
      </w:r>
    </w:p>
  </w:comment>
  <w:comment w:id="19" w:author="xx" w:date="2018-06-25T20:09:00Z" w:initials="xx">
    <w:p>
      <w:r>
        <w:rPr>
          <w:rFonts w:eastAsia="DejaVu Sans" w:cs="DejaVu Sans"/>
          <w:color w:val="00000A"/>
          <w:kern w:val="0"/>
          <w:lang w:val="en-US" w:eastAsia="en-US" w:bidi="en-US"/>
        </w:rPr>
        <w:t>This is exactly what you compare all the time: parasite content !!</w:t>
      </w:r>
    </w:p>
    <w:p>
      <w:r>
        <w:rPr>
          <w:rFonts w:eastAsia="DejaVu Sans" w:cs="DejaVu Sans"/>
          <w:color w:val="00000A"/>
          <w:kern w:val="0"/>
          <w:lang w:val="en-US" w:eastAsia="en-US" w:bidi="en-US"/>
        </w:rPr>
        <w:t>either as qPCR result or as your histology counts of (visible) parasite stages.</w:t>
      </w:r>
    </w:p>
    <w:p>
      <w:r>
        <w:rPr>
          <w:rFonts w:eastAsia="DejaVu Sans" w:cs="DejaVu Sans"/>
          <w:color w:val="00000A"/>
          <w:kern w:val="0"/>
          <w:lang w:val="en-US" w:eastAsia="en-US" w:bidi="en-US"/>
        </w:rPr>
        <w:t>As far as I remember we never talked about pathologic lesions</w:t>
      </w:r>
    </w:p>
  </w:comment>
  <w:comment w:id="20" w:author="xx" w:date="2018-06-25T20:10:00Z" w:initials="xx">
    <w:p>
      <w:r>
        <w:rPr>
          <w:rFonts w:eastAsia="DejaVu Sans" w:cs="DejaVu Sans"/>
          <w:color w:val="00000A"/>
          <w:kern w:val="0"/>
          <w:lang w:val="en-US" w:eastAsia="en-US" w:bidi="en-US"/>
        </w:rPr>
        <w:t>Weight loss is NOT a pathologic lesion, it’s a clinical sign – one can lose (or gain) a lot of weight without any visible lesion</w:t>
      </w:r>
    </w:p>
  </w:comment>
  <w:comment w:id="21" w:author="xx" w:date="2018-06-25T20:11:00Z" w:initials="xx">
    <w:p>
      <w:r>
        <w:rPr>
          <w:rFonts w:eastAsia="DejaVu Sans" w:cs="DejaVu Sans"/>
          <w:color w:val="00000A"/>
          <w:kern w:val="0"/>
          <w:lang w:val="en-US" w:eastAsia="en-US" w:bidi="en-US"/>
        </w:rPr>
        <w:t>Immune cell response has nothing to do with weight loss, that’s a wrong asumption</w:t>
      </w:r>
    </w:p>
  </w:comment>
  <w:comment w:id="22" w:author="xx" w:date="2018-06-25T20:13:00Z" w:initials="xx">
    <w:p>
      <w:r>
        <w:rPr>
          <w:rFonts w:eastAsia="DejaVu Sans" w:cs="DejaVu Sans"/>
          <w:color w:val="00000A"/>
          <w:kern w:val="0"/>
          <w:lang w:val="en-US" w:eastAsia="en-US" w:bidi="en-US"/>
        </w:rPr>
        <w:t>Nice !</w:t>
      </w:r>
    </w:p>
    <w:p>
      <w:r>
        <w:rPr>
          <w:rFonts w:eastAsia="DejaVu Sans" w:cs="DejaVu Sans"/>
          <w:color w:val="00000A"/>
          <w:kern w:val="0"/>
          <w:lang w:val="en-US" w:eastAsia="en-US" w:bidi="en-US"/>
        </w:rPr>
        <w:t>If you had described your immune cells you should have been able to draw similar (or other) conclusions</w:t>
      </w:r>
    </w:p>
  </w:comment>
  <w:comment w:id="23" w:author="xx" w:date="2018-06-24T21:48:00Z" w:initials="xx">
    <w:p>
      <w:r>
        <w:rPr>
          <w:rFonts w:eastAsia="DejaVu Sans" w:cs="DejaVu Sans"/>
          <w:color w:val="00000A"/>
          <w:kern w:val="0"/>
          <w:lang w:val="en-US" w:eastAsia="en-US" w:bidi="en-US"/>
        </w:rPr>
        <w:t xml:space="preserve"> Specifically which?</w:t>
      </w:r>
    </w:p>
  </w:comment>
  <w:comment w:id="24" w:author="Emanuel Heitlinger" w:date="2018-06-24T21:48:00Z" w:initials="EH">
    <w:p>
      <w:r>
        <w:rPr>
          <w:rFonts w:eastAsia="DejaVu Sans" w:cs="DejaVu Sans"/>
          <w:color w:val="00000A"/>
          <w:kern w:val="0"/>
          <w:sz w:val="20"/>
          <w:lang w:val="en-US" w:eastAsia="en-US" w:bidi="en-US"/>
        </w:rPr>
        <w:t>This might migrate to the discussion later… this is a good review of what is known on splenic response on Eimeria infections!</w:t>
      </w:r>
    </w:p>
  </w:comment>
  <w:comment w:id="25" w:author="Emanuel Heitlinger" w:date="2018-06-24T21:48:00Z" w:initials="EH">
    <w:p>
      <w:r>
        <w:rPr>
          <w:rFonts w:eastAsia="DejaVu Sans" w:cs="DejaVu Sans"/>
          <w:color w:val="00000A"/>
          <w:kern w:val="0"/>
          <w:sz w:val="20"/>
          <w:lang w:val="en-US" w:eastAsia="en-US" w:bidi="en-US"/>
        </w:rPr>
        <w:t>Is this all suitable reference for ALL the above? If not, also insert individual references above!</w:t>
      </w:r>
    </w:p>
  </w:comment>
  <w:comment w:id="26" w:author="Emanuel Heitlinger" w:date="2018-06-24T21:48:00Z" w:initials="EH">
    <w:p>
      <w:r>
        <w:rPr>
          <w:rFonts w:eastAsia="DejaVu Sans" w:cs="DejaVu Sans"/>
          <w:color w:val="00000A"/>
          <w:kern w:val="0"/>
          <w:sz w:val="20"/>
          <w:lang w:val="en-US" w:eastAsia="en-US" w:bidi="en-US"/>
        </w:rPr>
        <w:t xml:space="preserve">But I am sceptical… couldn’t find this. </w:t>
      </w:r>
    </w:p>
  </w:comment>
  <w:comment w:id="27" w:author="Weyrich, Alexandra" w:date="2018-06-24T21:48:00Z" w:initials="WA">
    <w:p>
      <w:r>
        <w:rPr>
          <w:rFonts w:eastAsia="DejaVu Sans" w:cs="DejaVu Sans"/>
          <w:color w:val="00000A"/>
          <w:kern w:val="0"/>
          <w:lang w:val="en-US" w:eastAsia="en-US" w:bidi="en-US"/>
        </w:rPr>
        <w:t>These are 2 different statements in 1 sentence. Use 2 sentences.</w:t>
      </w:r>
    </w:p>
  </w:comment>
  <w:comment w:id="28" w:author="Weyrich, Alexandra" w:date="2018-06-24T21:48:00Z" w:initials="WA">
    <w:p>
      <w:r>
        <w:rPr>
          <w:rFonts w:eastAsia="DejaVu Sans" w:cs="DejaVu Sans"/>
          <w:color w:val="00000A"/>
          <w:kern w:val="0"/>
          <w:lang w:val="en-US" w:eastAsia="en-US" w:bidi="en-US"/>
        </w:rPr>
        <w:t xml:space="preserve">Add a sentence with the relevance. Why do you wish to increase the use of this rodent infection model? </w:t>
      </w:r>
    </w:p>
  </w:comment>
  <w:comment w:id="29" w:author="Emanuel Heitlinger" w:date="2018-06-24T21:48:00Z" w:initials="EH">
    <w:p>
      <w:r>
        <w:rPr>
          <w:rFonts w:eastAsia="DejaVu Sans" w:cs="DejaVu Sans"/>
          <w:color w:val="00000A"/>
          <w:kern w:val="0"/>
          <w:sz w:val="20"/>
          <w:lang w:val="en-US" w:eastAsia="en-US" w:bidi="en-US"/>
        </w:rPr>
        <w:t xml:space="preserve">@Victor: we need the amplification sequencing and comparison to database sequence here to show what the isolates are genetically. </w:t>
      </w:r>
    </w:p>
  </w:comment>
  <w:comment w:id="30" w:author="xx" w:date="2018-06-24T21:48:00Z" w:initials="xx">
    <w:p>
      <w:r>
        <w:rPr>
          <w:rFonts w:eastAsia="DejaVu Sans" w:cs="DejaVu Sans"/>
          <w:color w:val="00000A"/>
          <w:kern w:val="0"/>
          <w:lang w:val="en-US" w:eastAsia="en-US" w:bidi="en-US"/>
        </w:rPr>
        <w:t>What is E64?</w:t>
      </w:r>
    </w:p>
  </w:comment>
  <w:comment w:id="31" w:author="xx" w:date="2018-06-24T21:48:00Z" w:initials="xx">
    <w:p>
      <w:r>
        <w:rPr>
          <w:rFonts w:eastAsia="DejaVu Sans" w:cs="DejaVu Sans"/>
          <w:color w:val="00000A"/>
          <w:kern w:val="0"/>
          <w:lang w:val="en-US" w:eastAsia="en-US" w:bidi="en-US"/>
        </w:rPr>
        <w:t>What is Efwild?</w:t>
      </w:r>
    </w:p>
  </w:comment>
  <w:comment w:id="32" w:author="xx" w:date="2018-06-24T21:48:00Z" w:initials="xx">
    <w:p>
      <w:r>
        <w:rPr>
          <w:rFonts w:eastAsia="DejaVu Sans" w:cs="DejaVu Sans"/>
          <w:color w:val="00000A"/>
          <w:kern w:val="0"/>
          <w:lang w:val="en-US" w:eastAsia="en-US" w:bidi="en-US"/>
        </w:rPr>
        <w:t>You submerged half of a caecum in a 30ml tube with 20µl of liquid ???</w:t>
      </w:r>
    </w:p>
  </w:comment>
</w:comments>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Liberation Serif">
    <w:altName w:val="Times New Roman"/>
    <w:charset w:val="01"/>
    <w:family w:val="swiss"/>
    <w:pitch w:val="variable"/>
  </w:font>
  <w:font w:name="OpenSymbol">
    <w:altName w:val="Arial Unicode MS"/>
    <w:charset w:val="01"/>
    <w:family w:val="roman"/>
    <w:pitch w:val="variable"/>
  </w:font>
  <w:font w:name="Times New Roman">
    <w:charset w:val="01"/>
    <w:family w:val="roman"/>
    <w:pitch w:val="variable"/>
  </w:font>
  <w:font w:name="Liberation Sans">
    <w:altName w:val="Arial"/>
    <w:charset w:val="01"/>
    <w:family w:val="roman"/>
    <w:pitch w:val="variable"/>
  </w:font>
  <w:font w:name="AdvTT5235d5a9">
    <w:charset w:val="01"/>
    <w:family w:val="roman"/>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sdt>
    <w:sdtPr>
      <w:docPartObj>
        <w:docPartGallery w:val="Page Numbers (Bottom of Page)"/>
        <w:docPartUnique w:val="true"/>
      </w:docPartObj>
      <w:id w:val="1790276800"/>
    </w:sdtPr>
    <w:sdtContent>
      <w:p>
        <w:pPr>
          <w:pStyle w:val="Footer"/>
          <w:jc w:val="right"/>
          <w:rPr/>
        </w:pPr>
        <w:r>
          <w:rPr/>
          <w:fldChar w:fldCharType="begin"/>
        </w:r>
        <w:r>
          <w:rPr/>
          <w:instrText> PAGE </w:instrText>
        </w:r>
        <w:r>
          <w:rPr/>
          <w:fldChar w:fldCharType="separate"/>
        </w:r>
        <w:r>
          <w:rPr/>
          <w:t>32</w:t>
        </w:r>
        <w:r>
          <w:rPr/>
          <w:fldChar w:fldCharType="end"/>
        </w:r>
      </w:p>
    </w:sdtContent>
  </w:sdt>
  <w:p>
    <w:pPr>
      <w:pStyle w:val="Footer"/>
      <w:rPr/>
    </w:pPr>
    <w:r>
      <w:rPr/>
    </w:r>
  </w:p>
</w:ftr>
</file>

<file path=word/settings.xml><?xml version="1.0" encoding="utf-8"?>
<w:settings xmlns:w="http://schemas.openxmlformats.org/wordprocessingml/2006/main">
  <w:zoom w:percent="100"/>
  <w:defaultTabStop w:val="720"/>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themeFontLang w:val="de-DE"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SimSun" w:cs="Lucida Sans"/>
        <w:kern w:val="2"/>
        <w:szCs w:val="24"/>
        <w:lang w:val="en-GB" w:eastAsia="zh-CN" w:bidi="hi-IN"/>
      </w:rPr>
    </w:rPrDefault>
    <w:pPrDefault>
      <w:pPr/>
    </w:pPrDefault>
  </w:docDefaults>
  <w:latentStyles w:defLockedState="0" w:defUIPriority="99" w:defSemiHidden="1" w:defUnhideWhenUsed="1" w:defQFormat="0" w:count="267">
    <w:lsdException w:name="Normal" w:uiPriority="0" w:semiHidden="0" w:unhideWhenUsed="0" w:qFormat="1"/>
    <w:lsdException w:name="heading 1" w:uiPriority="9" w:semiHidden="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uiPriority="10" w:semiHidden="0" w:unhideWhenUsed="0" w:qFormat="1"/>
    <w:lsdException w:name="Default Paragraph Font" w:uiPriority="1"/>
    <w:lsdException w:name="Subtitle" w:uiPriority="11" w:semiHidden="0" w:unhideWhenUsed="0" w:qFormat="1"/>
    <w:lsdException w:name="Strong" w:uiPriority="22" w:semiHidden="0" w:unhideWhenUsed="0" w:qFormat="1"/>
    <w:lsdException w:name="Emphasis" w:uiPriority="20" w:semiHidden="0" w:unhideWhenUsed="0" w:qFormat="1"/>
    <w:lsdException w:name="Table Grid" w:uiPriority="39" w:semiHidden="0" w:unhideWhenUsed="0"/>
    <w:lsdException w:name="Placeholder Text" w:unhideWhenUsed="0"/>
    <w:lsdException w:name="No Spacing" w:uiPriority="1" w:semiHidden="0" w:unhideWhenUsed="0" w:qFormat="1"/>
    <w:lsdException w:name="Light Shading" w:uiPriority="60" w:semiHidden="0" w:unhideWhenUsed="0"/>
    <w:lsdException w:name="Light List" w:uiPriority="61" w:semiHidden="0" w:unhideWhenUsed="0"/>
    <w:lsdException w:name="Light Grid" w:uiPriority="62" w:semiHidden="0" w:unhideWhenUsed="0"/>
    <w:lsdException w:name="Medium Shading 1" w:uiPriority="63" w:semiHidden="0" w:unhideWhenUsed="0"/>
    <w:lsdException w:name="Medium Shading 2" w:uiPriority="64" w:semiHidden="0" w:unhideWhenUsed="0"/>
    <w:lsdException w:name="Medium List 1" w:uiPriority="65" w:semiHidden="0" w:unhideWhenUsed="0"/>
    <w:lsdException w:name="Medium List 2" w:uiPriority="66" w:semiHidden="0" w:unhideWhenUsed="0"/>
    <w:lsdException w:name="Medium Grid 1" w:uiPriority="67" w:semiHidden="0" w:unhideWhenUsed="0"/>
    <w:lsdException w:name="Medium Grid 2" w:uiPriority="68" w:semiHidden="0" w:unhideWhenUsed="0"/>
    <w:lsdException w:name="Medium Grid 3" w:uiPriority="69" w:semiHidden="0" w:unhideWhenUsed="0"/>
    <w:lsdException w:name="Dark List" w:uiPriority="70" w:semiHidden="0" w:unhideWhenUsed="0"/>
    <w:lsdException w:name="Colorful Shading" w:uiPriority="71" w:semiHidden="0" w:unhideWhenUsed="0"/>
    <w:lsdException w:name="Colorful List" w:uiPriority="72" w:semiHidden="0" w:unhideWhenUsed="0"/>
    <w:lsdException w:name="Colorful Grid" w:uiPriority="73" w:semiHidden="0" w:unhideWhenUsed="0"/>
    <w:lsdException w:name="Light Shading Accent 1" w:uiPriority="60" w:semiHidden="0" w:unhideWhenUsed="0"/>
    <w:lsdException w:name="Light List Accent 1" w:uiPriority="61" w:semiHidden="0" w:unhideWhenUsed="0"/>
    <w:lsdException w:name="Light Grid Accent 1" w:uiPriority="62" w:semiHidden="0" w:unhideWhenUsed="0"/>
    <w:lsdException w:name="Medium Shading 1 Accent 1" w:uiPriority="63" w:semiHidden="0" w:unhideWhenUsed="0"/>
    <w:lsdException w:name="Medium Shading 2 Accent 1" w:uiPriority="64" w:semiHidden="0" w:unhideWhenUsed="0"/>
    <w:lsdException w:name="Medium List 1 Accent 1" w:uiPriority="65" w:semiHidden="0" w:unhideWhenUsed="0"/>
    <w:lsdException w:name="Revision" w:unhideWhenUsed="0"/>
    <w:lsdException w:name="List Paragraph" w:uiPriority="34" w:semiHidden="0" w:unhideWhenUsed="0" w:qFormat="1"/>
    <w:lsdException w:name="Quote" w:uiPriority="29" w:semiHidden="0" w:unhideWhenUsed="0" w:qFormat="1"/>
    <w:lsdException w:name="Intense Quote" w:uiPriority="30" w:semiHidden="0" w:unhideWhenUsed="0" w:qFormat="1"/>
    <w:lsdException w:name="Medium List 2 Accent 1" w:uiPriority="66" w:semiHidden="0" w:unhideWhenUsed="0"/>
    <w:lsdException w:name="Medium Grid 1 Accent 1" w:uiPriority="67" w:semiHidden="0" w:unhideWhenUsed="0"/>
    <w:lsdException w:name="Medium Grid 2 Accent 1" w:uiPriority="68" w:semiHidden="0" w:unhideWhenUsed="0"/>
    <w:lsdException w:name="Medium Grid 3 Accent 1" w:uiPriority="69" w:semiHidden="0" w:unhideWhenUsed="0"/>
    <w:lsdException w:name="Dark List Accent 1" w:uiPriority="70" w:semiHidden="0" w:unhideWhenUsed="0"/>
    <w:lsdException w:name="Colorful Shading Accent 1" w:uiPriority="71" w:semiHidden="0" w:unhideWhenUsed="0"/>
    <w:lsdException w:name="Colorful List Accent 1" w:uiPriority="72" w:semiHidden="0" w:unhideWhenUsed="0"/>
    <w:lsdException w:name="Colorful Grid Accent 1" w:uiPriority="73" w:semiHidden="0" w:unhideWhenUsed="0"/>
    <w:lsdException w:name="Light Shading Accent 2" w:uiPriority="60" w:semiHidden="0" w:unhideWhenUsed="0"/>
    <w:lsdException w:name="Light List Accent 2" w:uiPriority="61" w:semiHidden="0" w:unhideWhenUsed="0"/>
    <w:lsdException w:name="Light Grid Accent 2" w:uiPriority="62" w:semiHidden="0" w:unhideWhenUsed="0"/>
    <w:lsdException w:name="Medium Shading 1 Accent 2" w:uiPriority="63" w:semiHidden="0" w:unhideWhenUsed="0"/>
    <w:lsdException w:name="Medium Shading 2 Accent 2" w:uiPriority="64" w:semiHidden="0" w:unhideWhenUsed="0"/>
    <w:lsdException w:name="Medium List 1 Accent 2" w:uiPriority="65" w:semiHidden="0" w:unhideWhenUsed="0"/>
    <w:lsdException w:name="Medium List 2 Accent 2" w:uiPriority="66" w:semiHidden="0" w:unhideWhenUsed="0"/>
    <w:lsdException w:name="Medium Grid 1 Accent 2" w:uiPriority="67" w:semiHidden="0" w:unhideWhenUsed="0"/>
    <w:lsdException w:name="Medium Grid 2 Accent 2" w:uiPriority="68" w:semiHidden="0" w:unhideWhenUsed="0"/>
    <w:lsdException w:name="Medium Grid 3 Accent 2" w:uiPriority="69" w:semiHidden="0" w:unhideWhenUsed="0"/>
    <w:lsdException w:name="Dark List Accent 2" w:uiPriority="70" w:semiHidden="0" w:unhideWhenUsed="0"/>
    <w:lsdException w:name="Colorful Shading Accent 2" w:uiPriority="71" w:semiHidden="0" w:unhideWhenUsed="0"/>
    <w:lsdException w:name="Colorful List Accent 2" w:uiPriority="72" w:semiHidden="0" w:unhideWhenUsed="0"/>
    <w:lsdException w:name="Colorful Grid Accent 2" w:uiPriority="73" w:semiHidden="0" w:unhideWhenUsed="0"/>
    <w:lsdException w:name="Light Shading Accent 3" w:uiPriority="60" w:semiHidden="0" w:unhideWhenUsed="0"/>
    <w:lsdException w:name="Light List Accent 3" w:uiPriority="61" w:semiHidden="0" w:unhideWhenUsed="0"/>
    <w:lsdException w:name="Light Grid Accent 3" w:uiPriority="62" w:semiHidden="0" w:unhideWhenUsed="0"/>
    <w:lsdException w:name="Medium Shading 1 Accent 3" w:uiPriority="63" w:semiHidden="0" w:unhideWhenUsed="0"/>
    <w:lsdException w:name="Medium Shading 2 Accent 3" w:uiPriority="64" w:semiHidden="0" w:unhideWhenUsed="0"/>
    <w:lsdException w:name="Medium List 1 Accent 3" w:uiPriority="65" w:semiHidden="0" w:unhideWhenUsed="0"/>
    <w:lsdException w:name="Medium List 2 Accent 3" w:uiPriority="66" w:semiHidden="0" w:unhideWhenUsed="0"/>
    <w:lsdException w:name="Medium Grid 1 Accent 3" w:uiPriority="67" w:semiHidden="0" w:unhideWhenUsed="0"/>
    <w:lsdException w:name="Medium Grid 2 Accent 3" w:uiPriority="68" w:semiHidden="0" w:unhideWhenUsed="0"/>
    <w:lsdException w:name="Medium Grid 3 Accent 3" w:uiPriority="69" w:semiHidden="0" w:unhideWhenUsed="0"/>
    <w:lsdException w:name="Dark List Accent 3" w:uiPriority="70" w:semiHidden="0" w:unhideWhenUsed="0"/>
    <w:lsdException w:name="Colorful Shading Accent 3" w:uiPriority="71" w:semiHidden="0" w:unhideWhenUsed="0"/>
    <w:lsdException w:name="Colorful List Accent 3" w:uiPriority="72" w:semiHidden="0" w:unhideWhenUsed="0"/>
    <w:lsdException w:name="Colorful Grid Accent 3" w:uiPriority="73" w:semiHidden="0" w:unhideWhenUsed="0"/>
    <w:lsdException w:name="Light Shading Accent 4" w:uiPriority="60" w:semiHidden="0" w:unhideWhenUsed="0"/>
    <w:lsdException w:name="Light List Accent 4" w:uiPriority="61" w:semiHidden="0" w:unhideWhenUsed="0"/>
    <w:lsdException w:name="Light Grid Accent 4" w:uiPriority="62" w:semiHidden="0" w:unhideWhenUsed="0"/>
    <w:lsdException w:name="Medium Shading 1 Accent 4" w:uiPriority="63" w:semiHidden="0" w:unhideWhenUsed="0"/>
    <w:lsdException w:name="Medium Shading 2 Accent 4" w:uiPriority="64" w:semiHidden="0" w:unhideWhenUsed="0"/>
    <w:lsdException w:name="Medium List 1 Accent 4" w:uiPriority="65" w:semiHidden="0" w:unhideWhenUsed="0"/>
    <w:lsdException w:name="Medium List 2 Accent 4" w:uiPriority="66" w:semiHidden="0" w:unhideWhenUsed="0"/>
    <w:lsdException w:name="Medium Grid 1 Accent 4" w:uiPriority="67" w:semiHidden="0" w:unhideWhenUsed="0"/>
    <w:lsdException w:name="Medium Grid 2 Accent 4" w:uiPriority="68" w:semiHidden="0" w:unhideWhenUsed="0"/>
    <w:lsdException w:name="Medium Grid 3 Accent 4" w:uiPriority="69" w:semiHidden="0" w:unhideWhenUsed="0"/>
    <w:lsdException w:name="Dark List Accent 4" w:uiPriority="70" w:semiHidden="0" w:unhideWhenUsed="0"/>
    <w:lsdException w:name="Colorful Shading Accent 4" w:uiPriority="71" w:semiHidden="0" w:unhideWhenUsed="0"/>
    <w:lsdException w:name="Colorful List Accent 4" w:uiPriority="72" w:semiHidden="0" w:unhideWhenUsed="0"/>
    <w:lsdException w:name="Colorful Grid Accent 4" w:uiPriority="73" w:semiHidden="0" w:unhideWhenUsed="0"/>
    <w:lsdException w:name="Light Shading Accent 5" w:uiPriority="60" w:semiHidden="0" w:unhideWhenUsed="0"/>
    <w:lsdException w:name="Light List Accent 5" w:uiPriority="61" w:semiHidden="0" w:unhideWhenUsed="0"/>
    <w:lsdException w:name="Light Grid Accent 5" w:uiPriority="62" w:semiHidden="0" w:unhideWhenUsed="0"/>
    <w:lsdException w:name="Medium Shading 1 Accent 5" w:uiPriority="63" w:semiHidden="0" w:unhideWhenUsed="0"/>
    <w:lsdException w:name="Medium Shading 2 Accent 5" w:uiPriority="64" w:semiHidden="0" w:unhideWhenUsed="0"/>
    <w:lsdException w:name="Medium List 1 Accent 5" w:uiPriority="65" w:semiHidden="0" w:unhideWhenUsed="0"/>
    <w:lsdException w:name="Medium List 2 Accent 5" w:uiPriority="66" w:semiHidden="0" w:unhideWhenUsed="0"/>
    <w:lsdException w:name="Medium Grid 1 Accent 5" w:uiPriority="67" w:semiHidden="0" w:unhideWhenUsed="0"/>
    <w:lsdException w:name="Medium Grid 2 Accent 5" w:uiPriority="68" w:semiHidden="0" w:unhideWhenUsed="0"/>
    <w:lsdException w:name="Medium Grid 3 Accent 5" w:uiPriority="69" w:semiHidden="0" w:unhideWhenUsed="0"/>
    <w:lsdException w:name="Dark List Accent 5" w:uiPriority="70" w:semiHidden="0" w:unhideWhenUsed="0"/>
    <w:lsdException w:name="Colorful Shading Accent 5" w:uiPriority="71" w:semiHidden="0" w:unhideWhenUsed="0"/>
    <w:lsdException w:name="Colorful List Accent 5" w:uiPriority="72" w:semiHidden="0" w:unhideWhenUsed="0"/>
    <w:lsdException w:name="Colorful Grid Accent 5" w:uiPriority="73" w:semiHidden="0" w:unhideWhenUsed="0"/>
    <w:lsdException w:name="Light Shading Accent 6" w:uiPriority="60" w:semiHidden="0" w:unhideWhenUsed="0"/>
    <w:lsdException w:name="Light List Accent 6" w:uiPriority="61" w:semiHidden="0" w:unhideWhenUsed="0"/>
    <w:lsdException w:name="Light Grid Accent 6" w:uiPriority="62" w:semiHidden="0" w:unhideWhenUsed="0"/>
    <w:lsdException w:name="Medium Shading 1 Accent 6" w:uiPriority="63" w:semiHidden="0" w:unhideWhenUsed="0"/>
    <w:lsdException w:name="Medium Shading 2 Accent 6" w:uiPriority="64" w:semiHidden="0" w:unhideWhenUsed="0"/>
    <w:lsdException w:name="Medium List 1 Accent 6" w:uiPriority="65" w:semiHidden="0" w:unhideWhenUsed="0"/>
    <w:lsdException w:name="Medium List 2 Accent 6" w:uiPriority="66" w:semiHidden="0" w:unhideWhenUsed="0"/>
    <w:lsdException w:name="Medium Grid 1 Accent 6" w:uiPriority="67" w:semiHidden="0" w:unhideWhenUsed="0"/>
    <w:lsdException w:name="Medium Grid 2 Accent 6" w:uiPriority="68" w:semiHidden="0" w:unhideWhenUsed="0"/>
    <w:lsdException w:name="Medium Grid 3 Accent 6" w:uiPriority="69" w:semiHidden="0" w:unhideWhenUsed="0"/>
    <w:lsdException w:name="Dark List Accent 6" w:uiPriority="70" w:semiHidden="0" w:unhideWhenUsed="0"/>
    <w:lsdException w:name="Colorful Shading Accent 6" w:uiPriority="71" w:semiHidden="0" w:unhideWhenUsed="0"/>
    <w:lsdException w:name="Colorful List Accent 6" w:uiPriority="72" w:semiHidden="0" w:unhideWhenUsed="0"/>
    <w:lsdException w:name="Colorful Grid Accent 6" w:uiPriority="73" w:semiHidden="0" w:unhideWhenUsed="0"/>
    <w:lsdException w:name="Subtle Emphasis" w:uiPriority="19" w:semiHidden="0" w:unhideWhenUsed="0" w:qFormat="1"/>
    <w:lsdException w:name="Intense Emphasis" w:uiPriority="21" w:semiHidden="0" w:unhideWhenUsed="0" w:qFormat="1"/>
    <w:lsdException w:name="Subtle Reference" w:uiPriority="31" w:semiHidden="0" w:unhideWhenUsed="0" w:qFormat="1"/>
    <w:lsdException w:name="Intense Reference" w:uiPriority="32" w:semiHidden="0" w:unhideWhenUsed="0" w:qFormat="1"/>
    <w:lsdException w:name="Book Title" w:uiPriority="33" w:semiHidden="0" w:unhideWhenUsed="0" w:qFormat="1"/>
    <w:lsdException w:name="Bibliography" w:uiPriority="37"/>
    <w:lsdException w:name="TOC Heading" w:uiPriority="39" w:qFormat="1"/>
  </w:latentStyles>
  <w:style w:type="paragraph" w:styleId="Normal" w:default="1">
    <w:name w:val="Normal"/>
    <w:qFormat/>
    <w:pPr>
      <w:widowControl/>
      <w:bidi w:val="0"/>
      <w:jc w:val="left"/>
    </w:pPr>
    <w:rPr>
      <w:rFonts w:ascii="Liberation Serif" w:hAnsi="Liberation Serif" w:eastAsia="SimSun" w:cs="Lucida Sans"/>
      <w:color w:val="00000A"/>
      <w:kern w:val="2"/>
      <w:sz w:val="24"/>
      <w:szCs w:val="24"/>
      <w:lang w:val="en-GB" w:eastAsia="zh-CN" w:bidi="hi-IN"/>
    </w:rPr>
  </w:style>
  <w:style w:type="paragraph" w:styleId="Heading1">
    <w:name w:val="Heading 1"/>
    <w:basedOn w:val="Heading"/>
    <w:qFormat/>
    <w:pPr>
      <w:outlineLvl w:val="0"/>
    </w:pPr>
    <w:rPr>
      <w:rFonts w:ascii="Liberation Serif" w:hAnsi="Liberation Serif" w:eastAsia="Segoe UI" w:cs="Tahoma"/>
      <w:b/>
      <w:bCs/>
      <w:sz w:val="48"/>
      <w:szCs w:val="48"/>
    </w:rPr>
  </w:style>
  <w:style w:type="paragraph" w:styleId="Heading2">
    <w:name w:val="Heading 2"/>
    <w:basedOn w:val="Heading"/>
    <w:qFormat/>
    <w:pPr>
      <w:spacing w:before="200" w:after="120"/>
      <w:outlineLvl w:val="1"/>
    </w:pPr>
    <w:rPr>
      <w:rFonts w:ascii="Liberation Serif" w:hAnsi="Liberation Serif" w:eastAsia="Droid Sans Fallback" w:cs="DejaVu Sans"/>
      <w:b/>
      <w:bCs/>
      <w:sz w:val="36"/>
      <w:szCs w:val="36"/>
    </w:rPr>
  </w:style>
  <w:style w:type="paragraph" w:styleId="Heading3">
    <w:name w:val="Heading 3"/>
    <w:basedOn w:val="Heading"/>
    <w:qFormat/>
    <w:pPr>
      <w:spacing w:before="140" w:after="120"/>
      <w:outlineLvl w:val="2"/>
    </w:pPr>
    <w:rPr>
      <w:rFonts w:ascii="Liberation Serif" w:hAnsi="Liberation Serif" w:eastAsia="Droid Sans Fallback" w:cs="DejaVu Sans"/>
      <w:b/>
      <w:bCs/>
      <w:color w:val="808080"/>
    </w:rPr>
  </w:style>
  <w:style w:type="character" w:styleId="DefaultParagraphFont" w:default="1">
    <w:name w:val="Default Paragraph Font"/>
    <w:uiPriority w:val="1"/>
    <w:semiHidden/>
    <w:unhideWhenUsed/>
    <w:qFormat/>
    <w:rPr/>
  </w:style>
  <w:style w:type="character" w:styleId="Emphasis">
    <w:name w:val="Emphasis"/>
    <w:qFormat/>
    <w:rPr>
      <w:i/>
      <w:iCs/>
    </w:rPr>
  </w:style>
  <w:style w:type="character" w:styleId="InternetLink">
    <w:name w:val="Internet Link"/>
    <w:basedOn w:val="DefaultParagraphFont"/>
    <w:uiPriority w:val="99"/>
    <w:unhideWhenUsed/>
    <w:rsid w:val="00a63da6"/>
    <w:rPr>
      <w:color w:val="0563C1" w:themeColor="hyperlink"/>
      <w:u w:val="single"/>
    </w:rPr>
  </w:style>
  <w:style w:type="character" w:styleId="NumberingSymbols" w:customStyle="1">
    <w:name w:val="Numbering Symbols"/>
    <w:qFormat/>
    <w:rPr/>
  </w:style>
  <w:style w:type="character" w:styleId="Bullets" w:customStyle="1">
    <w:name w:val="Bullets"/>
    <w:qFormat/>
    <w:rPr>
      <w:rFonts w:ascii="OpenSymbol" w:hAnsi="OpenSymbol" w:eastAsia="OpenSymbol" w:cs="OpenSymbol"/>
    </w:rPr>
  </w:style>
  <w:style w:type="character" w:styleId="StrongEmphasis" w:customStyle="1">
    <w:name w:val="Strong Emphasis"/>
    <w:qFormat/>
    <w:rPr>
      <w:b/>
      <w:bCs/>
    </w:rPr>
  </w:style>
  <w:style w:type="character" w:styleId="KommentartextZchn" w:customStyle="1">
    <w:name w:val="Kommentartext Zchn"/>
    <w:basedOn w:val="DefaultParagraphFont"/>
    <w:link w:val="Kommentartext"/>
    <w:uiPriority w:val="99"/>
    <w:qFormat/>
    <w:rPr>
      <w:rFonts w:cs="Mangal"/>
      <w:sz w:val="20"/>
      <w:szCs w:val="18"/>
    </w:rPr>
  </w:style>
  <w:style w:type="character" w:styleId="Annotationreference">
    <w:name w:val="annotation reference"/>
    <w:basedOn w:val="DefaultParagraphFont"/>
    <w:uiPriority w:val="99"/>
    <w:semiHidden/>
    <w:unhideWhenUsed/>
    <w:qFormat/>
    <w:rPr>
      <w:sz w:val="16"/>
      <w:szCs w:val="16"/>
    </w:rPr>
  </w:style>
  <w:style w:type="character" w:styleId="SprechblasentextZchn" w:customStyle="1">
    <w:name w:val="Sprechblasentext Zchn"/>
    <w:basedOn w:val="DefaultParagraphFont"/>
    <w:link w:val="Sprechblasentext"/>
    <w:uiPriority w:val="99"/>
    <w:semiHidden/>
    <w:qFormat/>
    <w:rsid w:val="001e5847"/>
    <w:rPr>
      <w:rFonts w:ascii="Times New Roman" w:hAnsi="Times New Roman" w:cs="Mangal"/>
      <w:sz w:val="18"/>
      <w:szCs w:val="16"/>
    </w:rPr>
  </w:style>
  <w:style w:type="character" w:styleId="KommentarthemaZchn" w:customStyle="1">
    <w:name w:val="Kommentarthema Zchn"/>
    <w:basedOn w:val="KommentartextZchn"/>
    <w:link w:val="Kommentarthema"/>
    <w:uiPriority w:val="99"/>
    <w:semiHidden/>
    <w:qFormat/>
    <w:rsid w:val="001e5847"/>
    <w:rPr>
      <w:rFonts w:cs="Mangal"/>
      <w:b/>
      <w:bCs/>
      <w:sz w:val="20"/>
      <w:szCs w:val="18"/>
    </w:rPr>
  </w:style>
  <w:style w:type="character" w:styleId="KopfzeileZchn" w:customStyle="1">
    <w:name w:val="Kopfzeile Zchn"/>
    <w:basedOn w:val="DefaultParagraphFont"/>
    <w:link w:val="Kopfzeile"/>
    <w:uiPriority w:val="99"/>
    <w:qFormat/>
    <w:rsid w:val="00b43efd"/>
    <w:rPr>
      <w:rFonts w:cs="Mangal"/>
      <w:szCs w:val="21"/>
    </w:rPr>
  </w:style>
  <w:style w:type="character" w:styleId="FuzeileZchn" w:customStyle="1">
    <w:name w:val="Fußzeile Zchn"/>
    <w:basedOn w:val="DefaultParagraphFont"/>
    <w:link w:val="Fuzeile"/>
    <w:uiPriority w:val="99"/>
    <w:qFormat/>
    <w:rsid w:val="00b43efd"/>
    <w:rPr>
      <w:rFonts w:cs="Mangal"/>
      <w:szCs w:val="21"/>
    </w:rPr>
  </w:style>
  <w:style w:type="character" w:styleId="ListLabel1">
    <w:name w:val="ListLabel 1"/>
    <w:qFormat/>
    <w:rPr>
      <w:rFonts w:ascii="Times New Roman" w:hAnsi="Times New Roman"/>
      <w:i w:val="false"/>
      <w:iCs w:val="false"/>
      <w:color w:val="000000"/>
    </w:rPr>
  </w:style>
  <w:style w:type="character" w:styleId="ListLabel2">
    <w:name w:val="ListLabel 2"/>
    <w:qFormat/>
    <w:rPr>
      <w:rFonts w:ascii="Times New Roman" w:hAnsi="Times New Roman"/>
      <w:color w:val="000000"/>
      <w:u w:val="none"/>
    </w:rPr>
  </w:style>
  <w:style w:type="character" w:styleId="ListLabel3">
    <w:name w:val="ListLabel 3"/>
    <w:qFormat/>
    <w:rPr/>
  </w:style>
  <w:style w:type="character" w:styleId="ListLabel4">
    <w:name w:val="ListLabel 4"/>
    <w:qFormat/>
    <w:rPr>
      <w:rFonts w:ascii="Times New Roman" w:hAnsi="Times New Roman"/>
      <w:i w:val="false"/>
      <w:iCs w:val="false"/>
      <w:color w:val="000000"/>
    </w:rPr>
  </w:style>
  <w:style w:type="character" w:styleId="ListLabel5">
    <w:name w:val="ListLabel 5"/>
    <w:qFormat/>
    <w:rPr>
      <w:rFonts w:ascii="Times New Roman" w:hAnsi="Times New Roman"/>
      <w:color w:val="000000"/>
      <w:u w:val="none"/>
    </w:rPr>
  </w:style>
  <w:style w:type="character" w:styleId="ListLabel6">
    <w:name w:val="ListLabel 6"/>
    <w:qFormat/>
    <w:rPr/>
  </w:style>
  <w:style w:type="character" w:styleId="ListLabel7">
    <w:name w:val="ListLabel 7"/>
    <w:qFormat/>
    <w:rPr>
      <w:rFonts w:ascii="Times New Roman" w:hAnsi="Times New Roman"/>
      <w:i w:val="false"/>
      <w:iCs w:val="false"/>
      <w:color w:val="000000"/>
    </w:rPr>
  </w:style>
  <w:style w:type="character" w:styleId="ListLabel8">
    <w:name w:val="ListLabel 8"/>
    <w:qFormat/>
    <w:rPr>
      <w:rFonts w:ascii="Times New Roman" w:hAnsi="Times New Roman"/>
      <w:color w:val="000000"/>
      <w:u w:val="none"/>
    </w:rPr>
  </w:style>
  <w:style w:type="character" w:styleId="ListLabel9">
    <w:name w:val="ListLabel 9"/>
    <w:qFormat/>
    <w:rPr/>
  </w:style>
  <w:style w:type="character" w:styleId="ListLabel10">
    <w:name w:val="ListLabel 10"/>
    <w:qFormat/>
    <w:rPr>
      <w:rFonts w:ascii="Times New Roman" w:hAnsi="Times New Roman"/>
      <w:i w:val="false"/>
      <w:iCs w:val="false"/>
      <w:color w:val="000000"/>
    </w:rPr>
  </w:style>
  <w:style w:type="character" w:styleId="ListLabel11">
    <w:name w:val="ListLabel 11"/>
    <w:qFormat/>
    <w:rPr>
      <w:rFonts w:ascii="Times New Roman" w:hAnsi="Times New Roman"/>
      <w:color w:val="000000"/>
      <w:u w:val="none"/>
    </w:rPr>
  </w:style>
  <w:style w:type="character" w:styleId="ListLabel12">
    <w:name w:val="ListLabel 12"/>
    <w:qFormat/>
    <w:rPr/>
  </w:style>
  <w:style w:type="paragraph" w:styleId="Heading" w:customStyle="1">
    <w:name w:val="Heading"/>
    <w:basedOn w:val="Normal"/>
    <w:next w:val="TextBody"/>
    <w:qFormat/>
    <w:pPr>
      <w:keepNext w:val="true"/>
      <w:spacing w:before="240" w:after="120"/>
    </w:pPr>
    <w:rPr>
      <w:rFonts w:ascii="Liberation Sans" w:hAnsi="Liberation Sans" w:eastAsia="Microsoft YaHei"/>
      <w:sz w:val="28"/>
      <w:szCs w:val="28"/>
    </w:rPr>
  </w:style>
  <w:style w:type="paragraph" w:styleId="TextBody">
    <w:name w:val="Body Text"/>
    <w:basedOn w:val="Normal"/>
    <w:pPr>
      <w:spacing w:lineRule="auto" w:line="288" w:before="0" w:after="140"/>
    </w:pPr>
    <w:rPr/>
  </w:style>
  <w:style w:type="paragraph" w:styleId="List">
    <w:name w:val="List"/>
    <w:basedOn w:val="TextBody"/>
    <w:pPr/>
    <w:rPr/>
  </w:style>
  <w:style w:type="paragraph" w:styleId="Caption">
    <w:name w:val="Caption"/>
    <w:basedOn w:val="Normal"/>
    <w:qFormat/>
    <w:pPr>
      <w:suppressLineNumbers/>
      <w:spacing w:before="120" w:after="120"/>
    </w:pPr>
    <w:rPr>
      <w:rFonts w:cs="FreeSans"/>
      <w:i/>
      <w:iCs/>
      <w:sz w:val="24"/>
      <w:szCs w:val="24"/>
    </w:rPr>
  </w:style>
  <w:style w:type="paragraph" w:styleId="Index" w:customStyle="1">
    <w:name w:val="Index"/>
    <w:basedOn w:val="Normal"/>
    <w:qFormat/>
    <w:pPr>
      <w:suppressLineNumbers/>
    </w:pPr>
    <w:rPr/>
  </w:style>
  <w:style w:type="paragraph" w:styleId="Caption1">
    <w:name w:val="caption"/>
    <w:basedOn w:val="Normal"/>
    <w:qFormat/>
    <w:pPr>
      <w:suppressLineNumbers/>
      <w:spacing w:before="120" w:after="120"/>
    </w:pPr>
    <w:rPr>
      <w:i/>
      <w:iCs/>
    </w:rPr>
  </w:style>
  <w:style w:type="paragraph" w:styleId="TextBodyIndent">
    <w:name w:val="Body Text Indent"/>
    <w:basedOn w:val="TextBody"/>
    <w:qFormat/>
    <w:pPr/>
    <w:rPr/>
  </w:style>
  <w:style w:type="paragraph" w:styleId="TableContents" w:customStyle="1">
    <w:name w:val="Table Contents"/>
    <w:basedOn w:val="Normal"/>
    <w:qFormat/>
    <w:pPr>
      <w:suppressLineNumbers/>
    </w:pPr>
    <w:rPr/>
  </w:style>
  <w:style w:type="paragraph" w:styleId="Bibliography1" w:customStyle="1">
    <w:name w:val="Bibliography 1"/>
    <w:basedOn w:val="Index"/>
    <w:qFormat/>
    <w:pPr>
      <w:spacing w:lineRule="atLeast" w:line="240"/>
      <w:ind w:left="720" w:hanging="720"/>
    </w:pPr>
    <w:rPr/>
  </w:style>
  <w:style w:type="paragraph" w:styleId="Annotationtext">
    <w:name w:val="annotation text"/>
    <w:basedOn w:val="Normal"/>
    <w:link w:val="KommentartextZchn"/>
    <w:uiPriority w:val="99"/>
    <w:unhideWhenUsed/>
    <w:qFormat/>
    <w:pPr/>
    <w:rPr>
      <w:rFonts w:cs="Mangal"/>
      <w:sz w:val="20"/>
      <w:szCs w:val="18"/>
    </w:rPr>
  </w:style>
  <w:style w:type="paragraph" w:styleId="BalloonText">
    <w:name w:val="Balloon Text"/>
    <w:basedOn w:val="Normal"/>
    <w:link w:val="SprechblasentextZchn"/>
    <w:uiPriority w:val="99"/>
    <w:semiHidden/>
    <w:unhideWhenUsed/>
    <w:qFormat/>
    <w:rsid w:val="001e5847"/>
    <w:pPr/>
    <w:rPr>
      <w:rFonts w:ascii="Times New Roman" w:hAnsi="Times New Roman" w:cs="Mangal"/>
      <w:sz w:val="18"/>
      <w:szCs w:val="16"/>
    </w:rPr>
  </w:style>
  <w:style w:type="paragraph" w:styleId="Annotationsubject">
    <w:name w:val="annotation subject"/>
    <w:basedOn w:val="Annotationtext"/>
    <w:link w:val="KommentarthemaZchn"/>
    <w:uiPriority w:val="99"/>
    <w:semiHidden/>
    <w:unhideWhenUsed/>
    <w:qFormat/>
    <w:rsid w:val="001e5847"/>
    <w:pPr/>
    <w:rPr>
      <w:b/>
      <w:bCs/>
    </w:rPr>
  </w:style>
  <w:style w:type="paragraph" w:styleId="NormalWeb">
    <w:name w:val="Normal (Web)"/>
    <w:basedOn w:val="Normal"/>
    <w:uiPriority w:val="99"/>
    <w:semiHidden/>
    <w:unhideWhenUsed/>
    <w:qFormat/>
    <w:rsid w:val="00250340"/>
    <w:pPr>
      <w:spacing w:beforeAutospacing="1" w:afterAutospacing="1"/>
    </w:pPr>
    <w:rPr>
      <w:rFonts w:ascii="Times New Roman" w:hAnsi="Times New Roman" w:eastAsia="Times New Roman" w:cs="Times New Roman"/>
      <w:kern w:val="0"/>
      <w:lang w:val="de-DE" w:eastAsia="en-US" w:bidi="ar-SA"/>
    </w:rPr>
  </w:style>
  <w:style w:type="paragraph" w:styleId="Header">
    <w:name w:val="Header"/>
    <w:basedOn w:val="Normal"/>
    <w:link w:val="KopfzeileZchn"/>
    <w:uiPriority w:val="99"/>
    <w:unhideWhenUsed/>
    <w:rsid w:val="00b43efd"/>
    <w:pPr>
      <w:tabs>
        <w:tab w:val="center" w:pos="4536" w:leader="none"/>
        <w:tab w:val="right" w:pos="9072" w:leader="none"/>
      </w:tabs>
    </w:pPr>
    <w:rPr>
      <w:rFonts w:cs="Mangal"/>
      <w:szCs w:val="21"/>
    </w:rPr>
  </w:style>
  <w:style w:type="paragraph" w:styleId="Footer">
    <w:name w:val="Footer"/>
    <w:basedOn w:val="Normal"/>
    <w:link w:val="FuzeileZchn"/>
    <w:uiPriority w:val="99"/>
    <w:unhideWhenUsed/>
    <w:rsid w:val="00b43efd"/>
    <w:pPr>
      <w:tabs>
        <w:tab w:val="center" w:pos="4536" w:leader="none"/>
        <w:tab w:val="right" w:pos="9072" w:leader="none"/>
      </w:tabs>
    </w:pPr>
    <w:rPr>
      <w:rFonts w:cs="Mangal"/>
      <w:szCs w:val="21"/>
    </w:rPr>
  </w:style>
  <w:style w:type="numbering" w:styleId="NoList" w:default="1">
    <w:name w:val="No List"/>
    <w:uiPriority w:val="99"/>
    <w:semiHidden/>
    <w:unhideWhenUsed/>
    <w:qFormat/>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https://www.ncbi.nlm.nih.gov/pubmed/?term=Shirley MW%5BAuthor%5D&amp;cauthor=true&amp;cauthor_uid=3375582" TargetMode="External"/><Relationship Id="rId3" Type="http://schemas.openxmlformats.org/officeDocument/2006/relationships/hyperlink" Target="https://www.ncbi.nlm.nih.gov/pubmed/?term=Bellatti MA%5BAuthor%5D&amp;cauthor=true&amp;cauthor_uid=3375582" TargetMode="External"/><Relationship Id="rId4" Type="http://schemas.openxmlformats.org/officeDocument/2006/relationships/hyperlink" Target="https://www.ncbi.nlm.nih.gov/pubmed/?term=McDonald V%5BAuthor%5D&amp;cauthor=true&amp;cauthor_uid=6877863" TargetMode="External"/><Relationship Id="rId5" Type="http://schemas.openxmlformats.org/officeDocument/2006/relationships/hyperlink" Target="https://www.ncbi.nlm.nih.gov/pubmed/?term=Ballingall S%5BAuthor%5D&amp;cauthor=true&amp;cauthor_uid=6877863" TargetMode="Externa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png"/><Relationship Id="rId9" Type="http://schemas.openxmlformats.org/officeDocument/2006/relationships/image" Target="media/image4.png"/><Relationship Id="rId10" Type="http://schemas.openxmlformats.org/officeDocument/2006/relationships/image" Target="media/image5.jpeg"/><Relationship Id="rId11" Type="http://schemas.openxmlformats.org/officeDocument/2006/relationships/image" Target="media/image6.jpeg"/><Relationship Id="rId12" Type="http://schemas.openxmlformats.org/officeDocument/2006/relationships/image" Target="media/image7.jpeg"/><Relationship Id="rId13" Type="http://schemas.openxmlformats.org/officeDocument/2006/relationships/image" Target="media/image8.jpeg"/><Relationship Id="rId14" Type="http://schemas.openxmlformats.org/officeDocument/2006/relationships/image" Target="media/image9.jpeg"/><Relationship Id="rId15" Type="http://schemas.openxmlformats.org/officeDocument/2006/relationships/image" Target="media/image10.jpeg"/><Relationship Id="rId16" Type="http://schemas.openxmlformats.org/officeDocument/2006/relationships/hyperlink" Target="https://www.google.de/url?sa=t&amp;rct=j&amp;q=&amp;esrc=s&amp;source=web&amp;cd=1&amp;cad=rja&amp;uact=8&amp;ved=0ahUKEwi__puD3IfYAhXGKlAKHYjaDEAQFgg4MAA&amp;url=https%3A%2F%2Fwww.thermofisher.com%2Forder%2Fcatalog%2Fproduct%2F12183018A&amp;usg=AOvVaw0FVD2VXdCZI8KVSaguQkxK" TargetMode="External"/><Relationship Id="rId17" Type="http://schemas.openxmlformats.org/officeDocument/2006/relationships/hyperlink" Target="https://www.google.de/url?sa=t&amp;rct=j&amp;q=&amp;esrc=s&amp;source=web&amp;cd=1&amp;cad=rja&amp;uact=8&amp;ved=0ahUKEwi__puD3IfYAhXGKlAKHYjaDEAQFgg4MAA&amp;url=https%3A%2F%2Fwww.thermofisher.com%2Forder%2Fcatalog%2Fproduct%2F12183018A&amp;usg=AOvVaw0FVD2VXdCZI8KVSaguQkxK" TargetMode="External"/><Relationship Id="rId18" Type="http://schemas.openxmlformats.org/officeDocument/2006/relationships/hyperlink" Target="https://doi.org/10.3382/ps.2010-01246" TargetMode="External"/><Relationship Id="rId19" Type="http://schemas.openxmlformats.org/officeDocument/2006/relationships/footer" Target="footer1.xml"/><Relationship Id="rId20" Type="http://schemas.openxmlformats.org/officeDocument/2006/relationships/comments" Target="comments.xml"/><Relationship Id="rId21" Type="http://schemas.openxmlformats.org/officeDocument/2006/relationships/fontTable" Target="fontTable.xml"/><Relationship Id="rId22" Type="http://schemas.openxmlformats.org/officeDocument/2006/relationships/settings" Target="settings.xml"/><Relationship Id="rId23" Type="http://schemas.openxmlformats.org/officeDocument/2006/relationships/theme" Target="theme/theme1.xml"/><Relationship Id="rId24" Type="http://schemas.openxmlformats.org/officeDocument/2006/relationships/customXml" Target="../customXml/item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EB39DD8-9184-4A28-ABEE-9C73F46F6D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414</TotalTime>
  <Application>LibreOffice/6.0.2.1$Linux_X86_64 LibreOffice_project/f7f06a8f319e4b62f9bc5095aa112a65d2f3ac89</Application>
  <Pages>32</Pages>
  <Words>10530</Words>
  <Characters>60249</Characters>
  <CharactersWithSpaces>70540</CharactersWithSpaces>
  <Paragraphs>309</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2018-06-11T11:26:00Z</dcterms:created>
  <dc:creator>Alexandra Weyrich</dc:creator>
  <dc:description/>
  <dc:language>en-GB</dc:language>
  <cp:lastModifiedBy>Emanuel Heitlinger</cp:lastModifiedBy>
  <dcterms:modified xsi:type="dcterms:W3CDTF">2018-07-09T10:27:19Z</dcterms:modified>
  <cp:revision>69</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y fmtid="{D5CDD505-2E9C-101B-9397-08002B2CF9AE}" pid="8" name="ZOTERO_PREF_1">
    <vt:lpwstr>&lt;data data-version="3" zotero-version="5.0.47"&gt;&lt;session id="eZhEhz8W"/&gt;&lt;style id="http://www.zotero.org/styles/elsevier-harvard" hasBibliography="1" bibliographyStyleHasBeenSet="1"/&gt;&lt;prefs&gt;&lt;pref name="fieldType" value="ReferenceMark"/&gt;&lt;pref name="automati</vt:lpwstr>
  </property>
  <property fmtid="{D5CDD505-2E9C-101B-9397-08002B2CF9AE}" pid="9" name="ZOTERO_PREF_2">
    <vt:lpwstr>cJournalAbbreviations" value="true"/&gt;&lt;/prefs&gt;&lt;/data&gt;</vt:lpwstr>
  </property>
</Properties>
</file>
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10.jpeg" ContentType="image/jpeg"/>
  <Override PartName="/word/media/image9.jpeg" ContentType="image/jpeg"/>
  <Override PartName="/word/media/image7.jpeg" ContentType="image/jpeg"/>
  <Override PartName="/word/media/image5.jpeg" ContentType="image/jpeg"/>
  <Override PartName="/word/media/image6.jpeg" ContentType="image/jpeg"/>
  <Override PartName="/word/media/image4.png" ContentType="image/png"/>
  <Override PartName="/word/media/image3.png" ContentType="image/png"/>
  <Override PartName="/word/media/image2.png" ContentType="image/pn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w:t>
      </w:r>
      <w:ins w:id="0" w:author="Emanuel Heitlinger" w:date="2018-07-03T15:03:24Z">
        <w:r>
          <w:rPr>
            <w:rFonts w:ascii="Times New Roman" w:hAnsi="Times New Roman"/>
            <w:bCs w:val="false"/>
            <w:sz w:val="30"/>
            <w:szCs w:val="30"/>
          </w:rPr>
          <w:t>BayerHaberkorn1970</w:t>
        </w:r>
      </w:ins>
      <w:r>
        <w:rPr>
          <w:rFonts w:ascii="Times New Roman" w:hAnsi="Times New Roman"/>
          <w:bCs w:val="false"/>
          <w:sz w:val="30"/>
          <w:szCs w:val="30"/>
        </w:rPr>
        <w:commentReference w:id="0"/>
      </w:r>
      <w:ins w:id="1" w:author="Emanuel Heitlinger" w:date="2018-07-03T15:03:24Z">
        <w:r>
          <w:rPr>
            <w:rFonts w:ascii="Times New Roman" w:hAnsi="Times New Roman"/>
            <w:bCs w:val="false"/>
            <w:sz w:val="30"/>
            <w:szCs w:val="30"/>
          </w:rPr>
          <w:t xml:space="preserve"> </w:t>
        </w:r>
      </w:ins>
      <w:r>
        <w:rPr>
          <w:rFonts w:ascii="Times New Roman" w:hAnsi="Times New Roman"/>
          <w:bCs w:val="false"/>
          <w:sz w:val="30"/>
          <w:szCs w:val="30"/>
        </w:rPr>
        <w:t xml:space="preserve">and wild derived isolates from house mice: differences in parasite lifecycle </w:t>
      </w:r>
      <w:r>
        <w:rPr>
          <w:rFonts w:ascii="Times New Roman" w:hAnsi="Times New Roman"/>
          <w:bCs w:val="false"/>
          <w:sz w:val="30"/>
          <w:szCs w:val="30"/>
        </w:rPr>
        <w:t>progression</w:t>
      </w:r>
      <w:r>
        <w:rPr>
          <w:rFonts w:ascii="Times New Roman" w:hAnsi="Times New Roman"/>
          <w:bCs w:val="false"/>
          <w:sz w:val="30"/>
          <w:szCs w:val="30"/>
        </w:rPr>
        <w:t xml:space="preserve">, </w:t>
      </w:r>
      <w:r>
        <w:rPr>
          <w:rFonts w:ascii="Times New Roman" w:hAnsi="Times New Roman"/>
          <w:bCs w:val="false"/>
          <w:sz w:val="30"/>
          <w:szCs w:val="30"/>
        </w:rPr>
        <w:t xml:space="preserve">pathogenicity and </w:t>
      </w:r>
      <w:r>
        <w:rPr>
          <w:rFonts w:ascii="Times New Roman" w:hAnsi="Times New Roman"/>
          <w:bCs w:val="false"/>
          <w:sz w:val="30"/>
          <w:szCs w:val="30"/>
        </w:rPr>
        <w:t>host immune reactions</w:t>
      </w:r>
    </w:p>
    <w:p>
      <w:pPr>
        <w:pStyle w:val="TextBody"/>
        <w:rPr/>
      </w:pPr>
      <w:r>
        <w:rPr/>
      </w:r>
    </w:p>
    <w:p>
      <w:pPr>
        <w:pStyle w:val="TextBody"/>
        <w:spacing w:lineRule="auto" w:line="360"/>
        <w:jc w:val="center"/>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Department Wildlife Diseases, Leibniz Institute for Zoo and Wildlife Research,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Species</w:t>
      </w:r>
      <w:r>
        <w:rPr>
          <w:rFonts w:ascii="Times New Roman" w:hAnsi="Times New Roman"/>
        </w:rPr>
        <w:commentReference w:id="1"/>
      </w:r>
      <w:r>
        <w:rPr>
          <w:rFonts w:ascii="Times New Roman" w:hAnsi="Times New Roman"/>
        </w:rPr>
        <w:t xml:space="preserve"> of </w:t>
      </w:r>
      <w:r>
        <w:rPr>
          <w:rFonts w:ascii="Times New Roman" w:hAnsi="Times New Roman"/>
          <w:i/>
          <w:iCs/>
        </w:rPr>
        <w:t>Eimeria</w:t>
      </w:r>
      <w:r>
        <w:rPr>
          <w:rFonts w:ascii="Times New Roman" w:hAnsi="Times New Roman"/>
        </w:rPr>
        <w:t xml:space="preserve"> (Apicomplexa:Coccidia) differ in the timing of lifecycle progression and resulting infections differ in host immune reactions and pathology they induce. Eimeria infections in house mice are used as models e.g. for basic immunology and the most commonly isolates have been passaged in laboratory mice for over 50 years. We questioned in how far such isolates are are still representative for infections in natural systems. </w:t>
      </w:r>
    </w:p>
    <w:p>
      <w:pPr>
        <w:pStyle w:val="TextBody"/>
        <w:spacing w:lineRule="auto" w:line="360"/>
        <w:jc w:val="both"/>
        <w:rPr/>
      </w:pPr>
      <w:r>
        <w:rPr>
          <w:rFonts w:ascii="Times New Roman" w:hAnsi="Times New Roman"/>
        </w:rPr>
        <w:t xml:space="preserve">Here we compare the “laboratory isolate” </w:t>
      </w:r>
      <w:r>
        <w:rPr>
          <w:rFonts w:ascii="Times New Roman" w:hAnsi="Times New Roman"/>
          <w:i/>
          <w:iCs/>
        </w:rPr>
        <w:t>E. falciformis</w:t>
      </w:r>
      <w:r>
        <w:rPr>
          <w:rFonts w:ascii="Times New Roman" w:hAnsi="Times New Roman"/>
        </w:rPr>
        <w:t xml:space="preserve"> BayerHaberkorn1970 (here EfalL) with the recently derived isolate </w:t>
      </w:r>
      <w:r>
        <w:rPr>
          <w:rFonts w:ascii="Times New Roman" w:hAnsi="Times New Roman"/>
          <w:i/>
          <w:iCs/>
        </w:rPr>
        <w:t>E. falciformis</w:t>
      </w:r>
      <w:r>
        <w:rPr>
          <w:rFonts w:ascii="Times New Roman" w:hAnsi="Times New Roman"/>
          <w:i w:val="false"/>
          <w:iCs w:val="false"/>
        </w:rPr>
        <w:t xml:space="preserve"> Brandenburg88 (here EfalW)</w:t>
      </w:r>
      <w:r>
        <w:rPr>
          <w:rFonts w:ascii="Times New Roman" w:hAnsi="Times New Roman"/>
          <w:i/>
          <w:iCs/>
        </w:rPr>
        <w:t>.</w:t>
      </w:r>
      <w:r>
        <w:rPr>
          <w:rFonts w:ascii="Times New Roman" w:hAnsi="Times New Roman"/>
          <w:i w:val="false"/>
          <w:iCs w:val="false"/>
        </w:rPr>
        <w:t xml:space="preserve"> We contrast this with a recent isolate of </w:t>
      </w:r>
      <w:r>
        <w:rPr>
          <w:rFonts w:ascii="Times New Roman" w:hAnsi="Times New Roman"/>
          <w:i/>
          <w:iCs/>
        </w:rPr>
        <w:t>E. ferrisi</w:t>
      </w:r>
      <w:r>
        <w:rPr>
          <w:rFonts w:ascii="Times New Roman" w:hAnsi="Times New Roman"/>
          <w:i w:val="false"/>
          <w:iCs w:val="false"/>
        </w:rPr>
        <w:t xml:space="preserve"> (Brandenburg64, here EferW) and compare for </w:t>
      </w:r>
      <w:r>
        <w:rPr>
          <w:rFonts w:ascii="Times New Roman" w:hAnsi="Times New Roman"/>
        </w:rPr>
        <w:t xml:space="preserve">all three isolates parasite lifecycle progression, cytokine gene expression in the spleen </w:t>
      </w:r>
      <w:r>
        <w:rPr>
          <w:rFonts w:ascii="Times New Roman" w:hAnsi="Times New Roman"/>
        </w:rPr>
        <w:t xml:space="preserve">and immune cell infiltration at the site of infection </w:t>
      </w:r>
      <w:r>
        <w:rPr>
          <w:rFonts w:ascii="Times New Roman" w:hAnsi="Times New Roman"/>
        </w:rPr>
        <w:t xml:space="preserve">as a measure of host immune response, as well as host weight loss as a measure of pathogenicity. </w:t>
      </w:r>
    </w:p>
    <w:p>
      <w:pPr>
        <w:pStyle w:val="TextBody"/>
        <w:spacing w:lineRule="auto" w:line="360"/>
        <w:jc w:val="both"/>
        <w:rPr/>
      </w:pPr>
      <w:r>
        <w:rPr>
          <w:rFonts w:ascii="Times New Roman" w:hAnsi="Times New Roman"/>
        </w:rPr>
        <w:t xml:space="preserve">While parasite lifecyle progression and pathogenicity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EfalL compared to both EfalW and EferW. Differences in histopathology are observable between all three strains: EfalL is inducing the strongest inflammation and immune cell infiltration followed by EfalW. EferW is inducing relatively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It can be speculated that the serial passaging of EfalL has resulted in evolutionary divergence of this isolate rendering it more virulent. More generally, our results show that caution is needed when using laboratory strains of pathogens to draw conclusions about infections in natural systems.</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 xml:space="preserve">Maintenance of parasite life cycles via serial passaging is a cornerstone of experimental parasitology. Parasites are propagated under defined and controlled conditions with the aim to provide infective stages for experiments </w:t>
      </w:r>
      <w:bookmarkStart w:id="0" w:name="__UnoMark__10591_2905672918"/>
      <w:r>
        <w:rPr>
          <w:rFonts w:ascii="Times New Roman" w:hAnsi="Times New Roman"/>
        </w:rPr>
        <w:t>(Lucius et al, 2017)</w:t>
      </w:r>
      <w:bookmarkEnd w:id="0"/>
      <w:r>
        <w:rPr>
          <w:rFonts w:ascii="Times New Roman" w:hAnsi="Times New Roman"/>
        </w:rPr>
        <w:t xml:space="preserve">. The procedure allows the parasite to evolve due to mutation and genetic drift or adaptation to the passaging host and environment </w:t>
      </w:r>
      <w:bookmarkStart w:id="1" w:name="__UnoMark__10590_2905672918"/>
      <w:r>
        <w:rPr>
          <w:rFonts w:ascii="Times New Roman" w:hAnsi="Times New Roman"/>
        </w:rPr>
        <w:t>(Burke, 2012)</w:t>
      </w:r>
      <w:bookmarkEnd w:id="1"/>
      <w:r>
        <w:rPr>
          <w:rFonts w:ascii="Times New Roman" w:hAnsi="Times New Roman"/>
        </w:rPr>
        <w:t>. Genetic drift is promoted by the use of small inocula</w:t>
      </w:r>
      <w:r>
        <w:rPr>
          <w:rFonts w:ascii="Times New Roman" w:hAnsi="Times New Roman"/>
        </w:rPr>
        <w:commentReference w:id="2"/>
      </w:r>
      <w:r>
        <w:rPr>
          <w:rFonts w:ascii="Times New Roman" w:hAnsi="Times New Roman"/>
        </w:rPr>
        <w:t xml:space="preserve">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passaging environment thus differs profoundly from the environment experienced by the parasite during its life cycle under natural conditions. To summarize, parasite laboratory isolates might experience both neutral and adaptive evolutionary processes. As a consequence the might not be  representative for analogues in the field</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2" w:name="__UnoMark__10589_2905672918"/>
      <w:r>
        <w:rPr>
          <w:rFonts w:ascii="Times New Roman" w:hAnsi="Times New Roman"/>
          <w:color w:val="000000"/>
        </w:rPr>
        <w:t>Ebert, 1998</w:t>
      </w:r>
      <w:bookmarkEnd w:id="2"/>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highly virulent pathogens. This phenomenon has been demonstrated in systems including the </w:t>
      </w:r>
      <w:r>
        <w:rPr>
          <w:rStyle w:val="Emphasis"/>
          <w:rFonts w:ascii="Times New Roman" w:hAnsi="Times New Roman"/>
          <w:i w:val="false"/>
          <w:iCs w:val="false"/>
          <w:color w:val="000000"/>
        </w:rPr>
        <w:t xml:space="preserve">apicomplexan parasite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These studies collectively suggest adaptation to the passage host in a way that increases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serial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for the next passage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successful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spp. respond quickly to selection pressure, but only a few studies attempt to correlate enhanced virulence after serial passaging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 w:name="__UnoMark__10584_2905672918"/>
      <w:r>
        <w:rPr>
          <w:rFonts w:ascii="Times New Roman" w:hAnsi="Times New Roman"/>
          <w:color w:val="000000"/>
        </w:rPr>
        <w:t>(Hashimoto et al, 2014; Hnida and Duszynski, 1999; Kvičerová and Hypša, 2013; Vrba and Pakandl, 2015)</w:t>
      </w:r>
      <w:bookmarkEnd w:id="3"/>
      <w:r>
        <w:rPr>
          <w:rFonts w:ascii="Times New Roman" w:hAnsi="Times New Roman"/>
          <w:color w:val="000000"/>
        </w:rPr>
        <w:t xml:space="preserve"> and reside at specific sites within the intestines of their hosts </w:t>
      </w:r>
      <w:bookmarkStart w:id="4" w:name="__UnoMark__10583_2905672918"/>
      <w:r>
        <w:rPr>
          <w:rFonts w:ascii="Times New Roman" w:hAnsi="Times New Roman"/>
          <w:color w:val="000000"/>
        </w:rPr>
        <w:t>(Chapman et al, 2013; Haberkorn, 1970; Owen, 1975)</w:t>
      </w:r>
      <w:bookmarkEnd w:id="4"/>
      <w:r>
        <w:rPr>
          <w:rFonts w:ascii="Times New Roman" w:hAnsi="Times New Roman"/>
          <w:color w:val="000000"/>
        </w:rPr>
        <w:t xml:space="preserve">. All species have a direct life cycle with asexual expansion and sexual reproduction within epithelial cells of the gastrointestinal tract before diploid transmission stages (oocysts) are released. Oocysts become infective after reductive divisions (sporulation) in the environment </w:t>
      </w:r>
      <w:bookmarkStart w:id="5" w:name="__UnoMark__10582_2905672918"/>
      <w:r>
        <w:rPr>
          <w:rFonts w:ascii="Times New Roman" w:hAnsi="Times New Roman"/>
          <w:color w:val="000000"/>
        </w:rPr>
        <w:t>(Cacho et al, 2012; Canning and Anwar, 1968</w:t>
      </w:r>
      <w:bookmarkEnd w:id="5"/>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all vertebrates.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6" w:name="__UnoMark__10560_2905672918"/>
      <w:r>
        <w:rPr>
          <w:rStyle w:val="Emphasis"/>
          <w:rFonts w:ascii="Times New Roman" w:hAnsi="Times New Roman"/>
          <w:i w:val="false"/>
          <w:iCs w:val="false"/>
          <w:color w:val="000000"/>
        </w:rPr>
        <w:t>(Chapman et al, 2013; Haberkorn, 1970)</w:t>
      </w:r>
      <w:bookmarkEnd w:id="6"/>
      <w:r>
        <w:rPr>
          <w:rStyle w:val="Emphasis"/>
          <w:rFonts w:ascii="Times New Roman" w:hAnsi="Times New Roman"/>
          <w:i w:val="false"/>
          <w:iCs w:val="false"/>
          <w:color w:val="222222"/>
        </w:rPr>
        <w:t xml:space="preserve">. </w:t>
      </w:r>
      <w:r>
        <w:rPr>
          <w:rFonts w:ascii="Times New Roman" w:hAnsi="Times New Roman"/>
        </w:rPr>
        <w:t xml:space="preserve"> Coccidiosis in livestock has long been a focus of veterinary research due to the economic </w:t>
      </w:r>
      <w:r>
        <w:rPr>
          <w:rStyle w:val="Emphasis"/>
          <w:rFonts w:ascii="Times New Roman" w:hAnsi="Times New Roman"/>
          <w:i w:val="false"/>
          <w:iCs w:val="false"/>
          <w:color w:val="000000"/>
        </w:rPr>
        <w:t xml:space="preserve">impact </w:t>
      </w:r>
      <w:bookmarkStart w:id="7"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7"/>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8" w:name="__UnoMark__10580_2905672918"/>
      <w:r>
        <w:rPr>
          <w:rFonts w:ascii="Times New Roman" w:hAnsi="Times New Roman"/>
        </w:rPr>
        <w:t>(Heitlinger et al, 2014; Schmid et al, 2014)</w:t>
      </w:r>
      <w:bookmarkEnd w:id="8"/>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conducted by collecting oocysts at the day of peak shedding, in case of the isolate </w:t>
      </w:r>
      <w:r>
        <w:rPr>
          <w:rFonts w:ascii="Times New Roman" w:hAnsi="Times New Roman"/>
          <w:i/>
          <w:iCs/>
        </w:rPr>
        <w:t>E. falciformis</w:t>
      </w:r>
      <w:r>
        <w:rPr>
          <w:rFonts w:ascii="Times New Roman" w:hAnsi="Times New Roman"/>
        </w:rPr>
        <w:t xml:space="preserve"> BayerHaberkorn1970 (Haberkorn, 197</w:t>
      </w:r>
      <w:bookmarkStart w:id="9" w:name="__UnoMark__10579_2905672918"/>
      <w:bookmarkEnd w:id="9"/>
      <w:r>
        <w:rPr>
          <w:rFonts w:ascii="Times New Roman" w:hAnsi="Times New Roman"/>
        </w:rPr>
        <w:t xml:space="preserve">0) 7 days post infection (dpi). Oocysts are sporulated in an aqueous solution of potassium dichromate and inocula are used for new infections two to six months later, before interactivity decreases. The isolate </w:t>
      </w:r>
      <w:r>
        <w:rPr>
          <w:rFonts w:ascii="Times New Roman" w:hAnsi="Times New Roman"/>
          <w:i/>
          <w:iCs/>
        </w:rPr>
        <w:t>E. falciformis</w:t>
      </w:r>
      <w:r>
        <w:rPr>
          <w:rFonts w:ascii="Times New Roman" w:hAnsi="Times New Roman"/>
        </w:rPr>
        <w:t xml:space="preserve"> BayerHaberkorn1970 has been isolated in 1960 (Haberkorn 1970) and has been propagated in laboratories (first at Bayer animal health, then at the institute for molecular parasitology of the Humboldt University at Berlin). In over 60 years since its isolation, </w:t>
      </w:r>
      <w:r>
        <w:rPr>
          <w:rFonts w:ascii="Times New Roman" w:hAnsi="Times New Roman"/>
          <w:i/>
          <w:iCs/>
        </w:rPr>
        <w:t>E. falciformis</w:t>
      </w:r>
      <w:r>
        <w:rPr>
          <w:rFonts w:ascii="Times New Roman" w:hAnsi="Times New Roman"/>
        </w:rPr>
        <w:t xml:space="preserve"> BayerHaberkorn1970 has become the most commonly used laboratory isolate of rodent </w:t>
      </w:r>
      <w:r>
        <w:rPr>
          <w:rFonts w:ascii="Times New Roman" w:hAnsi="Times New Roman"/>
          <w:i/>
          <w:iCs/>
        </w:rPr>
        <w:t>Eimeria</w:t>
      </w:r>
      <w:r>
        <w:rPr>
          <w:rFonts w:ascii="Times New Roman" w:hAnsi="Times New Roman"/>
          <w:i w:val="false"/>
          <w:iCs w:val="false"/>
        </w:rPr>
        <w:t xml:space="preserve"> (Ehret et al, 2017; Pogonka et al, 2010; Schmid et al, 2014, 2012; Stange et al, 2012; Steinfelder et al, 200</w:t>
      </w:r>
      <w:bookmarkStart w:id="10" w:name="__UnoMark__10578_2905672918"/>
      <w:bookmarkEnd w:id="10"/>
      <w:r>
        <w:rPr>
          <w:rFonts w:ascii="Times New Roman" w:hAnsi="Times New Roman"/>
          <w:i w:val="false"/>
          <w:iCs w:val="false"/>
        </w:rPr>
        <w:t>5)</w:t>
      </w:r>
      <w:r>
        <w:rPr>
          <w:rFonts w:ascii="Times New Roman" w:hAnsi="Times New Roman"/>
        </w:rPr>
        <w:t xml:space="preserve">. In the present study we compared infection of mice (NMRI) with this laboratory isolate of </w:t>
      </w:r>
      <w:r>
        <w:rPr>
          <w:rFonts w:ascii="Times New Roman" w:hAnsi="Times New Roman"/>
          <w:i/>
          <w:iCs/>
        </w:rPr>
        <w:t xml:space="preserve">E. falciformis, </w:t>
      </w:r>
      <w:r>
        <w:rPr>
          <w:rFonts w:ascii="Times New Roman" w:hAnsi="Times New Roman"/>
        </w:rPr>
        <w:t xml:space="preserve">a wild derived isolate of </w:t>
      </w:r>
      <w:r>
        <w:rPr>
          <w:rFonts w:ascii="Times New Roman" w:hAnsi="Times New Roman"/>
          <w:i/>
          <w:iCs/>
        </w:rPr>
        <w:t>E. falciformis</w:t>
      </w:r>
      <w:r>
        <w:rPr>
          <w:rFonts w:ascii="Times New Roman" w:hAnsi="Times New Roman"/>
          <w:i w:val="false"/>
          <w:iCs w:val="false"/>
        </w:rPr>
        <w:t xml:space="preserve"> </w:t>
      </w:r>
      <w:r>
        <w:rPr>
          <w:rFonts w:ascii="Times New Roman" w:hAnsi="Times New Roman"/>
        </w:rPr>
        <w:t xml:space="preserve">(EfalW; Brandenburg88) and </w:t>
      </w:r>
      <w:r>
        <w:rPr>
          <w:rFonts w:ascii="Times New Roman" w:hAnsi="Times New Roman"/>
          <w:i/>
          <w:iCs/>
        </w:rPr>
        <w:t>E. ferrisi</w:t>
      </w:r>
      <w:r>
        <w:rPr>
          <w:rFonts w:ascii="Times New Roman" w:hAnsi="Times New Roman"/>
        </w:rPr>
        <w:t xml:space="preserve"> Levine and Evens, 1965 (ferW;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two different </w:t>
      </w:r>
      <w:r>
        <w:rPr>
          <w:rFonts w:ascii="Times New Roman" w:hAnsi="Times New Roman"/>
          <w:i/>
          <w:iCs/>
          <w:color w:val="000000"/>
        </w:rPr>
        <w:t>Eimeria</w:t>
      </w:r>
      <w:r>
        <w:rPr>
          <w:rFonts w:ascii="Times New Roman" w:hAnsi="Times New Roman"/>
          <w:color w:val="000000"/>
        </w:rPr>
        <w:t xml:space="preserve"> species. We used these differences as a background to compare the </w:t>
      </w:r>
      <w:r>
        <w:rPr>
          <w:rFonts w:ascii="Times New Roman" w:hAnsi="Times New Roman"/>
          <w:color w:val="222222"/>
        </w:rPr>
        <w:t xml:space="preserve">laboratory isolate of </w:t>
      </w:r>
      <w:r>
        <w:rPr>
          <w:rFonts w:ascii="Times New Roman" w:hAnsi="Times New Roman"/>
          <w:i/>
          <w:iCs/>
          <w:color w:val="222222"/>
        </w:rPr>
        <w:t>E. falciformis</w:t>
      </w:r>
      <w:r>
        <w:rPr>
          <w:rFonts w:ascii="Times New Roman" w:hAnsi="Times New Roman"/>
          <w:color w:val="222222"/>
        </w:rPr>
        <w:t xml:space="preserve"> with the novel field isolate of the same species. </w:t>
      </w:r>
    </w:p>
    <w:p>
      <w:pPr>
        <w:pStyle w:val="Heading2"/>
        <w:spacing w:lineRule="auto" w:line="360"/>
        <w:jc w:val="both"/>
        <w:rPr>
          <w:rFonts w:ascii="Times New Roman" w:hAnsi="Times New Roman"/>
          <w:sz w:val="26"/>
          <w:szCs w:val="26"/>
        </w:rPr>
      </w:pPr>
      <w:r>
        <w:rPr>
          <w:rFonts w:ascii="Times New Roman" w:hAnsi="Times New Roman"/>
          <w:sz w:val="26"/>
          <w:szCs w:val="26"/>
        </w:rPr>
        <w:t xml:space="preserve">RESULTS </w:t>
      </w:r>
    </w:p>
    <w:p>
      <w:pPr>
        <w:pStyle w:val="Heading3"/>
        <w:spacing w:lineRule="auto" w:line="360"/>
        <w:jc w:val="both"/>
        <w:rPr>
          <w:rFonts w:ascii="Times New Roman" w:hAnsi="Times New Roman"/>
          <w:color w:val="000000"/>
          <w:sz w:val="26"/>
          <w:szCs w:val="26"/>
        </w:rPr>
      </w:pPr>
      <w:r>
        <w:rPr>
          <w:rFonts w:ascii="Times New Roman" w:hAnsi="Times New Roman"/>
          <w:color w:val="000000"/>
          <w:sz w:val="26"/>
          <w:szCs w:val="26"/>
        </w:rPr>
        <w:t>Dynamics of infection and b</w:t>
      </w:r>
      <w:r>
        <w:rPr>
          <w:rFonts w:ascii="Times New Roman" w:hAnsi="Times New Roman"/>
          <w:color w:val="000000"/>
          <w:sz w:val="24"/>
          <w:szCs w:val="24"/>
        </w:rPr>
        <w:t xml:space="preserve">ody weight loss differ between </w:t>
      </w:r>
      <w:r>
        <w:rPr>
          <w:rFonts w:ascii="Times New Roman" w:hAnsi="Times New Roman"/>
          <w:i/>
          <w:color w:val="000000"/>
          <w:sz w:val="24"/>
          <w:szCs w:val="24"/>
        </w:rPr>
        <w:t>Eimeria</w:t>
      </w:r>
      <w:r>
        <w:rPr>
          <w:rFonts w:ascii="Times New Roman" w:hAnsi="Times New Roman"/>
          <w:color w:val="000000"/>
          <w:sz w:val="24"/>
          <w:szCs w:val="24"/>
        </w:rPr>
        <w:t xml:space="preserve"> species</w:t>
      </w:r>
    </w:p>
    <w:p>
      <w:pPr>
        <w:pStyle w:val="TextBody"/>
        <w:spacing w:lineRule="auto" w:line="360"/>
        <w:jc w:val="both"/>
        <w:rPr/>
      </w:pPr>
      <w:r>
        <w:rPr>
          <w:rFonts w:ascii="Times New Roman" w:hAnsi="Times New Roman"/>
        </w:rPr>
        <w:t xml:space="preserve">We infected mice with three different </w:t>
      </w:r>
      <w:r>
        <w:rPr>
          <w:rFonts w:ascii="Times New Roman" w:hAnsi="Times New Roman"/>
          <w:i/>
          <w:iCs/>
        </w:rPr>
        <w:t>Eimeria</w:t>
      </w:r>
      <w:r>
        <w:rPr>
          <w:rFonts w:ascii="Times New Roman" w:hAnsi="Times New Roman"/>
        </w:rPr>
        <w:t xml:space="preserve"> isolates and followed the progression of infection by measuring parasite reproduction and host body weight loss. We assessed parasite repr</w:t>
      </w:r>
      <w:r>
        <w:rPr>
          <w:rFonts w:ascii="Times New Roman" w:hAnsi="Times New Roman"/>
          <w:color w:val="000000"/>
          <w:highlight w:val="white"/>
        </w:rPr>
        <w:t>oduction via oocyst shedding from two to eleven days after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(EfalL) and at 9 dpi for a recently derived isolate Brandenburg88 (EfalW). The oocyst numbers declined after this peak in both isolates, but shedding was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(EferW </w:t>
      </w:r>
      <w:r>
        <w:rPr>
          <w:rFonts w:ascii="Times New Roman" w:hAnsi="Times New Roman"/>
          <w:i/>
          <w:highlight w:val="white"/>
        </w:rPr>
        <w:t>vs.</w:t>
      </w:r>
      <w:r>
        <w:rPr>
          <w:rFonts w:ascii="Times New Roman" w:hAnsi="Times New Roman"/>
          <w:highlight w:val="white"/>
        </w:rPr>
        <w:t xml:space="preserve"> EfalW, n = 12, U = 0.32, p= 0.777; EferW </w:t>
      </w:r>
      <w:r>
        <w:rPr>
          <w:rFonts w:ascii="Times New Roman" w:hAnsi="Times New Roman"/>
          <w:i/>
          <w:highlight w:val="white"/>
        </w:rPr>
        <w:t>vs.</w:t>
      </w:r>
      <w:r>
        <w:rPr>
          <w:rFonts w:ascii="Times New Roman" w:hAnsi="Times New Roman"/>
          <w:highlight w:val="white"/>
        </w:rPr>
        <w:t xml:space="preserve"> EfalL, n = 12, U = 0.96, p= 0.37). </w:t>
      </w:r>
    </w:p>
    <w:p>
      <w:pPr>
        <w:pStyle w:val="Normal"/>
        <w:spacing w:lineRule="auto" w:line="360"/>
        <w:jc w:val="both"/>
        <w:rPr/>
      </w:pPr>
      <w:r>
        <w:rPr>
          <w:rFonts w:ascii="Times New Roman" w:hAnsi="Times New Roman"/>
        </w:rPr>
        <w:t xml:space="preserve">The time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EfalL (both dpi, n = 12, U = -2.89, p = 0.002) and EfalW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EferW vs. EfalW, n = 15, U = -2.0, p = 0.049; EferW vs. EfalL, n = 15, U = -2.59, p = 0.007). </w:t>
      </w:r>
    </w:p>
    <w:p>
      <w:pPr>
        <w:pStyle w:val="Normal"/>
        <w:spacing w:lineRule="auto" w:line="360"/>
        <w:jc w:val="both"/>
        <w:rPr>
          <w:rFonts w:ascii="Times New Roman" w:hAnsi="Times New Roman"/>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one to two days after oocyst shedding, in infection with </w:t>
      </w:r>
      <w:r>
        <w:rPr>
          <w:rFonts w:ascii="Times New Roman" w:hAnsi="Times New Roman"/>
          <w:i/>
          <w:iCs/>
        </w:rPr>
        <w:t>E. ferrisi</w:t>
      </w:r>
      <w:r>
        <w:rPr>
          <w:rFonts w:ascii="Times New Roman" w:hAnsi="Times New Roman"/>
        </w:rPr>
        <w:t xml:space="preserve"> weight loss precedes peak oocyst shedding by one day or more.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page">
              <wp:posOffset>741680</wp:posOffset>
            </wp:positionH>
            <wp:positionV relativeFrom="page">
              <wp:posOffset>1301115</wp:posOffset>
            </wp:positionV>
            <wp:extent cx="5486400" cy="54864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anchor>
        </w:drawing>
      </w:r>
    </w:p>
    <w:p>
      <w:pPr>
        <w:pStyle w:val="Normal"/>
        <w:spacing w:lineRule="auto" w:line="360"/>
        <w:jc w:val="both"/>
        <w:rPr>
          <w:rFonts w:ascii="Times New Roman" w:hAnsi="Times New Roman"/>
        </w:rPr>
      </w:pPr>
      <w:r>
        <w:rPr/>
        <w:commentReference w:id="3"/>
      </w:r>
    </w:p>
    <w:p>
      <w:pPr>
        <w:pStyle w:val="TextBody"/>
        <w:spacing w:lineRule="auto" w:line="360"/>
        <w:jc w:val="both"/>
        <w:rPr>
          <w:rFonts w:ascii="Times New Roman" w:hAnsi="Times New Roman"/>
          <w:b/>
          <w:b/>
          <w:bCs/>
          <w:color w:val="000000"/>
          <w:ins w:id="3" w:author="Weyrich, Alexandra" w:date="2018-06-04T16:30:00Z"/>
        </w:rPr>
      </w:pPr>
      <w:ins w:id="2" w:author="Weyrich, Alexandra" w:date="2018-06-04T16:30:00Z">
        <w:r>
          <w:rPr>
            <w:rFonts w:ascii="Times New Roman" w:hAnsi="Times New Roman"/>
            <w:b/>
            <w:bCs/>
            <w:color w:val="000000"/>
          </w:rPr>
        </w:r>
      </w:ins>
    </w:p>
    <w:p>
      <w:pPr>
        <w:pStyle w:val="TextBody"/>
        <w:spacing w:lineRule="auto" w:line="360"/>
        <w:jc w:val="both"/>
        <w:rPr/>
      </w:pPr>
      <w:r>
        <w:rPr>
          <w:rFonts w:ascii="Times New Roman" w:hAnsi="Times New Roman"/>
          <w:b/>
          <w:bCs/>
          <w:color w:val="000000"/>
        </w:rPr>
        <w:t>Figure 1</w:t>
      </w:r>
      <w:r>
        <w:rPr>
          <w:rFonts w:ascii="Times New Roman" w:hAnsi="Times New Roman"/>
          <w:color w:val="000000"/>
        </w:rPr>
        <w:t xml:space="preserve"> – Dynamics of parasite reproduction and hosts’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i w:val="false"/>
          <w:iCs w:val="false"/>
          <w:color w:val="000000"/>
        </w:rPr>
        <w:t xml:space="preserve"> Brandenburg64 (a </w:t>
      </w:r>
      <w:r>
        <w:rPr>
          <w:rFonts w:ascii="Times New Roman" w:hAnsi="Times New Roman"/>
          <w:color w:val="000000"/>
        </w:rPr>
        <w:t xml:space="preserve">recently derived isolate; EferW), </w:t>
      </w:r>
      <w:r>
        <w:rPr>
          <w:rFonts w:ascii="Times New Roman" w:hAnsi="Times New Roman"/>
          <w:i/>
          <w:iCs/>
          <w:color w:val="000000"/>
        </w:rPr>
        <w:t xml:space="preserve">E. falciformis </w:t>
      </w:r>
      <w:r>
        <w:rPr>
          <w:rFonts w:ascii="Times New Roman" w:hAnsi="Times New Roman"/>
          <w:i w:val="false"/>
          <w:iCs w:val="false"/>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Body weight loss of the same three groups of mice is depicted as percentage of </w:t>
      </w:r>
      <w:r>
        <w:rPr>
          <w:rFonts w:ascii="Times New Roman" w:hAnsi="Times New Roman"/>
          <w:color w:val="000000"/>
          <w:highlight w:val="white"/>
        </w:rPr>
        <w:t xml:space="preserve">body weight retained compared to 1 dpi. The number of mice (n) is given at the bottom </w:t>
      </w:r>
      <w:r>
        <w:drawing>
          <wp:anchor behindDoc="0" distT="0" distB="0" distL="0" distR="635" simplePos="0" locked="0" layoutInCell="1" allowOverlap="1" relativeHeight="6">
            <wp:simplePos x="0" y="0"/>
            <wp:positionH relativeFrom="column">
              <wp:posOffset>194945</wp:posOffset>
            </wp:positionH>
            <wp:positionV relativeFrom="paragraph">
              <wp:posOffset>1866900</wp:posOffset>
            </wp:positionV>
            <wp:extent cx="3066415" cy="3262630"/>
            <wp:effectExtent l="0" t="0" r="0" b="0"/>
            <wp:wrapTopAndBottom/>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7"/>
                    <a:stretch>
                      <a:fillRect/>
                    </a:stretch>
                  </pic:blipFill>
                  <pic:spPr bwMode="auto">
                    <a:xfrm>
                      <a:off x="0" y="0"/>
                      <a:ext cx="3066415" cy="3262630"/>
                    </a:xfrm>
                    <a:prstGeom prst="rect">
                      <a:avLst/>
                    </a:prstGeom>
                  </pic:spPr>
                </pic:pic>
              </a:graphicData>
            </a:graphic>
          </wp:anchor>
        </w:drawing>
      </w:r>
      <w:r>
        <w:rPr>
          <w:rFonts w:ascii="Times New Roman" w:hAnsi="Times New Roman"/>
          <w:color w:val="000000"/>
          <w:highlight w:val="white"/>
        </w:rPr>
        <w:t>o</w:t>
      </w:r>
      <w:r>
        <w:rPr>
          <w:rFonts w:ascii="Times New Roman" w:hAnsi="Times New Roman"/>
          <w:color w:val="000000"/>
          <w:highlight w:val="white"/>
        </w:rPr>
        <w:t xml:space="preserve">f the plot, it is reduced at the end of the experiment, because mice were sacrificed for collection of tissue samples. Lines indicate the mean for each group, error bars give the standard deviation. </w:t>
      </w:r>
    </w:p>
    <w:p>
      <w:pPr>
        <w:pStyle w:val="TextBody"/>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TextBody"/>
        <w:spacing w:lineRule="auto" w:line="360"/>
        <w:jc w:val="both"/>
        <w:rPr>
          <w:rFonts w:ascii="Times New Roman" w:hAnsi="Times New Roman"/>
          <w:color w:val="000000"/>
          <w:highlight w:val="white"/>
        </w:rPr>
      </w:pPr>
      <w:r>
        <w:rPr>
          <w:rFonts w:ascii="Times New Roman" w:hAnsi="Times New Roman"/>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 The peak of the host weight loss precedes the peak of oocyst shedding in infections with </w:t>
      </w:r>
      <w:r>
        <w:rPr>
          <w:rStyle w:val="Emphasis"/>
          <w:rFonts w:ascii="Times New Roman" w:hAnsi="Times New Roman"/>
          <w:color w:val="000000"/>
          <w:highlight w:val="white"/>
        </w:rPr>
        <w:t>E. ferrisi</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falciformis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resulted in a transient presence of parasite stages in epithelial cells of the caecum. The intensity of infection was quantified by quantitative </w:t>
      </w:r>
      <w:r>
        <w:rPr>
          <w:rFonts w:ascii="Times New Roman" w:hAnsi="Times New Roman"/>
          <w:color w:val="000000"/>
        </w:rPr>
        <w:t>PCR</w:t>
      </w:r>
      <w:r>
        <w:rPr>
          <w:rFonts w:ascii="Times New Roman" w:hAnsi="Times New Roman"/>
        </w:rPr>
        <w:t xml:space="preserve"> (qPCR) assay using caecal gDNA.</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call it the parasite-host DNA log-rati</w:t>
      </w:r>
      <w:r>
        <w:rPr>
          <w:rFonts w:ascii="Times New Roman" w:hAnsi="Times New Roman"/>
          <w:color w:val="000000"/>
          <w:highlight w:val="white"/>
        </w:rPr>
        <w:t xml:space="preserve">o (Figure 3a). </w:t>
      </w:r>
      <w:r>
        <w:rPr>
          <w:rFonts w:ascii="Times New Roman" w:hAnsi="Times New Roman"/>
          <w:highlight w:val="white"/>
        </w:rPr>
        <w:t>The analysis of i</w:t>
      </w:r>
      <w:r>
        <w:rPr>
          <w:rFonts w:ascii="Times New Roman" w:hAnsi="Times New Roman"/>
        </w:rPr>
        <w:t>nfected (</w:t>
      </w:r>
      <w:bookmarkStart w:id="11"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EfalW n = 14, EfalL n = 14</w:t>
      </w:r>
      <w:bookmarkEnd w:id="11"/>
      <w:r>
        <w:rPr>
          <w:rFonts w:ascii="Times New Roman" w:hAnsi="Times New Roman"/>
        </w:rPr>
        <w:t xml:space="preserve">) and control samples (n = 13) allowed us to estimate a limit of detection (LOD; mean + 2 standard deviations of the negative controls) for the assay at a parasite-host DNA log-ratio of -3.73. This corresponds to roughly eight </w:t>
      </w:r>
      <w:r>
        <w:rPr>
          <w:rFonts w:ascii="Times New Roman" w:hAnsi="Times New Roman"/>
          <w:i/>
          <w:iCs/>
        </w:rPr>
        <w:t>Eimeria</w:t>
      </w:r>
      <w:r>
        <w:rPr>
          <w:rFonts w:ascii="Times New Roman" w:hAnsi="Times New Roman"/>
        </w:rPr>
        <w:t xml:space="preserve"> COI molecules for 100 copies of the mouse nuclear genome. The highest value measured for an individual negative control sample was a parasite-host DNA log-ratio of -4.84. </w:t>
      </w:r>
      <w:r>
        <w:rPr>
          <w:rFonts w:ascii="Times New Roman" w:hAnsi="Times New Roman"/>
          <w:color w:val="000000"/>
        </w:rPr>
        <w:t xml:space="preserve">Maximum values for parasite-host DNA log-ratio (observed in the EfalL isolate) were 7.74 indicating a ratio of 214 parasite COI mDNA copies for each copy of the mouse genome in crude tissue at this point. </w:t>
      </w:r>
    </w:p>
    <w:p>
      <w:pPr>
        <w:pStyle w:val="TextBody"/>
        <w:shd w:val="clear" w:color="auto" w:fill="FFFFFF"/>
        <w:spacing w:lineRule="auto" w:line="360"/>
        <w:jc w:val="both"/>
        <w:rPr/>
      </w:pPr>
      <w:r>
        <w:rPr>
          <w:rFonts w:ascii="Times New Roman" w:hAnsi="Times New Roman"/>
          <w:highlight w:val="white"/>
        </w:rPr>
        <w:t xml:space="preserve">While </w:t>
      </w:r>
      <w:r>
        <w:rPr>
          <w:rFonts w:ascii="Times New Roman" w:hAnsi="Times New Roman"/>
          <w:color w:val="000000"/>
        </w:rPr>
        <w:t xml:space="preserve">at 3 dpi </w:t>
      </w:r>
      <w:r>
        <w:rPr>
          <w:rFonts w:ascii="Times New Roman" w:hAnsi="Times New Roman"/>
          <w:i/>
          <w:iCs/>
          <w:color w:val="000000"/>
        </w:rPr>
        <w:t>E. ferrisi</w:t>
      </w:r>
      <w:r>
        <w:rPr>
          <w:rFonts w:ascii="Times New Roman" w:hAnsi="Times New Roman"/>
          <w:color w:val="000000"/>
        </w:rPr>
        <w:t xml:space="preserve"> had the highest value of parasite-host DNA log-ratio (at 6.19), most infections with </w:t>
      </w:r>
      <w:r>
        <w:rPr>
          <w:rFonts w:ascii="Times New Roman" w:hAnsi="Times New Roman"/>
          <w:i/>
          <w:iCs/>
          <w:color w:val="000000"/>
        </w:rPr>
        <w:t xml:space="preserve">E. falciformis </w:t>
      </w:r>
      <w:r>
        <w:rPr>
          <w:rFonts w:ascii="Times New Roman" w:hAnsi="Times New Roman"/>
          <w:iCs/>
          <w:color w:val="000000"/>
        </w:rPr>
        <w:t>isolates</w:t>
      </w:r>
      <w:r>
        <w:rPr>
          <w:rFonts w:ascii="Times New Roman" w:hAnsi="Times New Roman"/>
          <w:color w:val="000000"/>
        </w:rPr>
        <w:t xml:space="preserve"> were still below the limit of detection (all EfalW and for two out of three EfalL samples). For </w:t>
      </w:r>
      <w:r>
        <w:rPr>
          <w:rFonts w:ascii="Times New Roman" w:hAnsi="Times New Roman"/>
          <w:i/>
          <w:iCs/>
          <w:color w:val="000000"/>
        </w:rPr>
        <w:t>E. falciformis</w:t>
      </w:r>
      <w:r>
        <w:rPr>
          <w:rFonts w:ascii="Times New Roman" w:hAnsi="Times New Roman"/>
          <w:color w:val="000000"/>
        </w:rPr>
        <w:t xml:space="preserve"> (both isolates) parasite-host DNA log-ratio increased to values well above zero (equal numbers of parasite mitochondrial and host nuclear DNA copies) on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DNA log-ratio was reduced to values below zero for all samples,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 and for most samples below the limit of detection. </w:t>
      </w:r>
    </w:p>
    <w:p>
      <w:pPr>
        <w:pStyle w:val="TextBody"/>
        <w:shd w:val="clear" w:color="auto" w:fill="FFFFFF"/>
        <w:spacing w:lineRule="auto" w:line="360"/>
        <w:jc w:val="both"/>
        <w:rPr/>
      </w:pPr>
      <w:r>
        <w:rPr>
          <w:rFonts w:ascii="Times New Roman" w:hAnsi="Times New Roman"/>
          <w:color w:val="000000"/>
        </w:rPr>
        <w:t xml:space="preserve">To test how this parasite-host DNA log-ratio predicts visible tissue stages we counted </w:t>
      </w:r>
      <w:r>
        <w:rPr>
          <w:rFonts w:ascii="Times New Roman" w:hAnsi="Times New Roman"/>
          <w:color w:val="000000"/>
        </w:rPr>
        <w:commentReference w:id="4"/>
      </w:r>
      <w:r>
        <w:rPr>
          <w:rFonts w:ascii="Times New Roman" w:hAnsi="Times New Roman"/>
          <w:color w:val="000000"/>
        </w:rPr>
        <w:t xml:space="preserve">parasite tissue stages in histological sections. In a generalized linear model (Table 1) the parasite-host DNA log-ratio is a significant predictor for the number of tissue stages (Figure 3b). The effect of the parasite-host DNA log-ratio is similar for both isolates of </w:t>
      </w:r>
      <w:r>
        <w:rPr>
          <w:rFonts w:ascii="Times New Roman" w:hAnsi="Times New Roman"/>
          <w:i/>
          <w:iCs/>
          <w:color w:val="000000"/>
        </w:rPr>
        <w:t>E. falciformis</w:t>
      </w:r>
      <w:r>
        <w:rPr>
          <w:rFonts w:ascii="Times New Roman" w:hAnsi="Times New Roman"/>
          <w:color w:val="000000"/>
        </w:rPr>
        <w:t xml:space="preserve">, meaning that a similar number of tissue stages are found for similar parasite-host DNA log-ratio in this species. For </w:t>
      </w:r>
      <w:r>
        <w:rPr>
          <w:rFonts w:ascii="Times New Roman" w:hAnsi="Times New Roman"/>
          <w:i/>
          <w:iCs/>
          <w:color w:val="000000"/>
        </w:rPr>
        <w:t>E. ferrisi,</w:t>
      </w:r>
      <w:r>
        <w:rPr>
          <w:rFonts w:ascii="Times New Roman" w:hAnsi="Times New Roman"/>
          <w:color w:val="000000"/>
        </w:rPr>
        <w:t xml:space="preserve"> however, a significant interaction effect indicates that a lower number of tissue stages is found for similar DNA concentrations. Inspection of Figure 3b makes clear that for </w:t>
      </w:r>
      <w:r>
        <w:rPr>
          <w:rFonts w:ascii="Times New Roman" w:hAnsi="Times New Roman"/>
          <w:i/>
          <w:iCs/>
          <w:color w:val="000000"/>
        </w:rPr>
        <w:t>E. ferrisi</w:t>
      </w:r>
      <w:r>
        <w:rPr>
          <w:rFonts w:ascii="Times New Roman" w:hAnsi="Times New Roman"/>
          <w:color w:val="000000"/>
        </w:rPr>
        <w:t xml:space="preserve"> early (3 dpi) parasite presence did not coincide with tissue stages. </w:t>
      </w:r>
    </w:p>
    <w:p>
      <w:pPr>
        <w:pStyle w:val="TextBody"/>
        <w:shd w:val="clear" w:color="auto" w:fill="FFFFFF"/>
        <w:spacing w:lineRule="auto" w:line="360"/>
        <w:jc w:val="both"/>
        <w:rPr/>
      </w:pPr>
      <w:r>
        <w:rPr/>
      </w:r>
    </w:p>
    <w:p>
      <w:pPr>
        <w:pStyle w:val="TextBody"/>
        <w:shd w:val="clear" w:color="auto" w:fill="FFFFFF"/>
        <w:spacing w:lineRule="auto" w:line="360"/>
        <w:jc w:val="both"/>
        <w:rPr>
          <w:rFonts w:ascii="Times New Roman" w:hAnsi="Times New Roman" w:cs="Times New Roman"/>
          <w:color w:val="000000"/>
        </w:rPr>
      </w:pPr>
      <w:r>
        <w:rPr>
          <w:rFonts w:cs="Times New Roman" w:ascii="Times New Roman" w:hAnsi="Times New Roman"/>
          <w:b/>
          <w:bCs/>
        </w:rPr>
        <w:t>Table 1</w:t>
      </w:r>
      <w:r>
        <w:rPr>
          <w:rFonts w:cs="Times New Roman" w:ascii="Times New Roman" w:hAnsi="Times New Roman"/>
        </w:rPr>
        <w:t xml:space="preserve"> – A generalized linear model predicts tissue lesions with the amount of parasite DNA relative to host DNA (parasite-host DNA log-ratio).</w:t>
      </w:r>
    </w:p>
    <w:tbl>
      <w:tblPr>
        <w:tblW w:w="7543" w:type="dxa"/>
        <w:jc w:val="left"/>
        <w:tblInd w:w="0" w:type="dxa"/>
        <w:tblBorders>
          <w:top w:val="double" w:sz="2" w:space="0" w:color="000001"/>
        </w:tblBorders>
        <w:tblCellMar>
          <w:top w:w="113" w:type="dxa"/>
          <w:left w:w="0" w:type="dxa"/>
          <w:bottom w:w="0" w:type="dxa"/>
          <w:right w:w="0" w:type="dxa"/>
        </w:tblCellMar>
        <w:tblLook w:val="04a0" w:noVBand="1" w:noHBand="0" w:lastColumn="0" w:firstColumn="1" w:lastRow="0" w:firstRow="1"/>
      </w:tblPr>
      <w:tblGrid>
        <w:gridCol w:w="2311"/>
        <w:gridCol w:w="146"/>
        <w:gridCol w:w="1625"/>
        <w:gridCol w:w="1811"/>
        <w:gridCol w:w="1650"/>
      </w:tblGrid>
      <w:tr>
        <w:trPr/>
        <w:tc>
          <w:tcPr>
            <w:tcW w:w="2311" w:type="dxa"/>
            <w:tcBorders>
              <w:top w:val="doub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Lesion score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Prediction</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CI</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w:t>
            </w:r>
          </w:p>
        </w:tc>
      </w:tr>
      <w:tr>
        <w:trPr/>
        <w:tc>
          <w:tcPr>
            <w:tcW w:w="23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(Intercept)</w:t>
            </w:r>
          </w:p>
        </w:tc>
        <w:tc>
          <w:tcPr>
            <w:tcW w:w="146" w:type="dxa"/>
            <w:tcBorders>
              <w:top w:val="single" w:sz="2" w:space="0" w:color="000001"/>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4.43</w:t>
            </w:r>
          </w:p>
        </w:tc>
        <w:tc>
          <w:tcPr>
            <w:tcW w:w="18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3.18 – 6.03</w:t>
            </w:r>
          </w:p>
        </w:tc>
        <w:tc>
          <w:tcPr>
            <w:tcW w:w="1650"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1.55</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1.48 – 1.64</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7543" w:type="dxa"/>
            <w:gridSpan w:val="5"/>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Infection isolate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3.03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2.09 – 4.46</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EferW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2.23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1.45 – 3.42</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0.90</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0.84 – 0.95</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Inf.EferW</w:t>
            </w:r>
          </w:p>
        </w:tc>
        <w:tc>
          <w:tcPr>
            <w:tcW w:w="146" w:type="dxa"/>
            <w:tcBorders>
              <w:top w:val="single" w:sz="2" w:space="0" w:color="000001"/>
              <w:bottom w:val="single" w:sz="2" w:space="0" w:color="000001"/>
              <w:insideH w:val="single" w:sz="2" w:space="0" w:color="000001"/>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0.69</w:t>
            </w:r>
          </w:p>
        </w:tc>
        <w:tc>
          <w:tcPr>
            <w:tcW w:w="18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0.63 – 0.76</w:t>
            </w:r>
          </w:p>
        </w:tc>
        <w:tc>
          <w:tcPr>
            <w:tcW w:w="1650"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Observations</w:t>
            </w:r>
          </w:p>
        </w:tc>
        <w:tc>
          <w:tcPr>
            <w:tcW w:w="146" w:type="dxa"/>
            <w:tcBorders>
              <w:top w:val="single" w:sz="2" w:space="0" w:color="000001"/>
              <w:bottom w:val="single" w:sz="4" w:space="0" w:color="00000A"/>
              <w:insideH w:val="single" w:sz="4" w:space="0" w:color="00000A"/>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33</w:t>
            </w:r>
          </w:p>
        </w:tc>
      </w:tr>
    </w:tbl>
    <w:p>
      <w:pPr>
        <w:pStyle w:val="Normal"/>
        <w:shd w:val="clear" w:color="auto" w:fill="FFFFFF"/>
        <w:spacing w:lineRule="auto" w:line="360"/>
        <w:jc w:val="both"/>
        <w:rPr/>
      </w:pPr>
      <w:r>
        <w:rPr/>
      </w:r>
    </w:p>
    <w:p>
      <w:pPr>
        <w:pStyle w:val="Normal"/>
        <w:shd w:val="clear" w:color="auto" w:fill="FFFFFF"/>
        <w:spacing w:lineRule="auto" w:line="360"/>
        <w:jc w:val="both"/>
        <w:rPr/>
      </w:pPr>
      <w:r>
        <w:rPr/>
      </w:r>
      <w:r>
        <w:br w:type="page"/>
      </w:r>
    </w:p>
    <w:p>
      <w:pPr>
        <w:pStyle w:val="Normal"/>
        <w:shd w:val="clear" w:color="auto" w:fill="FFFFFF"/>
        <w:spacing w:lineRule="auto" w:line="360"/>
        <w:jc w:val="both"/>
        <w:rPr/>
      </w:pPr>
      <w:r>
        <w:drawing>
          <wp:anchor behindDoc="0" distT="0" distB="0" distL="0" distR="0" simplePos="0" locked="0" layoutInCell="1" allowOverlap="1" relativeHeight="3">
            <wp:simplePos x="0" y="0"/>
            <wp:positionH relativeFrom="page">
              <wp:posOffset>546735</wp:posOffset>
            </wp:positionH>
            <wp:positionV relativeFrom="page">
              <wp:posOffset>777240</wp:posOffset>
            </wp:positionV>
            <wp:extent cx="4572000" cy="73152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7315200"/>
                    </a:xfrm>
                    <a:prstGeom prst="rect">
                      <a:avLst/>
                    </a:prstGeom>
                  </pic:spPr>
                </pic:pic>
              </a:graphicData>
            </a:graphic>
          </wp:anchor>
        </w:drawing>
      </w:r>
      <w:r>
        <w:rPr/>
      </w:r>
      <w:r>
        <w:rPr/>
        <w:commentReference w:id="5"/>
        <w:commentReference w:id="6"/>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TextBody"/>
        <w:spacing w:lineRule="auto" w:line="360"/>
        <w:jc w:val="both"/>
        <w:rPr/>
      </w:pPr>
      <w:r>
        <w:rPr>
          <w:rFonts w:ascii="Times New Roman" w:hAnsi="Times New Roman"/>
          <w:b/>
          <w:bCs/>
          <w:color w:val="000000"/>
        </w:rPr>
        <w:t>Figure 3 –</w:t>
      </w:r>
      <w:r>
        <w:rPr>
          <w:rFonts w:ascii="Times New Roman" w:hAnsi="Times New Roman"/>
          <w:color w:val="000000"/>
        </w:rPr>
        <w:t xml:space="preserve"> The relative amount of parasite </w:t>
      </w:r>
      <w:r>
        <w:rPr>
          <w:rFonts w:ascii="Times New Roman" w:hAnsi="Times New Roman"/>
          <w:i/>
        </w:rPr>
        <w:t>vs.</w:t>
      </w:r>
      <w:r>
        <w:rPr>
          <w:rFonts w:ascii="Times New Roman" w:hAnsi="Times New Roman"/>
          <w:color w:val="000000"/>
        </w:rPr>
        <w:t xml:space="preserve"> host DNA (parasite-host DNA log-ratio) estimates the intensity of parasite caecum tissue stages. </w:t>
      </w:r>
      <w:r>
        <w:rPr>
          <w:rFonts w:ascii="Times New Roman" w:hAnsi="Times New Roman"/>
          <w:color w:val="000000"/>
          <w:highlight w:val="white"/>
        </w:rPr>
        <w:t>a) The parasite-host DNA log-ratio was calculated from the difference in cycle of threshold (C</w:t>
      </w:r>
      <w:r>
        <w:rPr>
          <w:rFonts w:ascii="Times New Roman" w:hAnsi="Times New Roman"/>
          <w:color w:val="000000"/>
          <w:highlight w:val="white"/>
          <w:vertAlign w:val="subscript"/>
        </w:rPr>
        <w:t>t</w:t>
      </w:r>
      <w:r>
        <w:rPr>
          <w:rFonts w:ascii="Times New Roman" w:hAnsi="Times New Roman"/>
          <w:color w:val="000000"/>
          <w:highlight w:val="white"/>
        </w:rPr>
        <w:t>) values of qPCRs performed on a single copy nuclear gene (Cdc42) of the host and on a mitochondrial (COI) gene of the parasite. Lines are drawn using local p</w:t>
      </w:r>
      <w:r>
        <w:rPr>
          <w:rFonts w:ascii="Times New Roman" w:hAnsi="Times New Roman"/>
          <w:color w:val="000000"/>
        </w:rPr>
        <w:t xml:space="preserve">olynomial regression fitting (a “loess smoother”). b) Predictions of parasitic tissue stages 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rPr>
        <w:t>E. falciformis</w:t>
      </w:r>
      <w:r>
        <w:rPr>
          <w:rFonts w:ascii="Times New Roman" w:hAnsi="Times New Roman"/>
          <w:color w:val="000000"/>
        </w:rPr>
        <w:t xml:space="preserve"> (EfalW and EfalL) this model provides better fit than for </w:t>
      </w:r>
      <w:r>
        <w:rPr>
          <w:rFonts w:ascii="Times New Roman" w:hAnsi="Times New Roman"/>
          <w:i/>
          <w:iCs/>
          <w:color w:val="000000"/>
        </w:rPr>
        <w:t>E. ferrisi</w:t>
      </w:r>
      <w:r>
        <w:rPr>
          <w:rFonts w:ascii="Times New Roman" w:hAnsi="Times New Roman"/>
          <w:color w:val="000000"/>
        </w:rPr>
        <w:t xml:space="preserve"> (EferW).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the immune response of NMRI mice against the </w:t>
      </w:r>
      <w:r>
        <w:rPr>
          <w:rFonts w:ascii="Times New Roman" w:hAnsi="Times New Roman"/>
          <w:i/>
          <w:iCs/>
          <w:color w:val="000000"/>
        </w:rPr>
        <w:t>Eimeria</w:t>
      </w:r>
      <w:r>
        <w:rPr>
          <w:rFonts w:ascii="Times New Roman" w:hAnsi="Times New Roman"/>
          <w:color w:val="000000"/>
        </w:rPr>
        <w:t xml:space="preserve"> isolates we studied the gene expression of relevant cytokines in the spleen. Expression levels for most genes </w:t>
      </w:r>
      <w:r>
        <w:rPr>
          <w:rFonts w:ascii="Times New Roman" w:hAnsi="Times New Roman"/>
          <w:color w:val="000000"/>
          <w:u w:val="none"/>
        </w:rPr>
        <w:t>differ</w:t>
      </w:r>
      <w:r>
        <w:rPr>
          <w:rFonts w:ascii="Times New Roman" w:hAnsi="Times New Roman"/>
          <w:color w:val="000000"/>
          <w:u w:val="none"/>
        </w:rPr>
        <w:commentReference w:id="7"/>
      </w:r>
      <w:r>
        <w:rPr>
          <w:rFonts w:ascii="Times New Roman" w:hAnsi="Times New Roman"/>
          <w:color w:val="000000"/>
        </w:rPr>
        <w:t xml:space="preserve">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(EfalL</w:t>
      </w:r>
      <w:r>
        <w:rPr>
          <w:rFonts w:ascii="Times New Roman" w:hAnsi="Times New Roman"/>
          <w:bCs/>
        </w:rPr>
        <w:t>)</w:t>
      </w:r>
      <w:r>
        <w:rPr>
          <w:rFonts w:ascii="Times New Roman" w:hAnsi="Times New Roman"/>
          <w:color w:val="000000"/>
        </w:rPr>
        <w:t xml:space="preserve"> (Figure 4). We used linear mixed effect models with the dpi as random effect to “pool” information over multiple dpi, </w:t>
      </w:r>
      <w:r>
        <w:rPr>
          <w:rFonts w:ascii="Times New Roman" w:hAnsi="Times New Roman"/>
          <w:color w:val="000000"/>
        </w:rPr>
        <w:t xml:space="preserve">effectively </w:t>
      </w:r>
      <w:r>
        <w:rPr>
          <w:rFonts w:ascii="Times New Roman" w:hAnsi="Times New Roman"/>
          <w:color w:val="000000"/>
        </w:rPr>
        <w:t xml:space="preserve">increasing sample sizes. Mice infected with EfalL show significantly higher expression levels of </w:t>
      </w:r>
      <w:r>
        <w:rPr/>
        <w:t>ch</w:t>
      </w:r>
      <w:r>
        <w:rPr>
          <w:rFonts w:ascii="Times New Roman" w:hAnsi="Times New Roman"/>
          <w:color w:val="000000"/>
        </w:rPr>
        <w:t xml:space="preserve">emokine 9 (CxCl9), interleukins 10 and 12 (Il10 and Il12), tumour growth factor beta (Tgfβ), and signal transducer and activator of transcription 6 (Stat6). We did not detect significant expression differences between control and EfalL infected mice for interleukin 6 (Il6), interferon gamma (Ifnγ) and tumour necrosis factor alpha (Tnfα). </w:t>
      </w:r>
    </w:p>
    <w:p>
      <w:pPr>
        <w:pStyle w:val="TextBodyIndent"/>
        <w:spacing w:lineRule="auto" w:line="360"/>
        <w:jc w:val="both"/>
        <w:rPr/>
      </w:pPr>
      <w:r>
        <w:rPr>
          <w:rFonts w:ascii="Times New Roman" w:hAnsi="Times New Roman"/>
          <w:color w:val="000000"/>
        </w:rPr>
        <w:t>For both wild-derived strains</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(EfalW) and </w:t>
      </w:r>
      <w:r>
        <w:rPr>
          <w:rFonts w:ascii="Times New Roman" w:hAnsi="Times New Roman"/>
          <w:i/>
          <w:iCs/>
          <w:color w:val="000000"/>
          <w:highlight w:val="white"/>
        </w:rPr>
        <w:t>E. ferris</w:t>
      </w:r>
      <w:bookmarkStart w:id="12" w:name="move515364668"/>
      <w:bookmarkEnd w:id="12"/>
      <w:r>
        <w:rPr>
          <w:rFonts w:ascii="Times New Roman" w:hAnsi="Times New Roman"/>
          <w:i/>
          <w:iCs/>
          <w:color w:val="000000"/>
          <w:highlight w:val="white"/>
        </w:rPr>
        <w:t>i</w:t>
      </w:r>
      <w:r>
        <w:rPr>
          <w:rFonts w:ascii="Times New Roman" w:hAnsi="Times New Roman"/>
          <w:color w:val="000000"/>
          <w:highlight w:val="white"/>
        </w:rPr>
        <w:t xml:space="preserve"> (EferW), in contrast,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in infections with the laboratory isolate (EfalL) is also significantly elevated compared to infections with both wild derived parasite isolates (EferW and EfalW) </w:t>
      </w:r>
      <w:r>
        <w:rPr>
          <w:rFonts w:ascii="Times New Roman" w:hAnsi="Times New Roman"/>
          <w:color w:val="000000"/>
          <w:highlight w:val="white"/>
        </w:rPr>
        <w:t xml:space="preserve">(Table 2).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course of infection.  In some cases this included differences between infections with different parasite isolates (Figure 4).</w:t>
      </w:r>
      <w:r>
        <w:rPr>
          <w:rFonts w:ascii="Times New Roman" w:hAnsi="Times New Roman"/>
        </w:rPr>
        <w:t xml:space="preserve"> We did not analyse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laboratory isolate (EfalL). Both cases of potential elevations in expression failed to be detected as significant over controls in our mixed effect models because it was very transient and diminished already at 7 dpi. </w:t>
      </w:r>
      <w:r>
        <w:rPr>
          <w:rFonts w:ascii="Times New Roman" w:hAnsi="Times New Roman"/>
        </w:rPr>
        <w:t xml:space="preserve">Il10, Il12, Stat6 and CxCl9 show elevated expression levels at multiple days of infection for the EfalL compared to all other infection groups. </w:t>
      </w:r>
      <w:r>
        <w:rPr>
          <w:rFonts w:ascii="Times New Roman" w:hAnsi="Times New Roman"/>
          <w:i/>
          <w:iCs/>
          <w:color w:val="000000"/>
          <w:highlight w:val="white"/>
        </w:rPr>
        <w:t>TGFβ</w:t>
      </w:r>
      <w:r>
        <w:rPr>
          <w:rFonts w:ascii="Times New Roman" w:hAnsi="Times New Roman"/>
          <w:color w:val="000000"/>
          <w:highlight w:val="white"/>
        </w:rPr>
        <w:t xml:space="preserve"> shows somewhat elevated expression levels early in infection with </w:t>
      </w:r>
      <w:commentRangeStart w:id="8"/>
      <w:r>
        <w:rPr>
          <w:rFonts w:ascii="Times New Roman" w:hAnsi="Times New Roman"/>
          <w:color w:val="000000"/>
          <w:highlight w:val="white"/>
        </w:rPr>
        <w:t>EferW</w:t>
      </w:r>
      <w:r>
        <w:rPr>
          <w:rFonts w:ascii="Times New Roman" w:hAnsi="Times New Roman"/>
          <w:color w:val="000000"/>
          <w:highlight w:val="white"/>
        </w:rPr>
      </w:r>
      <w:commentRangeEnd w:id="8"/>
      <w:r>
        <w:commentReference w:id="8"/>
      </w:r>
      <w:r>
        <w:rPr>
          <w:rFonts w:ascii="Times New Roman" w:hAnsi="Times New Roman"/>
          <w:color w:val="000000"/>
          <w:highlight w:val="white"/>
        </w:rPr>
        <w:t xml:space="preserve"> (3 and 5 dpi) and late in infections with EfalL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highlight w:val="white"/>
        </w:rPr>
        <w:t xml:space="preserve">In summary expression of genes relevant for immune responses did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(EfalW) and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color w:val="000000"/>
          <w:highlight w:val="white"/>
        </w:rPr>
        <w:t>EferW</w:t>
      </w:r>
      <w:r>
        <w:rPr>
          <w:rFonts w:ascii="Times New Roman" w:hAnsi="Times New Roman"/>
          <w:color w:val="000000"/>
          <w:highlight w:val="white"/>
        </w:rPr>
        <w:t xml:space="preserve">). In contrast, most genes were expressed significantly higher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(EfalW) isolate</w:t>
      </w:r>
      <w:r>
        <w:rPr>
          <w:rFonts w:ascii="Times New Roman" w:hAnsi="Times New Roman"/>
          <w:i/>
          <w:iCs/>
          <w:color w:val="000000"/>
          <w:highlight w:val="white"/>
        </w:rPr>
        <w:t xml:space="preserve">. </w:t>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2</w:t>
      </w:r>
      <w:r>
        <w:rPr>
          <w:rFonts w:ascii="Times New Roman" w:hAnsi="Times New Roman"/>
          <w:color w:val="000000"/>
        </w:rPr>
        <w:t xml:space="preserve"> – Generalized linear mixed effect models show gene expression differences between wild (EfalW) and laboratory (EfalL)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1107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332220" cy="211074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Hosts infected with wild and laboratory isolate of </w:t>
      </w:r>
      <w:r>
        <w:rPr>
          <w:rFonts w:ascii="Times New Roman" w:hAnsi="Times New Roman"/>
          <w:i/>
          <w:iCs/>
        </w:rPr>
        <w:t>E. falciformis</w:t>
      </w:r>
      <w:r>
        <w:rPr>
          <w:rFonts w:ascii="Times New Roman" w:hAnsi="Times New Roman"/>
        </w:rPr>
        <w:t xml:space="preserve"> show different patterns of gene expression in the spleen. Mice were sacrificed at different time points post infection and mRNA expression was assessed using quantitative PCRs.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 falciformis </w:t>
      </w:r>
      <w:r>
        <w:rPr>
          <w:rFonts w:ascii="Times New Roman" w:hAnsi="Times New Roman"/>
          <w:b/>
          <w:bCs/>
          <w:iCs/>
          <w:color w:val="000000"/>
          <w:sz w:val="26"/>
          <w:szCs w:val="26"/>
        </w:rPr>
        <w:t>isolates</w:t>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rPr>
        <w:t xml:space="preserve">To </w:t>
      </w:r>
      <w:commentRangeStart w:id="9"/>
      <w:r>
        <w:rPr>
          <w:rFonts w:ascii="Times New Roman" w:hAnsi="Times New Roman"/>
        </w:rPr>
        <w:t xml:space="preserve">link our observation of gene expression </w:t>
      </w:r>
      <w:r>
        <w:rPr>
          <w:rFonts w:ascii="Times New Roman" w:hAnsi="Times New Roman"/>
        </w:rPr>
        <w:t xml:space="preserve">in the spleen </w:t>
      </w:r>
      <w:r>
        <w:rPr>
          <w:rFonts w:ascii="Times New Roman" w:hAnsi="Times New Roman"/>
        </w:rPr>
        <w:t>with independent measures of immune response and pathological changes</w:t>
      </w:r>
      <w:r>
        <w:rPr>
          <w:rFonts w:ascii="Times New Roman" w:hAnsi="Times New Roman"/>
        </w:rPr>
      </w:r>
      <w:commentRangeEnd w:id="9"/>
      <w:r>
        <w:commentReference w:id="9"/>
      </w:r>
      <w:r>
        <w:rPr>
          <w:rFonts w:ascii="Times New Roman" w:hAnsi="Times New Roman"/>
        </w:rPr>
        <w:t>, we performed a histological scoring of inflammatory cell infiltration</w:t>
      </w:r>
      <w:r>
        <w:rPr>
          <w:rFonts w:ascii="Times New Roman" w:hAnsi="Times New Roman"/>
          <w:color w:val="000000"/>
        </w:rPr>
        <w:t xml:space="preserve"> (Table 3, Figure 5). </w:t>
      </w:r>
      <w:r>
        <w:rPr>
          <w:rFonts w:ascii="Times New Roman" w:hAnsi="Times New Roman"/>
        </w:rPr>
        <w:t xml:space="preserve">Uninfected mice did not have any inflammatory cell infiltration, besides a few (n= xx) exceptions with very low numbers of infiltrating KIND_OF cells. </w:t>
      </w:r>
    </w:p>
    <w:p>
      <w:pPr>
        <w:pStyle w:val="TextBody"/>
        <w:spacing w:lineRule="auto" w:line="360"/>
        <w:jc w:val="both"/>
        <w:rPr/>
      </w:pPr>
      <w:r>
        <w:rPr>
          <w:rFonts w:ascii="Times New Roman" w:hAnsi="Times New Roman"/>
          <w:color w:val="000000"/>
        </w:rPr>
        <w:t xml:space="preserve">In mice infected with the laboratory isolate of </w:t>
      </w:r>
      <w:r>
        <w:rPr>
          <w:rFonts w:ascii="Times New Roman" w:hAnsi="Times New Roman"/>
          <w:i/>
          <w:iCs/>
          <w:color w:val="000000"/>
        </w:rPr>
        <w:t>E. falciformis</w:t>
      </w:r>
      <w:r>
        <w:rPr>
          <w:rFonts w:ascii="Times New Roman" w:hAnsi="Times New Roman"/>
          <w:color w:val="000000"/>
        </w:rPr>
        <w:t xml:space="preserve"> (Ef</w:t>
      </w:r>
      <w:r>
        <w:rPr>
          <w:rFonts w:ascii="Times New Roman" w:hAnsi="Times New Roman"/>
          <w:color w:val="000000"/>
        </w:rPr>
        <w:t>al</w:t>
      </w:r>
      <w:r>
        <w:rPr>
          <w:rFonts w:ascii="Times New Roman" w:hAnsi="Times New Roman"/>
          <w:color w:val="000000"/>
        </w:rPr>
        <w:t>L) a relatively high score of inflammation was already observed during pre-patency (at 5 dpi), the extent of immune infiltration remained high until 9 dpi and declined towards 11 dpi. In contrast, in caeca of mice infected with th</w:t>
      </w:r>
      <w:r>
        <w:rPr>
          <w:rFonts w:ascii="Times New Roman" w:hAnsi="Times New Roman"/>
          <w:i w:val="false"/>
          <w:iCs w:val="false"/>
          <w:color w:val="000000"/>
        </w:rPr>
        <w:t xml:space="preserve">e recently </w:t>
      </w:r>
      <w:r>
        <w:rPr>
          <w:rFonts w:ascii="Times New Roman" w:hAnsi="Times New Roman"/>
          <w:color w:val="000000"/>
        </w:rPr>
        <w:t xml:space="preserve">derived isolate of </w:t>
      </w:r>
      <w:r>
        <w:rPr>
          <w:rFonts w:ascii="Times New Roman" w:hAnsi="Times New Roman"/>
          <w:i/>
          <w:iCs/>
          <w:color w:val="000000"/>
        </w:rPr>
        <w:t>E. falciformis</w:t>
      </w:r>
      <w:r>
        <w:rPr>
          <w:rFonts w:ascii="Times New Roman" w:hAnsi="Times New Roman"/>
          <w:color w:val="000000"/>
        </w:rPr>
        <w:t xml:space="preserve"> (EfalW) only low numbers of inflammatory cells were found in the pre-patent period. Infiltration consisted mainly of lymphocytes and plasma cells at this stage of infection. Inflammation then increased at 7 dpi onwards,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marked at 9 dpi before decreasing slightly towards 11 dpi. </w:t>
      </w:r>
    </w:p>
    <w:p>
      <w:pPr>
        <w:pStyle w:val="TextBody"/>
        <w:tabs>
          <w:tab w:val="left" w:pos="1080" w:leader="none"/>
        </w:tabs>
        <w:spacing w:lineRule="auto" w:line="360"/>
        <w:jc w:val="both"/>
        <w:rPr>
          <w:rFonts w:ascii="Times New Roman" w:hAnsi="Times New Roman"/>
          <w:color w:val="000000"/>
        </w:rPr>
      </w:pPr>
      <w:r>
        <w:rPr>
          <w:rFonts w:ascii="Times New Roman" w:hAnsi="Times New Roman"/>
          <w:color w:val="000000"/>
        </w:rPr>
      </w:r>
    </w:p>
    <w:p>
      <w:pPr>
        <w:pStyle w:val="TextBody"/>
        <w:tabs>
          <w:tab w:val="left" w:pos="1080" w:leader="none"/>
        </w:tabs>
        <w:spacing w:lineRule="auto" w:line="360"/>
        <w:jc w:val="both"/>
        <w:rPr/>
      </w:pPr>
      <w:r>
        <w:rPr/>
        <mc:AlternateContent>
          <mc:Choice Requires="wpg">
            <w:drawing>
              <wp:anchor behindDoc="0" distT="0" distB="0" distL="114300" distR="114300" simplePos="0" locked="0" layoutInCell="1" allowOverlap="1" relativeHeight="5" wp14:anchorId="3D497CE2">
                <wp:simplePos x="0" y="0"/>
                <wp:positionH relativeFrom="column">
                  <wp:posOffset>0</wp:posOffset>
                </wp:positionH>
                <wp:positionV relativeFrom="paragraph">
                  <wp:posOffset>-4445</wp:posOffset>
                </wp:positionV>
                <wp:extent cx="5589270" cy="1450340"/>
                <wp:effectExtent l="0" t="0" r="0" b="3175"/>
                <wp:wrapTopAndBottom/>
                <wp:docPr id="5" name="Gruppieren 17"/>
                <a:graphic xmlns:a="http://schemas.openxmlformats.org/drawingml/2006/main">
                  <a:graphicData uri="http://schemas.microsoft.com/office/word/2010/wordprocessingGroup">
                    <wpg:wgp>
                      <wpg:cNvGrpSpPr/>
                      <wpg:grpSpPr>
                        <a:xfrm>
                          <a:off x="0" y="0"/>
                          <a:ext cx="5588640" cy="1449720"/>
                        </a:xfrm>
                      </wpg:grpSpPr>
                      <pic:pic xmlns:pic="http://schemas.openxmlformats.org/drawingml/2006/picture">
                        <pic:nvPicPr>
                          <pic:cNvPr id="0" name="Grafik 11" descr=""/>
                          <pic:cNvPicPr/>
                        </pic:nvPicPr>
                        <pic:blipFill>
                          <a:blip r:embed="rId10"/>
                          <a:stretch/>
                        </pic:blipFill>
                        <pic:spPr>
                          <a:xfrm>
                            <a:off x="0" y="8280"/>
                            <a:ext cx="1828080" cy="1441440"/>
                          </a:xfrm>
                          <a:prstGeom prst="rect">
                            <a:avLst/>
                          </a:prstGeom>
                          <a:ln>
                            <a:noFill/>
                          </a:ln>
                        </pic:spPr>
                      </pic:pic>
                      <pic:pic xmlns:pic="http://schemas.openxmlformats.org/drawingml/2006/picture">
                        <pic:nvPicPr>
                          <pic:cNvPr id="1" name="Grafik 12" descr=""/>
                          <pic:cNvPicPr/>
                        </pic:nvPicPr>
                        <pic:blipFill>
                          <a:blip r:embed="rId11"/>
                          <a:stretch/>
                        </pic:blipFill>
                        <pic:spPr>
                          <a:xfrm>
                            <a:off x="1882080" y="8280"/>
                            <a:ext cx="1816200" cy="1433160"/>
                          </a:xfrm>
                          <a:prstGeom prst="rect">
                            <a:avLst/>
                          </a:prstGeom>
                          <a:ln>
                            <a:noFill/>
                          </a:ln>
                        </pic:spPr>
                      </pic:pic>
                      <pic:pic xmlns:pic="http://schemas.openxmlformats.org/drawingml/2006/picture">
                        <pic:nvPicPr>
                          <pic:cNvPr id="2" name="Grafik 16" descr=""/>
                          <pic:cNvPicPr/>
                        </pic:nvPicPr>
                        <pic:blipFill>
                          <a:blip r:embed="rId12"/>
                          <a:stretch/>
                        </pic:blipFill>
                        <pic:spPr>
                          <a:xfrm>
                            <a:off x="3760560" y="0"/>
                            <a:ext cx="1828080" cy="1441440"/>
                          </a:xfrm>
                          <a:prstGeom prst="rect">
                            <a:avLst/>
                          </a:prstGeom>
                          <a:ln>
                            <a:noFill/>
                          </a:ln>
                        </pic:spPr>
                      </pic:pic>
                    </wpg:wgp>
                  </a:graphicData>
                </a:graphic>
              </wp:anchor>
            </w:drawing>
          </mc:Choice>
          <mc:Fallback>
            <w:pict>
              <v:group id="shape_0" alt="Gruppieren 17" style="position:absolute;margin-left:0pt;margin-top:-0.35pt;width:440.05pt;height:114.15pt" coordorigin="0,-7" coordsize="8801,2283">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1" stroked="f" style="position:absolute;left:0;top:6;width:2878;height:2269" type="shapetype_75">
                  <v:imagedata r:id="rId13" o:detectmouseclick="t"/>
                  <w10:wrap type="none"/>
                  <v:stroke color="#3465a4" joinstyle="round" endcap="flat"/>
                </v:shape>
                <v:shape id="shape_0" ID="Grafik 12" stroked="f" style="position:absolute;left:2964;top:6;width:2859;height:2256" type="shapetype_75">
                  <v:imagedata r:id="rId14" o:detectmouseclick="t"/>
                  <w10:wrap type="none"/>
                  <v:stroke color="#3465a4" joinstyle="round" endcap="flat"/>
                </v:shape>
                <v:shape id="shape_0" ID="Grafik 16" stroked="f" style="position:absolute;left:5922;top:-7;width:2878;height:2269" type="shapetype_75">
                  <v:imagedata r:id="rId15" o:detectmouseclick="t"/>
                  <w10:wrap type="none"/>
                  <v:stroke color="#3465a4" joinstyle="round" endcap="flat"/>
                </v:shape>
              </v:group>
            </w:pict>
          </mc:Fallback>
        </mc:AlternateContent>
      </w:r>
    </w:p>
    <w:p>
      <w:pPr>
        <w:pStyle w:val="TextBody"/>
        <w:tabs>
          <w:tab w:val="left" w:pos="1080" w:leader="none"/>
        </w:tabs>
        <w:spacing w:lineRule="auto" w:line="360"/>
        <w:jc w:val="both"/>
        <w:rPr/>
      </w:pPr>
      <w:r>
        <w:rPr>
          <w:rFonts w:ascii="Times New Roman" w:hAnsi="Times New Roman"/>
          <w:color w:val="000000"/>
        </w:rPr>
        <w:t xml:space="preserve">The quality of the observed infiltration was the same in both infections with wild derived and laboratory isolate of </w:t>
      </w:r>
      <w:r>
        <w:rPr>
          <w:rFonts w:ascii="Times New Roman" w:hAnsi="Times New Roman"/>
          <w:color w:val="000000"/>
        </w:rPr>
        <w:commentReference w:id="10"/>
      </w:r>
      <w:r>
        <w:rPr>
          <w:rFonts w:ascii="Times New Roman" w:hAnsi="Times New Roman"/>
          <w:i/>
          <w:iCs/>
          <w:color w:val="000000"/>
        </w:rPr>
        <w:t>E. falciformis</w:t>
      </w:r>
      <w:r>
        <w:rPr>
          <w:rFonts w:ascii="Times New Roman" w:hAnsi="Times New Roman"/>
          <w:color w:val="000000"/>
        </w:rPr>
        <w:t xml:space="preserve">. Infiltrations are consistently characterised by both KIND_OF cells </w:t>
      </w:r>
      <w:r>
        <w:rPr>
          <w:rFonts w:ascii="Times New Roman" w:hAnsi="Times New Roman"/>
          <w:color w:val="000000"/>
        </w:rPr>
        <w:commentReference w:id="11"/>
      </w:r>
      <w:r>
        <w:rPr>
          <w:rFonts w:ascii="Times New Roman" w:hAnsi="Times New Roman"/>
          <w:color w:val="2E2E2E"/>
        </w:rPr>
        <w:t>and the presence of eosinophils</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a milder inflammatory response was detected on 3 dpi and 5 dpi, with the latter being relatively (to other dpi of </w:t>
      </w:r>
      <w:r>
        <w:rPr>
          <w:rFonts w:ascii="Times New Roman" w:hAnsi="Times New Roman"/>
          <w:i/>
          <w:iCs/>
        </w:rPr>
        <w:t>E. ferrisi</w:t>
      </w:r>
      <w:r>
        <w:rPr>
          <w:rFonts w:ascii="Times New Roman" w:hAnsi="Times New Roman"/>
          <w:i w:val="false"/>
          <w:iCs w:val="false"/>
        </w:rPr>
        <w:t xml:space="preserve"> infection</w:t>
      </w:r>
      <w:r>
        <w:rPr>
          <w:rFonts w:ascii="Times New Roman" w:hAnsi="Times New Roman"/>
        </w:rPr>
        <w:t>) stronger</w:t>
      </w:r>
      <w:r>
        <w:rPr>
          <w:rFonts w:ascii="Times New Roman" w:hAnsi="Times New Roman"/>
          <w:color w:val="000000"/>
          <w:highlight w:val="white"/>
        </w:rPr>
        <w:t xml:space="preserve"> followed by a subsequent decline towards 7 dpi. We used </w:t>
      </w:r>
      <w:r>
        <w:rPr>
          <w:rFonts w:ascii="Times New Roman" w:hAnsi="Times New Roman"/>
          <w:color w:val="000000"/>
          <w:highlight w:val="white"/>
        </w:rPr>
        <w:t>an inflammation score</w:t>
      </w:r>
      <w:r>
        <w:rPr>
          <w:rFonts w:ascii="Times New Roman" w:hAnsi="Times New Roman"/>
          <w:color w:val="000000"/>
          <w:highlight w:val="white"/>
        </w:rPr>
        <w:t xml:space="preserve"> of mice sacrificed at different days during the infection in mixed effect models.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EfalL </w:t>
      </w:r>
      <w:r>
        <w:rPr>
          <w:rFonts w:ascii="Times New Roman" w:hAnsi="Times New Roman"/>
          <w:i/>
          <w:iCs/>
          <w:color w:val="000000"/>
          <w:highlight w:val="white"/>
        </w:rPr>
        <w:t>vs.</w:t>
      </w:r>
      <w:r>
        <w:rPr>
          <w:rFonts w:ascii="Times New Roman" w:hAnsi="Times New Roman"/>
          <w:color w:val="000000"/>
          <w:highlight w:val="white"/>
        </w:rPr>
        <w:t xml:space="preserve"> EferW p = 0.001; EfalW </w:t>
      </w:r>
      <w:r>
        <w:rPr>
          <w:rFonts w:ascii="Times New Roman" w:hAnsi="Times New Roman"/>
          <w:i/>
          <w:iCs/>
          <w:color w:val="000000"/>
          <w:highlight w:val="white"/>
        </w:rPr>
        <w:t>vs</w:t>
      </w:r>
      <w:r>
        <w:rPr>
          <w:rFonts w:ascii="Times New Roman" w:hAnsi="Times New Roman"/>
          <w:color w:val="000000"/>
          <w:highlight w:val="white"/>
        </w:rPr>
        <w:t>. EferW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3" w:name="23017853"/>
      <w:bookmarkEnd w:id="13"/>
      <w:r>
        <w:rPr>
          <w:rFonts w:ascii="Times New Roman" w:hAnsi="Times New Roman"/>
          <w:b/>
          <w:bCs/>
          <w:color w:val="000000"/>
          <w:sz w:val="26"/>
          <w:szCs w:val="26"/>
        </w:rPr>
        <w:t xml:space="preserve">Table 3 - Score for the relative severity of leukocyte infiltration in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6" w:type="dxa"/>
          <w:bottom w:w="55" w:type="dxa"/>
          <w:right w:w="55" w:type="dxa"/>
        </w:tblCellMar>
        <w:tblLook w:val="04a0" w:noVBand="1" w:noHBand="0" w:lastColumn="0" w:firstColumn="1" w:lastRow="0" w:firstRow="1"/>
      </w:tblPr>
      <w:tblGrid>
        <w:gridCol w:w="2156"/>
        <w:gridCol w:w="1532"/>
        <w:gridCol w:w="1637"/>
        <w:gridCol w:w="1425"/>
        <w:gridCol w:w="1695"/>
        <w:gridCol w:w="1526"/>
      </w:tblGrid>
      <w:tr>
        <w:trPr/>
        <w:tc>
          <w:tcPr>
            <w:tcW w:w="2156"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Treatment¹</w:t>
            </w:r>
          </w:p>
        </w:tc>
        <w:tc>
          <w:tcPr>
            <w:tcW w:w="7815"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2156"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7pdi</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2156"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(EferW)</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2156"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(EfalW)</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2156"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(EfalL)</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63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rFonts w:ascii="Times New Roman" w:hAnsi="Times New Roman"/>
          <w:position w:val="24"/>
        </w:rPr>
        <w:t>1</w:t>
      </w:r>
      <w:r>
        <w:rPr>
          <w:rFonts w:ascii="Times New Roman" w:hAnsi="Times New Roman"/>
        </w:rPr>
        <w:t xml:space="preserve">Leukocyte infiltration was scored on a 0 to 3 scale, where 0 represent no infiltration and 1, 2, 3 represented low, moderate, or high infiltration, respectively. One section from each caecum sample was used for scoring. Each section was subdivided into three low magnification </w:t>
      </w:r>
      <w:commentRangeStart w:id="12"/>
      <w:r>
        <w:rPr>
          <w:rFonts w:ascii="Times New Roman" w:hAnsi="Times New Roman"/>
        </w:rPr>
        <w:t>fields</w:t>
      </w:r>
      <w:r>
        <w:rPr>
          <w:rFonts w:ascii="Times New Roman" w:hAnsi="Times New Roman"/>
        </w:rPr>
      </w:r>
      <w:commentRangeEnd w:id="12"/>
      <w:r>
        <w:commentReference w:id="12"/>
      </w:r>
      <w:r>
        <w:rPr>
          <w:rFonts w:ascii="Times New Roman" w:hAnsi="Times New Roman"/>
        </w:rPr>
        <w:t xml:space="preserve">, and infiltration revealed a mixture of </w:t>
      </w:r>
      <w:commentRangeStart w:id="13"/>
      <w:r>
        <w:rPr>
          <w:rFonts w:ascii="Times New Roman" w:hAnsi="Times New Roman"/>
        </w:rPr>
        <w:t xml:space="preserve">mononuclear and </w:t>
      </w:r>
      <w:r>
        <w:rPr>
          <w:rFonts w:ascii="Times New Roman" w:hAnsi="Times New Roman"/>
        </w:rPr>
      </w:r>
      <w:commentRangeEnd w:id="13"/>
      <w:r>
        <w:commentReference w:id="13"/>
      </w:r>
      <w:r>
        <w:rPr>
          <w:rFonts w:ascii="Times New Roman" w:hAnsi="Times New Roman"/>
        </w:rPr>
        <w:t>KIND_OF cells. A numerical score was assigned to each section by averaging three low magnification fields. For each infection group and dpi values for three or two mice are reported.</w:t>
      </w:r>
    </w:p>
    <w:p>
      <w:pPr>
        <w:pStyle w:val="TextBody"/>
        <w:spacing w:lineRule="auto" w:line="360"/>
        <w:jc w:val="both"/>
        <w:rPr>
          <w:rFonts w:ascii="Times New Roman" w:hAnsi="Times New Roman"/>
        </w:rPr>
      </w:pPr>
      <w:r>
        <w:rPr>
          <w:rFonts w:ascii="Times New Roman" w:hAnsi="Times New Roman"/>
        </w:rPr>
      </w:r>
    </w:p>
    <w:p>
      <w:pPr>
        <w:pStyle w:val="Normal"/>
        <w:tabs>
          <w:tab w:val="left" w:pos="6382" w:leader="none"/>
        </w:tabs>
        <w:spacing w:lineRule="auto" w:line="360" w:before="57" w:after="57"/>
        <w:jc w:val="both"/>
        <w:rPr>
          <w:rFonts w:ascii="Times New Roman" w:hAnsi="Times New Roman"/>
          <w:b/>
          <w:b/>
          <w:bCs/>
          <w:color w:val="000000"/>
          <w:sz w:val="28"/>
          <w:szCs w:val="28"/>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w:t>
      </w:r>
      <w:r>
        <w:rPr>
          <w:rStyle w:val="Emphasis"/>
          <w:rFonts w:ascii="Times New Roman" w:hAnsi="Times New Roman"/>
          <w:i w:val="false"/>
          <w:iCs w:val="false"/>
          <w:color w:val="222222"/>
        </w:rPr>
        <w:t xml:space="preserve">combinations of </w:t>
      </w:r>
      <w:r>
        <w:rPr>
          <w:rStyle w:val="Emphasis"/>
          <w:rFonts w:ascii="Times New Roman" w:hAnsi="Times New Roman"/>
          <w:i w:val="false"/>
          <w:iCs w:val="false"/>
          <w:color w:val="222222"/>
        </w:rPr>
        <w:t xml:space="preserve">natural systems </w:t>
      </w:r>
      <w:r>
        <w:rPr>
          <w:rStyle w:val="Emphasis"/>
          <w:rFonts w:ascii="Times New Roman" w:hAnsi="Times New Roman"/>
          <w:i w:val="false"/>
          <w:iCs w:val="false"/>
          <w:color w:val="222222"/>
        </w:rPr>
        <w:t xml:space="preserve">and laboratory settings </w:t>
      </w:r>
      <w:r>
        <w:rPr>
          <w:rStyle w:val="Emphasis"/>
          <w:rFonts w:ascii="Times New Roman" w:hAnsi="Times New Roman"/>
          <w:i w:val="false"/>
          <w:iCs w:val="false"/>
          <w:color w:val="222222"/>
        </w:rPr>
        <w:t xml:space="preserve">to analyse forces shaping </w:t>
      </w:r>
      <w:r>
        <w:rPr>
          <w:rStyle w:val="Emphasis"/>
          <w:rFonts w:ascii="Times New Roman" w:hAnsi="Times New Roman"/>
          <w:i w:val="false"/>
          <w:iCs w:val="false"/>
          <w:color w:val="222222"/>
        </w:rPr>
        <w:t xml:space="preserve">fore example </w:t>
      </w:r>
      <w:r>
        <w:rPr>
          <w:rStyle w:val="Emphasis"/>
          <w:rFonts w:ascii="Times New Roman" w:hAnsi="Times New Roman"/>
          <w:i w:val="false"/>
          <w:iCs w:val="false"/>
          <w:color w:val="222222"/>
        </w:rPr>
        <w:t xml:space="preserve">the evolution of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w:t>
      </w:r>
      <w:r>
        <w:rPr>
          <w:rStyle w:val="Emphasis"/>
          <w:rFonts w:ascii="Times New Roman" w:hAnsi="Times New Roman"/>
          <w:i w:val="false"/>
          <w:iCs w:val="false"/>
          <w:color w:val="222222"/>
        </w:rPr>
        <w:t xml:space="preserve">the “laboratory isolate” </w:t>
      </w:r>
      <w:r>
        <w:rPr>
          <w:rStyle w:val="Emphasis"/>
          <w:rFonts w:ascii="Times New Roman" w:hAnsi="Times New Roman"/>
          <w:color w:val="222222"/>
        </w:rPr>
        <w:t xml:space="preserve">Eimeria falciformis </w:t>
      </w:r>
      <w:r>
        <w:rPr>
          <w:rStyle w:val="Emphasis"/>
          <w:rFonts w:ascii="Times New Roman" w:hAnsi="Times New Roman"/>
          <w:i w:val="false"/>
          <w:iCs w:val="false"/>
          <w:color w:val="222222"/>
        </w:rPr>
        <w:t xml:space="preserve">BayerHaberkorn1970 </w:t>
      </w:r>
      <w:bookmarkStart w:id="14" w:name="__UnoMark__10568_2905672918"/>
      <w:r>
        <w:rPr>
          <w:rStyle w:val="Emphasis"/>
          <w:rFonts w:ascii="Times New Roman" w:hAnsi="Times New Roman"/>
          <w:i w:val="false"/>
          <w:iCs w:val="false"/>
          <w:color w:val="222222"/>
        </w:rPr>
        <w:t>(Haberkorn, 1970)</w:t>
      </w:r>
      <w:bookmarkEnd w:id="14"/>
      <w:r>
        <w:rPr>
          <w:rStyle w:val="Emphasis"/>
          <w:rFonts w:ascii="Times New Roman" w:hAnsi="Times New Roman"/>
          <w:i w:val="false"/>
          <w:iCs w:val="false"/>
          <w:color w:val="222222"/>
        </w:rPr>
        <w:t xml:space="preserve"> </w:t>
      </w:r>
      <w:r>
        <w:rPr>
          <w:rStyle w:val="Emphasis"/>
          <w:rFonts w:ascii="Times New Roman" w:hAnsi="Times New Roman"/>
          <w:i w:val="false"/>
          <w:iCs w:val="false"/>
          <w:color w:val="222222"/>
        </w:rPr>
        <w:t xml:space="preserve">differs from wild </w:t>
      </w:r>
      <w:r>
        <w:rPr>
          <w:rStyle w:val="Emphasis"/>
          <w:rFonts w:ascii="Times New Roman" w:hAnsi="Times New Roman"/>
          <w:i w:val="false"/>
          <w:iCs w:val="false"/>
          <w:color w:val="222222"/>
        </w:rPr>
        <w:t>derived isolate</w:t>
      </w:r>
      <w:r>
        <w:rPr>
          <w:rStyle w:val="Emphasis"/>
          <w:rFonts w:ascii="Times New Roman" w:hAnsi="Times New Roman"/>
          <w:i w:val="false"/>
          <w:iCs w:val="false"/>
          <w:color w:val="222222"/>
        </w:rPr>
        <w:t xml:space="preserve">s </w:t>
      </w:r>
      <w:r>
        <w:rPr>
          <w:rStyle w:val="Emphasis"/>
          <w:rFonts w:ascii="Times New Roman" w:hAnsi="Times New Roman"/>
          <w:i w:val="false"/>
          <w:iCs w:val="false"/>
          <w:color w:val="222222"/>
        </w:rPr>
        <w:t xml:space="preserve">of the same </w:t>
      </w:r>
      <w:r>
        <w:rPr>
          <w:rStyle w:val="Emphasis"/>
          <w:rFonts w:ascii="Times New Roman" w:hAnsi="Times New Roman"/>
          <w:i w:val="false"/>
          <w:iCs w:val="false"/>
          <w:color w:val="222222"/>
        </w:rPr>
        <w:t xml:space="preserve">species </w:t>
      </w:r>
      <w:r>
        <w:rPr>
          <w:rStyle w:val="Emphasis"/>
          <w:rFonts w:ascii="Times New Roman" w:hAnsi="Times New Roman"/>
          <w:i w:val="false"/>
          <w:iCs w:val="false"/>
          <w:color w:val="222222"/>
        </w:rPr>
        <w:t xml:space="preserve">and </w:t>
      </w:r>
      <w:r>
        <w:rPr>
          <w:rStyle w:val="Emphasis"/>
          <w:rFonts w:ascii="Times New Roman" w:hAnsi="Times New Roman"/>
          <w:i w:val="false"/>
          <w:iCs w:val="false"/>
          <w:color w:val="222222"/>
        </w:rPr>
        <w:t xml:space="preserve">of </w:t>
      </w:r>
      <w:r>
        <w:rPr>
          <w:rStyle w:val="Emphasis"/>
          <w:rFonts w:ascii="Times New Roman" w:hAnsi="Times New Roman"/>
          <w:i/>
          <w:iCs/>
          <w:color w:val="222222"/>
        </w:rPr>
        <w:t xml:space="preserve">E. ferrisi </w:t>
      </w:r>
      <w:r>
        <w:rPr>
          <w:rStyle w:val="Emphasis"/>
          <w:rFonts w:ascii="Times New Roman" w:hAnsi="Times New Roman"/>
          <w:i w:val="false"/>
          <w:iCs w:val="false"/>
          <w:color w:val="222222"/>
        </w:rPr>
        <w:t xml:space="preserve">concerning </w:t>
      </w:r>
      <w:r>
        <w:rPr>
          <w:rStyle w:val="Emphasis"/>
          <w:rFonts w:ascii="Times New Roman" w:hAnsi="Times New Roman"/>
          <w:i w:val="false"/>
          <w:iCs w:val="false"/>
          <w:color w:val="222222"/>
        </w:rPr>
        <w:t xml:space="preserve">infection dynamics, </w:t>
      </w:r>
      <w:r>
        <w:rPr>
          <w:rStyle w:val="Emphasis"/>
          <w:rFonts w:ascii="Times New Roman" w:hAnsi="Times New Roman"/>
          <w:i w:val="false"/>
          <w:iCs w:val="false"/>
          <w:color w:val="222222"/>
        </w:rPr>
        <w:t xml:space="preserve">pathogenicity and </w:t>
      </w:r>
      <w:r>
        <w:rPr>
          <w:rStyle w:val="Emphasis"/>
          <w:rFonts w:ascii="Times New Roman" w:hAnsi="Times New Roman"/>
          <w:i w:val="false"/>
          <w:iCs w:val="false"/>
          <w:color w:val="222222"/>
        </w:rPr>
        <w:t xml:space="preserve">the immune reactions </w:t>
      </w:r>
      <w:r>
        <w:rPr>
          <w:rStyle w:val="Emphasis"/>
          <w:rFonts w:ascii="Times New Roman" w:hAnsi="Times New Roman"/>
          <w:i w:val="false"/>
          <w:iCs w:val="false"/>
          <w:color w:val="222222"/>
        </w:rPr>
        <w:t xml:space="preserve">it </w:t>
      </w:r>
      <w:r>
        <w:rPr>
          <w:rStyle w:val="Emphasis"/>
          <w:rFonts w:ascii="Times New Roman" w:hAnsi="Times New Roman"/>
          <w:i w:val="false"/>
          <w:iCs w:val="false"/>
          <w:color w:val="222222"/>
        </w:rPr>
        <w:t>induce</w:t>
      </w:r>
      <w:r>
        <w:rPr>
          <w:rStyle w:val="Emphasis"/>
          <w:rFonts w:ascii="Times New Roman" w:hAnsi="Times New Roman"/>
          <w:i w:val="false"/>
          <w:iCs w:val="false"/>
          <w:color w:val="222222"/>
        </w:rPr>
        <w:t>s</w:t>
      </w:r>
      <w:r>
        <w:rPr>
          <w:rStyle w:val="Emphasis"/>
          <w:rFonts w:ascii="Times New Roman" w:hAnsi="Times New Roman"/>
          <w:i w:val="false"/>
          <w:iCs w:val="false"/>
        </w:rPr>
        <w:t xml:space="preserve">. We found </w:t>
      </w:r>
      <w:r>
        <w:rPr>
          <w:rStyle w:val="Emphasis"/>
          <w:rFonts w:ascii="Times New Roman" w:hAnsi="Times New Roman"/>
          <w:i w:val="false"/>
          <w:iCs w:val="false"/>
        </w:rPr>
        <w:t xml:space="preserve">not only expected </w:t>
      </w:r>
      <w:r>
        <w:rPr>
          <w:rStyle w:val="Emphasis"/>
          <w:rFonts w:ascii="Times New Roman" w:hAnsi="Times New Roman"/>
          <w:i w:val="false"/>
          <w:iCs w:val="false"/>
        </w:rPr>
        <w:t xml:space="preserve">differences in </w:t>
      </w:r>
      <w:r>
        <w:rPr>
          <w:rStyle w:val="Emphasis"/>
          <w:rFonts w:ascii="Times New Roman" w:hAnsi="Times New Roman"/>
          <w:i w:val="false"/>
          <w:iCs w:val="false"/>
        </w:rPr>
        <w:t xml:space="preserve">the </w:t>
      </w:r>
      <w:r>
        <w:rPr>
          <w:rStyle w:val="Emphasis"/>
          <w:rFonts w:ascii="Times New Roman" w:hAnsi="Times New Roman"/>
          <w:i w:val="false"/>
          <w:iCs w:val="false"/>
        </w:rPr>
        <w:t xml:space="preserve">parasite </w:t>
      </w:r>
      <w:r>
        <w:rPr>
          <w:rStyle w:val="Emphasis"/>
          <w:rFonts w:ascii="Times New Roman" w:hAnsi="Times New Roman"/>
          <w:i w:val="false"/>
          <w:iCs w:val="false"/>
        </w:rPr>
        <w:t>life cycle</w:t>
      </w:r>
      <w:r>
        <w:rPr>
          <w:rStyle w:val="Emphasis"/>
          <w:rFonts w:ascii="Times New Roman" w:hAnsi="Times New Roman"/>
          <w:i w:val="false"/>
          <w:iCs w:val="false"/>
        </w:rPr>
        <w:t xml:space="preserve">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w:t>
      </w:r>
      <w:r>
        <w:rPr>
          <w:rStyle w:val="Emphasis"/>
          <w:rFonts w:ascii="Times New Roman" w:hAnsi="Times New Roman"/>
          <w:i w:val="false"/>
          <w:iCs w:val="false"/>
        </w:rPr>
        <w:t xml:space="preserve">but also </w:t>
      </w:r>
      <w:r>
        <w:rPr>
          <w:rStyle w:val="Emphasis"/>
          <w:rFonts w:ascii="Times New Roman" w:hAnsi="Times New Roman"/>
          <w:i w:val="false"/>
          <w:iCs w:val="false"/>
        </w:rPr>
        <w:t xml:space="preserve">differences between </w:t>
      </w:r>
      <w:r>
        <w:rPr>
          <w:rStyle w:val="Emphasis"/>
          <w:rFonts w:ascii="Times New Roman" w:hAnsi="Times New Roman"/>
          <w:i w:val="false"/>
          <w:iCs w:val="false"/>
        </w:rPr>
        <w:t xml:space="preserve">the </w:t>
      </w:r>
      <w:r>
        <w:rPr>
          <w:rStyle w:val="Emphasis"/>
          <w:rFonts w:ascii="Times New Roman" w:hAnsi="Times New Roman"/>
          <w:i w:val="false"/>
          <w:iCs w:val="false"/>
          <w:color w:val="222222"/>
        </w:rPr>
        <w:t xml:space="preserve">wild derived </w:t>
      </w:r>
      <w:r>
        <w:rPr>
          <w:rStyle w:val="Emphasis"/>
          <w:rFonts w:ascii="Times New Roman" w:hAnsi="Times New Roman"/>
          <w:i w:val="false"/>
          <w:iCs w:val="false"/>
          <w:color w:val="222222"/>
        </w:rPr>
        <w:t xml:space="preserve">and laboratory </w:t>
      </w:r>
      <w:r>
        <w:rPr>
          <w:rStyle w:val="Emphasis"/>
          <w:rFonts w:ascii="Times New Roman" w:hAnsi="Times New Roman"/>
          <w:i w:val="false"/>
          <w:iCs w:val="false"/>
          <w:color w:val="222222"/>
        </w:rPr>
        <w:t xml:space="preserve">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(EfalL) and Brandenburg88 (EfalW)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parasite isolates </w:t>
      </w:r>
      <w:bookmarkStart w:id="15" w:name="__UnoMark__10567_2905672918"/>
      <w:r>
        <w:rPr>
          <w:rStyle w:val="Emphasis"/>
          <w:rFonts w:ascii="Times New Roman" w:hAnsi="Times New Roman"/>
          <w:i w:val="false"/>
          <w:iCs w:val="false"/>
        </w:rPr>
        <w:t>(Ehret et al, 2017; Schmid et al, 2014, 2012; Stange et al, 2012)</w:t>
      </w:r>
      <w:bookmarkEnd w:id="15"/>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6" w:name="__UnoMark__10566_2905672918"/>
      <w:r>
        <w:rPr>
          <w:rStyle w:val="Emphasis"/>
          <w:rFonts w:ascii="Times New Roman" w:hAnsi="Times New Roman"/>
          <w:bCs/>
          <w:i w:val="false"/>
          <w:iCs w:val="false"/>
          <w:color w:val="000000"/>
        </w:rPr>
        <w:t>(Kasai et al, 1991; Mesfin et al, 1978)</w:t>
      </w:r>
      <w:bookmarkEnd w:id="16"/>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 xml:space="preserve">but </w:t>
      </w:r>
      <w:bookmarkStart w:id="17" w:name="__UnoMark__10565_2905672918"/>
      <w:r>
        <w:rPr>
          <w:rStyle w:val="Emphasis"/>
          <w:rFonts w:ascii="Times New Roman" w:hAnsi="Times New Roman"/>
          <w:bCs/>
          <w:i w:val="false"/>
          <w:iCs w:val="false"/>
          <w:color w:val="000000"/>
        </w:rPr>
        <w:t>Mahrt and Shi (1988) and Schito et al, (1996)</w:t>
      </w:r>
      <w:bookmarkEnd w:id="17"/>
      <w:r>
        <w:rPr>
          <w:rStyle w:val="Emphasis"/>
          <w:rFonts w:ascii="Times New Roman" w:hAnsi="Times New Roman"/>
          <w:bCs/>
          <w:i w:val="false"/>
          <w:iCs w:val="false"/>
          <w:color w:val="000000"/>
        </w:rPr>
        <w:t xml:space="preserve"> demonstrated slightly longer pre-patent periods (7 or 8 dpi) </w:t>
      </w:r>
      <w:r>
        <w:rPr>
          <w:rStyle w:val="Emphasis"/>
          <w:rFonts w:ascii="Times New Roman" w:hAnsi="Times New Roman"/>
          <w:bCs/>
          <w:i w:val="false"/>
          <w:iCs w:val="false"/>
          <w:color w:val="000000"/>
        </w:rPr>
        <w:t xml:space="preserve">also in </w:t>
      </w:r>
      <w:r>
        <w:rPr>
          <w:rStyle w:val="Emphasis"/>
          <w:rFonts w:ascii="Times New Roman" w:hAnsi="Times New Roman"/>
          <w:bCs/>
          <w:i w:val="false"/>
          <w:iCs w:val="false"/>
          <w:color w:val="000000"/>
        </w:rPr>
        <w:t xml:space="preserve">other </w:t>
      </w:r>
      <w:r>
        <w:rPr>
          <w:rStyle w:val="Emphasis"/>
          <w:rFonts w:ascii="Times New Roman" w:hAnsi="Times New Roman"/>
          <w:bCs/>
          <w:color w:val="000000"/>
        </w:rPr>
        <w:t xml:space="preserve">E. </w:t>
      </w:r>
      <w:r>
        <w:rPr>
          <w:rStyle w:val="Emphasis"/>
          <w:rFonts w:ascii="Times New Roman" w:hAnsi="Times New Roman"/>
          <w:bCs/>
          <w:color w:val="000000"/>
        </w:rPr>
        <w:t>falciformis</w:t>
      </w:r>
      <w:r>
        <w:rPr>
          <w:rStyle w:val="Emphasis"/>
          <w:rFonts w:ascii="Times New Roman" w:hAnsi="Times New Roman"/>
          <w:bCs/>
          <w:color w:val="000000"/>
        </w:rPr>
        <w:t xml:space="preserve"> </w:t>
      </w:r>
      <w:r>
        <w:rPr>
          <w:rStyle w:val="Emphasis"/>
          <w:rFonts w:ascii="Times New Roman" w:hAnsi="Times New Roman"/>
          <w:bCs/>
          <w:i w:val="false"/>
          <w:iCs w:val="false"/>
          <w:color w:val="000000"/>
        </w:rPr>
        <w:t>infections</w:t>
      </w:r>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i w:val="false"/>
          <w:iCs w:val="false"/>
          <w:color w:val="000000"/>
        </w:rPr>
        <w:t xml:space="preserve">Similarly, the output of oocysts in our study (for all isolates) was </w:t>
      </w:r>
      <w:r>
        <w:rPr>
          <w:rStyle w:val="Emphasis"/>
          <w:rFonts w:ascii="Times New Roman" w:hAnsi="Times New Roman"/>
          <w:i w:val="false"/>
          <w:iCs w:val="false"/>
          <w:color w:val="000000"/>
        </w:rPr>
        <w:t xml:space="preserve">similar or slightly lower than </w:t>
      </w:r>
      <w:r>
        <w:rPr>
          <w:rStyle w:val="Emphasis"/>
          <w:rFonts w:ascii="Times New Roman" w:hAnsi="Times New Roman"/>
          <w:i w:val="false"/>
          <w:iCs w:val="false"/>
        </w:rPr>
        <w:t>in previous reports (Ehret et al, 2017; Schmid et al, 20</w:t>
      </w:r>
      <w:bookmarkStart w:id="18" w:name="__UnoMark__10564_2905672918"/>
      <w:bookmarkEnd w:id="18"/>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dynamics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19" w:name="__UnoMark__10563_2905672918"/>
      <w:r>
        <w:rPr>
          <w:rStyle w:val="Emphasis"/>
          <w:rFonts w:ascii="Times New Roman" w:hAnsi="Times New Roman"/>
          <w:bCs/>
          <w:i w:val="false"/>
          <w:iCs w:val="false"/>
          <w:color w:val="000000"/>
        </w:rPr>
        <w:t>(Ankrom et al, 1975)</w:t>
      </w:r>
      <w:bookmarkEnd w:id="19"/>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 especially when 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the </w:t>
      </w:r>
      <w:r>
        <w:rPr>
          <w:rStyle w:val="Emphasis"/>
          <w:rFonts w:ascii="Times New Roman" w:hAnsi="Times New Roman"/>
          <w:bCs/>
          <w:i/>
          <w:i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w:t>
      </w:r>
      <w:r>
        <w:rPr>
          <w:rStyle w:val="Emphasis"/>
          <w:rFonts w:ascii="Times New Roman" w:hAnsi="Times New Roman"/>
          <w:bCs/>
          <w:i w:val="false"/>
          <w:iCs w:val="false"/>
          <w:color w:val="000000"/>
        </w:rPr>
        <w:t xml:space="preserve">It might be </w:t>
      </w:r>
      <w:r>
        <w:rPr>
          <w:rStyle w:val="Emphasis"/>
          <w:rFonts w:ascii="Times New Roman" w:hAnsi="Times New Roman"/>
          <w:bCs/>
          <w:i w:val="false"/>
          <w:iCs w:val="false"/>
          <w:color w:val="000000"/>
        </w:rPr>
        <w:t xml:space="preserve">interesting for comparisons of host-parastite interactions with more pathogenic isolates and as an alternative model with less impact on the host (i.e. allowing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0" w:name="__UnoMark__10562_2905672918"/>
      <w:r>
        <w:rPr>
          <w:rStyle w:val="Emphasis"/>
          <w:rFonts w:ascii="Times New Roman" w:hAnsi="Times New Roman"/>
          <w:i w:val="false"/>
          <w:iCs w:val="false"/>
        </w:rPr>
        <w:t>(Ehret et al, 2017; Schmid et al, 2012; Stange et al, 2012)</w:t>
      </w:r>
      <w:bookmarkEnd w:id="20"/>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i/>
          <w:iCs/>
        </w:rPr>
        <w:t>Eimeria</w:t>
      </w:r>
      <w:r>
        <w:rPr>
          <w:rStyle w:val="Emphasis"/>
          <w:rFonts w:ascii="Times New Roman" w:hAnsi="Times New Roman"/>
          <w:i w:val="false"/>
          <w:iCs w:val="false"/>
        </w:rPr>
        <w:t xml:space="preserve"> infection – be an underestimation when adjusting the number of sporulated oocysts </w:t>
      </w:r>
      <w:r>
        <w:rPr>
          <w:rStyle w:val="Emphasis"/>
          <w:rFonts w:ascii="Times New Roman" w:hAnsi="Times New Roman"/>
          <w:i w:val="false"/>
          <w:iCs w:val="false"/>
        </w:rPr>
        <w:t>for the inoculum</w:t>
      </w:r>
      <w:r>
        <w:rPr>
          <w:rStyle w:val="Emphasis"/>
          <w:rFonts w:ascii="Times New Roman" w:hAnsi="Times New Roman"/>
          <w:i w:val="false"/>
          <w:iCs w:val="false"/>
        </w:rPr>
        <w:t xml:space="preserve">. As observed by Haberkorn (1970) higher dosed inocula lead to enhanced pathology, while infection dynamics (the extent and timing of oocyst shedding) are not impacted. Importantly, we here developed a method to assess the intensity of intestinal stages </w:t>
      </w:r>
      <w:r>
        <w:rPr>
          <w:rStyle w:val="Emphasis"/>
          <w:rFonts w:ascii="Times New Roman" w:hAnsi="Times New Roman"/>
          <w:i w:val="false"/>
          <w:iCs w:val="false"/>
        </w:rPr>
        <w:t>relative to the number host cells (</w:t>
      </w:r>
      <w:r>
        <w:rPr>
          <w:rStyle w:val="Emphasis"/>
          <w:rFonts w:ascii="Times New Roman" w:hAnsi="Times New Roman"/>
          <w:i w:val="false"/>
          <w:iCs w:val="false"/>
        </w:rPr>
        <w:t>parasite-host DNA log-ratio</w:t>
      </w:r>
      <w:r>
        <w:rPr>
          <w:rStyle w:val="Emphasis"/>
          <w:rFonts w:ascii="Times New Roman" w:hAnsi="Times New Roman"/>
          <w:i w:val="false"/>
          <w:iCs w:val="false"/>
        </w:rPr>
        <w:t>)</w:t>
      </w:r>
      <w:r>
        <w:rPr>
          <w:rStyle w:val="Emphasis"/>
          <w:rFonts w:ascii="Times New Roman" w:hAnsi="Times New Roman"/>
          <w:i w:val="false"/>
          <w:iCs w:val="false"/>
        </w:rPr>
        <w:t xml:space="preserve">.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i/>
          <w:iCs/>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and early life cycle (so called “precocious lines”) show low</w:t>
      </w:r>
      <w:r>
        <w:rPr>
          <w:rFonts w:ascii="Times New Roman" w:hAnsi="Times New Roman"/>
        </w:rPr>
        <w:t xml:space="preserve"> oocyst output and are less pathogenic to their host </w:t>
      </w:r>
      <w:bookmarkStart w:id="21" w:name="__UnoMark__10539_2905672918"/>
      <w:r>
        <w:rPr>
          <w:rStyle w:val="Emphasis"/>
          <w:rFonts w:ascii="Times New Roman" w:hAnsi="Times New Roman"/>
          <w:bCs/>
          <w:i w:val="false"/>
          <w:iCs w:val="false"/>
          <w:color w:val="000000"/>
        </w:rPr>
        <w:t>(McDonald and Ballingall, 1983; Shirley and Bellatti, 1988</w:t>
      </w:r>
      <w:bookmarkEnd w:id="21"/>
      <w:r>
        <w:rPr>
          <w:rStyle w:val="Emphasis"/>
          <w:rFonts w:ascii="Times New Roman" w:hAnsi="Times New Roman"/>
          <w:bCs/>
          <w:i w:val="false"/>
          <w:iCs w:val="false"/>
          <w:color w:val="000000"/>
        </w:rPr>
        <w:t xml:space="preserve">; </w:t>
      </w:r>
      <w:r>
        <w:rPr>
          <w:rFonts w:ascii="Times New Roman" w:hAnsi="Times New Roman"/>
        </w:rPr>
        <w:t>Shirley and Harvey, 2000; Shirley and Long, 19</w:t>
      </w:r>
      <w:bookmarkStart w:id="22" w:name="__UnoMark__10561_2905672918"/>
      <w:bookmarkEnd w:id="22"/>
      <w:r>
        <w:rPr>
          <w:rFonts w:ascii="Times New Roman" w:hAnsi="Times New Roman"/>
        </w:rPr>
        <w:t xml:space="preserve">90). </w:t>
      </w:r>
      <w:r>
        <w:rPr>
          <w:rFonts w:ascii="Times New Roman" w:hAnsi="Times New Roman"/>
          <w:i/>
          <w:iCs/>
        </w:rPr>
        <w:t>E. ferrisi</w:t>
      </w:r>
      <w:r>
        <w:rPr>
          <w:rFonts w:ascii="Times New Roman" w:hAnsi="Times New Roman"/>
          <w:i w:val="false"/>
          <w:iCs w:val="false"/>
        </w:rPr>
        <w:t xml:space="preserve">, in contrast, </w:t>
      </w:r>
      <w:r>
        <w:rPr>
          <w:rFonts w:ascii="Times New Roman" w:hAnsi="Times New Roman"/>
        </w:rPr>
        <w:t xml:space="preserve">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w:t>
      </w:r>
      <w:r>
        <w:rPr>
          <w:rFonts w:ascii="Times New Roman" w:hAnsi="Times New Roman"/>
          <w:color w:val="000000"/>
        </w:rPr>
        <w:t>P</w:t>
      </w:r>
      <w:r>
        <w:rPr>
          <w:rFonts w:ascii="Times New Roman" w:hAnsi="Times New Roman"/>
          <w:color w:val="000000"/>
        </w:rPr>
        <w:t xml:space="preserve">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w:t>
      </w:r>
      <w:r>
        <w:rPr>
          <w:rStyle w:val="Emphasis"/>
          <w:rFonts w:ascii="Times New Roman" w:hAnsi="Times New Roman"/>
          <w:i w:val="false"/>
          <w:iCs w:val="false"/>
          <w:color w:val="222222"/>
        </w:rPr>
        <w:t xml:space="preserve"> weight loss dynamics </w:t>
      </w:r>
      <w:r>
        <w:rPr>
          <w:rStyle w:val="Emphasis"/>
          <w:rFonts w:ascii="Times New Roman" w:hAnsi="Times New Roman"/>
          <w:i w:val="false"/>
          <w:iCs w:val="false"/>
          <w:color w:val="222222"/>
        </w:rPr>
        <w:t xml:space="preserve">with parasite lifec ycle progression and comparing </w:t>
      </w:r>
      <w:r>
        <w:rPr>
          <w:rStyle w:val="Emphasis"/>
          <w:rFonts w:ascii="Times New Roman" w:hAnsi="Times New Roman"/>
          <w:i w:val="false"/>
          <w:iCs w:val="false"/>
          <w:color w:val="222222"/>
        </w:rPr>
        <w:t>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 xml:space="preserve">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p>
    <w:p>
      <w:pPr>
        <w:pStyle w:val="Normal"/>
        <w:spacing w:lineRule="auto" w:line="360"/>
        <w:jc w:val="both"/>
        <w:rPr>
          <w:rStyle w:val="Emphasis"/>
          <w:rFonts w:ascii="Times New Roman" w:hAnsi="Times New Roman"/>
          <w:color w:val="222222"/>
        </w:rPr>
      </w:pPr>
      <w:r>
        <w:rPr>
          <w:rFonts w:ascii="Times New Roman" w:hAnsi="Times New Roman"/>
          <w:color w:val="222222"/>
        </w:rPr>
      </w:r>
    </w:p>
    <w:p>
      <w:pPr>
        <w:pStyle w:val="Normal"/>
        <w:spacing w:lineRule="auto" w:line="360"/>
        <w:jc w:val="both"/>
        <w:rPr/>
      </w:pP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laboratory isolate and 7dpi in the </w:t>
      </w:r>
      <w:r>
        <w:rPr>
          <w:rStyle w:val="Emphasis"/>
          <w:rFonts w:ascii="Times New Roman" w:hAnsi="Times New Roman"/>
          <w:bCs/>
          <w:i w:val="false"/>
          <w:iCs w:val="false"/>
          <w:color w:val="000000"/>
        </w:rPr>
        <w:t xml:space="preserve">wild derived </w:t>
      </w:r>
      <w:r>
        <w:rPr>
          <w:rStyle w:val="Emphasis"/>
          <w:rFonts w:ascii="Times New Roman" w:hAnsi="Times New Roman"/>
          <w:bCs/>
          <w:i w:val="false"/>
          <w:iCs w:val="false"/>
          <w:color w:val="000000"/>
        </w:rPr>
        <w:t xml:space="preserve">isolate. Such influx of immune cells into the tissue might be associated with immuno-pathology </w:t>
      </w:r>
      <w:bookmarkStart w:id="23" w:name="__UnoMark__10558_2905672918"/>
      <w:r>
        <w:rPr>
          <w:rStyle w:val="Emphasis"/>
          <w:rFonts w:ascii="Times New Roman" w:hAnsi="Times New Roman"/>
          <w:bCs/>
          <w:i w:val="false"/>
          <w:iCs w:val="false"/>
          <w:color w:val="000000"/>
        </w:rPr>
        <w:t>(Baskin et al, 2009; Brant et al, 2014; Stange et al, 2012)</w:t>
      </w:r>
      <w:bookmarkEnd w:id="23"/>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might cause an exhaust of epithelial cell which burst when oocysts are released into the lumen </w:t>
      </w:r>
      <w:bookmarkStart w:id="24" w:name="__UnoMark__10559_2905672918"/>
      <w:r>
        <w:rPr>
          <w:rStyle w:val="Emphasis"/>
          <w:rFonts w:ascii="Times New Roman" w:hAnsi="Times New Roman"/>
          <w:i w:val="false"/>
          <w:iCs w:val="false"/>
          <w:color w:val="222222"/>
        </w:rPr>
        <w:t>(Kasai et al, 1991)</w:t>
      </w:r>
      <w:bookmarkEnd w:id="24"/>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i/>
          <w:iCs/>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suggesting that parasite proliferation causes pathology in host infected with this species. It can thus be speculated whether it is simply the extraction of energy of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for its own growth causing pathology in this system.</w:t>
      </w:r>
    </w:p>
    <w:p>
      <w:pPr>
        <w:pStyle w:val="Normal"/>
        <w:spacing w:lineRule="auto" w:line="360"/>
        <w:jc w:val="both"/>
        <w:rPr>
          <w:rStyle w:val="Emphasis"/>
          <w:rFonts w:ascii="Times New Roman" w:hAnsi="Times New Roman"/>
          <w:i w:val="false"/>
          <w:i w:val="false"/>
          <w:iCs w:val="false"/>
          <w:color w:val="000000"/>
        </w:rPr>
      </w:pPr>
      <w:r>
        <w:rPr/>
      </w:r>
    </w:p>
    <w:p>
      <w:pPr>
        <w:pStyle w:val="Normal"/>
        <w:spacing w:lineRule="auto" w:line="360"/>
        <w:jc w:val="both"/>
        <w:rPr/>
      </w:pPr>
      <w:r>
        <w:rPr>
          <w:rFonts w:ascii="Times New Roman" w:hAnsi="Times New Roman"/>
          <w:color w:val="000000"/>
        </w:rPr>
        <w:t xml:space="preserve">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of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5" w:name="__UnoMark__10557_2905672918"/>
      <w:r>
        <w:rPr>
          <w:rFonts w:ascii="Times New Roman" w:hAnsi="Times New Roman"/>
          <w:color w:val="000000"/>
        </w:rPr>
        <w:t>(Gadde et al, 2009; Laurent et al, 2001; Mesfin et al, 1978; Muñoz-Caro et al, 2016; Rose et al, 1992)</w:t>
      </w:r>
      <w:bookmarkEnd w:id="25"/>
      <w:r>
        <w:rPr>
          <w:rFonts w:ascii="Times New Roman" w:hAnsi="Times New Roman"/>
          <w:color w:val="000000"/>
        </w:rPr>
        <w:t xml:space="preserve">.  </w:t>
      </w:r>
      <w:bookmarkStart w:id="26" w:name="__UnoMark__10555_2905672918"/>
      <w:r>
        <w:rPr>
          <w:rStyle w:val="Emphasis"/>
          <w:rFonts w:ascii="Times New Roman" w:hAnsi="Times New Roman"/>
          <w:i w:val="false"/>
          <w:iCs w:val="false"/>
          <w:color w:val="000000"/>
        </w:rPr>
        <w:t>Schmid et al. (2014</w:t>
      </w:r>
      <w:bookmarkEnd w:id="26"/>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i/>
          <w:iCs/>
          <w:color w:val="000000"/>
        </w:rPr>
        <w:t xml:space="preserve">E. falciformis </w:t>
      </w:r>
      <w:r>
        <w:rPr>
          <w:rStyle w:val="Emphasis"/>
          <w:rFonts w:ascii="Times New Roman" w:hAnsi="Times New Roman"/>
          <w:i w:val="false"/>
          <w:iCs w:val="false"/>
          <w:color w:val="000000"/>
        </w:rPr>
        <w:t>infection in the caecum of NMRI mice leads to tissue infiltration with lymphocytes and macrophages. These changes are accompanied by elevated expression of Inf</w:t>
      </w:r>
      <w:r>
        <w:rPr>
          <w:rStyle w:val="Emphasis"/>
          <w:rFonts w:ascii="Times New Roman" w:hAnsi="Times New Roman"/>
          <w:i w:val="false"/>
          <w:iCs w:val="false"/>
          <w:color w:val="000000"/>
          <w:highlight w:val="white"/>
        </w:rPr>
        <w:t xml:space="preserve">γ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of </w:t>
      </w:r>
      <w:r>
        <w:rPr>
          <w:rStyle w:val="Emphasis"/>
          <w:rFonts w:ascii="Times New Roman" w:hAnsi="Times New Roman"/>
          <w:i/>
          <w:iCs/>
          <w:color w:val="000000"/>
        </w:rPr>
        <w:t>E. falciformis (</w:t>
      </w:r>
      <w:r>
        <w:rPr>
          <w:rStyle w:val="Emphasis"/>
          <w:rFonts w:ascii="Times New Roman" w:hAnsi="Times New Roman"/>
          <w:i w:val="false"/>
          <w:iCs w:val="false"/>
          <w:color w:val="000000"/>
        </w:rPr>
        <w:t xml:space="preserve">EfalL) than in closely related wild derived </w:t>
      </w:r>
      <w:r>
        <w:rPr>
          <w:rStyle w:val="Emphasis"/>
          <w:rFonts w:ascii="Times New Roman" w:hAnsi="Times New Roman"/>
          <w:i/>
          <w:iCs/>
          <w:color w:val="000000"/>
        </w:rPr>
        <w:t xml:space="preserve">E. falciformis </w:t>
      </w:r>
      <w:r>
        <w:rPr>
          <w:rStyle w:val="Emphasis"/>
          <w:rFonts w:ascii="Times New Roman" w:hAnsi="Times New Roman"/>
          <w:i w:val="false"/>
          <w:iCs w:val="false"/>
          <w:color w:val="000000"/>
        </w:rPr>
        <w:t xml:space="preserve">isolate </w:t>
      </w:r>
      <w:r>
        <w:rPr>
          <w:rStyle w:val="Emphasis"/>
          <w:rFonts w:ascii="Times New Roman" w:hAnsi="Times New Roman"/>
          <w:i w:val="false"/>
          <w:iCs w:val="false"/>
          <w:color w:val="000000"/>
          <w:u w:val="none"/>
        </w:rPr>
        <w:t xml:space="preserve">(EfalW) </w:t>
      </w:r>
      <w:r>
        <w:rPr>
          <w:rStyle w:val="Emphasis"/>
          <w:rFonts w:ascii="Times New Roman" w:hAnsi="Times New Roman"/>
          <w:i w:val="false"/>
          <w:iCs w:val="false"/>
          <w:color w:val="000000"/>
        </w:rPr>
        <w:t>and we thus asked whether sy</w:t>
      </w:r>
      <w:bookmarkStart w:id="27" w:name="_GoBack"/>
      <w:bookmarkEnd w:id="27"/>
      <w:r>
        <w:rPr>
          <w:rStyle w:val="Emphasis"/>
          <w:rFonts w:ascii="Times New Roman" w:hAnsi="Times New Roman"/>
          <w:i w:val="false"/>
          <w:iCs w:val="false"/>
          <w:color w:val="000000"/>
        </w:rPr>
        <w:t>stemic immune response differs between infections.</w:t>
      </w:r>
    </w:p>
    <w:p>
      <w:pPr>
        <w:pStyle w:val="Normal"/>
        <w:spacing w:lineRule="auto" w:line="360"/>
        <w:jc w:val="both"/>
        <w:rPr/>
      </w:pPr>
      <w:r>
        <w:rPr>
          <w:rFonts w:ascii="Times New Roman" w:hAnsi="Times New Roman"/>
          <w:color w:val="000000"/>
        </w:rPr>
        <w:t xml:space="preserve">To address whether and how more systemic immune responses are induced we measured the expression of cytokines in the spleen. Eight markers for different </w:t>
      </w:r>
      <w:r>
        <w:rPr>
          <w:rFonts w:ascii="Times New Roman" w:hAnsi="Times New Roman"/>
          <w:color w:val="000000"/>
          <w:highlight w:val="white"/>
        </w:rPr>
        <w:t xml:space="preserve">immune response pathways were selected: CxCL9 is a major immune-regulator, INFγ and TNFα represent the innate pro-inflammatory response </w:t>
      </w:r>
      <w:bookmarkStart w:id="28" w:name="__UnoMark__10552_2905672918"/>
      <w:r>
        <w:rPr>
          <w:rFonts w:ascii="Times New Roman" w:hAnsi="Times New Roman"/>
          <w:color w:val="000000"/>
          <w:highlight w:val="white"/>
        </w:rPr>
        <w:t>(Mosmann et al, 1986)</w:t>
      </w:r>
      <w:bookmarkEnd w:id="28"/>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 xml:space="preserve">type response against intracellular parasites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 xml:space="preserve">Th2-type response.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in </w:t>
      </w:r>
      <w:r>
        <w:rPr>
          <w:rFonts w:ascii="Times New Roman" w:hAnsi="Times New Roman"/>
          <w:color w:val="000000"/>
          <w:highlight w:val="yellow"/>
        </w:rPr>
        <w:t xml:space="preserve">Terner </w:t>
      </w:r>
      <w:r>
        <w:rPr>
          <w:rFonts w:ascii="Times New Roman" w:hAnsi="Times New Roman"/>
          <w:i/>
          <w:iCs/>
          <w:color w:val="000000"/>
          <w:highlight w:val="yellow"/>
        </w:rPr>
        <w:t>et al</w:t>
      </w:r>
      <w:r>
        <w:rPr>
          <w:rFonts w:ascii="Times New Roman" w:hAnsi="Times New Roman"/>
          <w:color w:val="000000"/>
          <w:highlight w:val="yellow"/>
        </w:rPr>
        <w:t xml:space="preserve">, 2014, </w:t>
      </w:r>
      <w:r>
        <w:rPr>
          <w:rStyle w:val="Emphasis"/>
          <w:rFonts w:ascii="Times New Roman" w:hAnsi="Times New Roman"/>
          <w:i w:val="false"/>
          <w:iCs w:val="false"/>
          <w:color w:val="000000"/>
          <w:highlight w:val="yellow"/>
        </w:rPr>
        <w:t>Stenger and Röllingho 2001</w:t>
      </w:r>
      <w:r>
        <w:rPr>
          <w:rStyle w:val="Emphasis"/>
          <w:rFonts w:ascii="Times New Roman" w:hAnsi="Times New Roman"/>
          <w:i w:val="false"/>
          <w:iCs w:val="false"/>
          <w:color w:val="000000"/>
        </w:rPr>
        <w:t xml:space="preserve">). </w:t>
      </w:r>
      <w:r>
        <w:rPr>
          <w:rStyle w:val="Emphasis"/>
          <w:rFonts w:ascii="Times New Roman" w:hAnsi="Times New Roman"/>
          <w:i w:val="false"/>
          <w:iCs w:val="false"/>
          <w:color w:val="000000"/>
        </w:rPr>
        <w:t xml:space="preserve">All </w:t>
      </w:r>
      <w:r>
        <w:rPr>
          <w:rFonts w:ascii="Times New Roman" w:hAnsi="Times New Roman"/>
          <w:color w:val="000000"/>
        </w:rPr>
        <w:t>these chemokines play a role for leukocyte attraction to the site of infection (Lillehoj, 1998; Pogonka et al, 2010; Rose</w:t>
      </w:r>
      <w:bookmarkStart w:id="29" w:name="__UnoMark__10554_2905672918"/>
      <w:bookmarkEnd w:id="29"/>
      <w:r>
        <w:rPr>
          <w:rFonts w:ascii="Times New Roman" w:hAnsi="Times New Roman"/>
          <w:color w:val="000000"/>
        </w:rPr>
        <w:t xml:space="preserve">, 1974) and are involved in controlling the expansion of </w:t>
      </w:r>
      <w:r>
        <w:rPr>
          <w:rFonts w:ascii="Times New Roman" w:hAnsi="Times New Roman"/>
          <w:i/>
          <w:iCs/>
          <w:color w:val="000000"/>
        </w:rPr>
        <w:t xml:space="preserve">Eimeria </w:t>
      </w:r>
      <w:r>
        <w:rPr>
          <w:rFonts w:ascii="Times New Roman" w:hAnsi="Times New Roman"/>
          <w:color w:val="000000"/>
        </w:rPr>
        <w:t>in mouse models (Laurent et al, 2001; Lowenthal et al, 1997; Yun et al</w:t>
      </w:r>
      <w:bookmarkStart w:id="30" w:name="__UnoMark__10553_2905672918"/>
      <w:bookmarkEnd w:id="30"/>
      <w:r>
        <w:rPr>
          <w:rFonts w:ascii="Times New Roman" w:hAnsi="Times New Roman"/>
          <w:color w:val="000000"/>
        </w:rPr>
        <w:t xml:space="preserve">, 2000).  It is unclear, however, whether they are </w:t>
      </w:r>
      <w:r>
        <w:rPr>
          <w:rFonts w:ascii="Times New Roman" w:hAnsi="Times New Roman"/>
          <w:color w:val="000000"/>
        </w:rPr>
        <w:t xml:space="preserve">unregulated </w:t>
      </w:r>
      <w:r>
        <w:rPr>
          <w:rFonts w:ascii="Times New Roman" w:hAnsi="Times New Roman"/>
          <w:color w:val="000000"/>
        </w:rPr>
        <w:t xml:space="preserve">in the spleen upon </w:t>
      </w:r>
      <w:r>
        <w:rPr>
          <w:rFonts w:ascii="Times New Roman" w:hAnsi="Times New Roman"/>
          <w:i/>
          <w:iCs/>
          <w:color w:val="000000"/>
        </w:rPr>
        <w:t>Eimeria</w:t>
      </w:r>
      <w:r>
        <w:rPr>
          <w:rFonts w:ascii="Times New Roman" w:hAnsi="Times New Roman"/>
          <w:color w:val="000000"/>
        </w:rPr>
        <w:t xml:space="preserve"> infection, indicating a more systemic response.</w:t>
      </w:r>
    </w:p>
    <w:p>
      <w:pPr>
        <w:pStyle w:val="Normal"/>
        <w:spacing w:lineRule="auto" w:line="360"/>
        <w:jc w:val="both"/>
        <w:rPr>
          <w:rFonts w:ascii="Times New Roman" w:hAnsi="Times New Roman"/>
          <w:b w:val="false"/>
          <w:b w:val="false"/>
          <w:bCs w:val="false"/>
          <w:color w:val="000000"/>
          <w:highlight w:val="white"/>
        </w:rPr>
      </w:pPr>
      <w:r>
        <w:rPr>
          <w:rFonts w:ascii="Times New Roman" w:hAnsi="Times New Roman"/>
          <w:b w:val="false"/>
          <w:bCs w:val="false"/>
          <w:color w:val="000000"/>
          <w:highlight w:val="white"/>
        </w:rPr>
      </w:r>
    </w:p>
    <w:p>
      <w:pPr>
        <w:pStyle w:val="Normal"/>
        <w:spacing w:lineRule="auto" w:line="360"/>
        <w:jc w:val="both"/>
        <w:rPr/>
      </w:pPr>
      <w:r>
        <w:rPr>
          <w:rFonts w:ascii="Times New Roman" w:hAnsi="Times New Roman"/>
          <w:b w:val="false"/>
          <w:bCs w:val="false"/>
          <w:color w:val="000000"/>
          <w:highlight w:val="white"/>
        </w:rPr>
        <w:t xml:space="preserve">In the spleens of mice infected with the laboratory isolate of </w:t>
      </w:r>
      <w:r>
        <w:rPr>
          <w:rFonts w:ascii="Times New Roman" w:hAnsi="Times New Roman"/>
          <w:b w:val="false"/>
          <w:bCs w:val="false"/>
          <w:i/>
          <w:iCs/>
          <w:color w:val="000000"/>
          <w:highlight w:val="white"/>
        </w:rPr>
        <w:t>E. falciformis</w:t>
      </w:r>
      <w:r>
        <w:rPr>
          <w:rFonts w:ascii="Times New Roman" w:hAnsi="Times New Roman"/>
          <w:b w:val="false"/>
          <w:bCs w:val="false"/>
          <w:i w:val="false"/>
          <w:iCs w:val="false"/>
          <w:color w:val="000000"/>
          <w:highlight w:val="white"/>
        </w:rPr>
        <w:t xml:space="preserve"> we observed </w:t>
      </w:r>
      <w:r>
        <w:rPr>
          <w:rFonts w:ascii="Times New Roman" w:hAnsi="Times New Roman"/>
          <w:color w:val="000000"/>
          <w:highlight w:val="white"/>
        </w:rPr>
        <w:t xml:space="preserve">elevated mRNA levels of </w:t>
      </w:r>
      <w:r>
        <w:rPr>
          <w:rFonts w:ascii="Times New Roman" w:hAnsi="Times New Roman"/>
          <w:color w:val="000000"/>
          <w:highlight w:val="white"/>
        </w:rPr>
        <w:t xml:space="preserve">the </w:t>
      </w:r>
      <w:r>
        <w:rPr>
          <w:rFonts w:ascii="Times New Roman" w:hAnsi="Times New Roman"/>
          <w:highlight w:val="white"/>
        </w:rPr>
        <w:t xml:space="preserve">pro-inflammatory Th1 cytokines Il12. </w:t>
      </w:r>
      <w:r>
        <w:rPr>
          <w:rStyle w:val="Emphasis"/>
          <w:rFonts w:ascii="Times New Roman" w:hAnsi="Times New Roman"/>
          <w:bCs/>
          <w:i w:val="false"/>
          <w:iCs w:val="false"/>
          <w:color w:val="000000"/>
        </w:rPr>
        <w:t xml:space="preserve">The Il12/Ifnγ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Michailowsky et al, 2001; Ovington and Smith, 1992; Rose et al, 19</w:t>
      </w:r>
      <w:bookmarkStart w:id="31" w:name="__UnoMark__10548_2905672918"/>
      <w:bookmarkEnd w:id="31"/>
      <w:r>
        <w:rPr>
          <w:rStyle w:val="Emphasis"/>
          <w:rFonts w:ascii="Times New Roman" w:hAnsi="Times New Roman"/>
          <w:bCs/>
          <w:i w:val="false"/>
          <w:iCs w:val="false"/>
          <w:color w:val="000000"/>
        </w:rPr>
        <w:t xml:space="preserve">92;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 xml:space="preserve">Our analysis didn’t detect </w:t>
      </w:r>
      <w:r>
        <w:rPr>
          <w:rStyle w:val="Emphasis"/>
          <w:rFonts w:ascii="Times New Roman" w:hAnsi="Times New Roman"/>
          <w:bCs/>
          <w:i w:val="false"/>
          <w:iCs w:val="false"/>
          <w:color w:val="000000"/>
          <w:highlight w:val="white"/>
        </w:rPr>
        <w:t xml:space="preserve">Ifnγ </w:t>
      </w:r>
      <w:r>
        <w:rPr>
          <w:rStyle w:val="Emphasis"/>
          <w:rFonts w:ascii="Times New Roman" w:hAnsi="Times New Roman"/>
          <w:bCs/>
          <w:i w:val="false"/>
          <w:iCs w:val="false"/>
          <w:color w:val="000000"/>
          <w:highlight w:val="white"/>
        </w:rPr>
        <w:t xml:space="preserve">itself as significantly unregulated, as an elevated expression was only visible early after infection (at 3dpi). </w:t>
      </w:r>
      <w:r>
        <w:rPr>
          <w:rStyle w:val="Emphasis"/>
          <w:rFonts w:ascii="Times New Roman" w:hAnsi="Times New Roman"/>
          <w:bCs/>
          <w:i w:val="false"/>
          <w:iCs w:val="false"/>
          <w:color w:val="000000"/>
        </w:rPr>
        <w:t xml:space="preserve">We, </w:t>
      </w:r>
      <w:r>
        <w:rPr>
          <w:rStyle w:val="Emphasis"/>
          <w:rFonts w:ascii="Times New Roman" w:hAnsi="Times New Roman"/>
          <w:bCs/>
          <w:i w:val="false"/>
          <w:iCs w:val="false"/>
          <w:color w:val="000000"/>
        </w:rPr>
        <w:t>however,</w:t>
      </w:r>
      <w:r>
        <w:rPr>
          <w:rStyle w:val="Emphasis"/>
          <w:rFonts w:ascii="Times New Roman" w:hAnsi="Times New Roman"/>
          <w:bCs/>
          <w:i w:val="false"/>
          <w:iCs w:val="false"/>
          <w:color w:val="000000"/>
        </w:rPr>
        <w:t xml:space="preserve"> observed significantly increased expression of the anti-inflammatory Th1 cytokines IL10 and TGFβ.  IL10 can counteract with IFNγ and is also expressed in spleens of </w:t>
      </w:r>
      <w:r>
        <w:rPr>
          <w:rStyle w:val="Emphasis"/>
          <w:rFonts w:ascii="Times New Roman" w:hAnsi="Times New Roman"/>
          <w:bCs/>
          <w:i/>
          <w:iCs/>
          <w:color w:val="000000"/>
        </w:rPr>
        <w:t>Eimeria</w:t>
      </w:r>
      <w:r>
        <w:rPr>
          <w:rStyle w:val="Emphasis"/>
          <w:rFonts w:ascii="Times New Roman" w:hAnsi="Times New Roman"/>
          <w:bCs/>
          <w:i w:val="false"/>
          <w:iCs w:val="false"/>
          <w:color w:val="000000"/>
        </w:rPr>
        <w:t xml:space="preserve">-infected chicken </w:t>
      </w:r>
      <w:bookmarkStart w:id="32" w:name="__UnoMark__10547_2905672918"/>
      <w:r>
        <w:rPr>
          <w:rStyle w:val="Emphasis"/>
          <w:rFonts w:ascii="Times New Roman" w:hAnsi="Times New Roman"/>
          <w:bCs/>
          <w:i w:val="false"/>
          <w:iCs w:val="false"/>
          <w:color w:val="000000"/>
        </w:rPr>
        <w:t>(Rothwell et al, 2000)</w:t>
      </w:r>
      <w:bookmarkEnd w:id="32"/>
      <w:r>
        <w:rPr>
          <w:rStyle w:val="Emphasis"/>
          <w:rFonts w:ascii="Times New Roman" w:hAnsi="Times New Roman"/>
          <w:bCs/>
          <w:i w:val="false"/>
          <w:iCs w:val="false"/>
          <w:color w:val="000000"/>
        </w:rPr>
        <w:t xml:space="preserve">. IL10 expression in the spleen could be indicative for an attempt to balance inflammation during infection. A failure to established this inflammatory balance can lead to pronounced inflammation and immunopathology </w:t>
      </w:r>
      <w:bookmarkStart w:id="33" w:name="__UnoMark__10546_2905672918"/>
      <w:r>
        <w:rPr>
          <w:rStyle w:val="Emphasis"/>
          <w:rFonts w:ascii="Times New Roman" w:hAnsi="Times New Roman"/>
          <w:bCs/>
          <w:i w:val="false"/>
          <w:iCs w:val="false"/>
          <w:color w:val="000000"/>
        </w:rPr>
        <w:t>(Inagaki-Ohara et al, 2006)</w:t>
      </w:r>
      <w:bookmarkEnd w:id="33"/>
      <w:r>
        <w:rPr>
          <w:rStyle w:val="Emphasis"/>
          <w:rFonts w:ascii="Times New Roman" w:hAnsi="Times New Roman"/>
          <w:bCs/>
          <w:i w:val="false"/>
          <w:iCs w:val="false"/>
          <w:color w:val="000000"/>
        </w:rPr>
        <w:t xml:space="preserve">. In addition we observed significantly elevated expression of Stat6 and the major regulatory chemokine CxCL9, which can be induced downstream of INFγ </w:t>
      </w:r>
      <w:bookmarkStart w:id="34" w:name="__UnoMark__10542_2905672918"/>
      <w:r>
        <w:rPr>
          <w:rStyle w:val="Emphasis"/>
          <w:rFonts w:ascii="Times New Roman" w:hAnsi="Times New Roman"/>
          <w:bCs/>
          <w:i w:val="false"/>
          <w:iCs w:val="false"/>
          <w:color w:val="000000"/>
        </w:rPr>
        <w:t>(Djamiatun et al, 2017; Hirako et al, 2016; Schmid et al, 2014)</w:t>
      </w:r>
      <w:bookmarkEnd w:id="34"/>
      <w:r>
        <w:rPr>
          <w:rStyle w:val="Emphasis"/>
          <w:rFonts w:ascii="Times New Roman" w:hAnsi="Times New Roman"/>
          <w:bCs/>
          <w:i w:val="false"/>
          <w:iCs w:val="false"/>
          <w:color w:val="000000"/>
        </w:rPr>
        <w:t xml:space="preserve"> and is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in disease models including</w:t>
      </w:r>
      <w:r>
        <w:rPr>
          <w:rStyle w:val="Emphasis"/>
          <w:rFonts w:ascii="Times New Roman" w:hAnsi="Times New Roman"/>
          <w:bCs/>
          <w:i/>
          <w:iCs/>
          <w:color w:val="000000"/>
        </w:rPr>
        <w:t xml:space="preserve"> E. falciformis</w:t>
      </w:r>
      <w:r>
        <w:rPr>
          <w:rStyle w:val="Emphasis"/>
          <w:rFonts w:ascii="Times New Roman" w:hAnsi="Times New Roman"/>
          <w:bCs/>
          <w:i w:val="false"/>
          <w:iCs w:val="false"/>
          <w:color w:val="000000"/>
        </w:rPr>
        <w:t xml:space="preserve"> </w:t>
      </w:r>
      <w:bookmarkStart w:id="35" w:name="__UnoMark__10541_2905672918"/>
      <w:r>
        <w:rPr>
          <w:rStyle w:val="Emphasis"/>
          <w:rFonts w:ascii="Times New Roman" w:hAnsi="Times New Roman"/>
          <w:bCs/>
          <w:i w:val="false"/>
          <w:iCs w:val="false"/>
          <w:color w:val="000000"/>
        </w:rPr>
        <w:t>(Hardison et al, 2006; Khan et al, 2001; Schmid et al, 2014)</w:t>
      </w:r>
      <w:bookmarkEnd w:id="35"/>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Few studies have assessed </w:t>
      </w:r>
      <w:r>
        <w:rPr>
          <w:rFonts w:ascii="Times New Roman" w:hAnsi="Times New Roman"/>
          <w:color w:val="000000"/>
        </w:rPr>
        <w:t xml:space="preserve">systemic immune response </w:t>
      </w:r>
      <w:r>
        <w:rPr>
          <w:rFonts w:ascii="Times New Roman" w:hAnsi="Times New Roman"/>
          <w:color w:val="000000"/>
        </w:rPr>
        <w:t xml:space="preserve">via expression of cytokines in the spleen </w:t>
      </w:r>
      <w:r>
        <w:rPr>
          <w:rFonts w:ascii="Times New Roman" w:hAnsi="Times New Roman"/>
          <w:color w:val="000000"/>
        </w:rPr>
        <w:t xml:space="preserve">during </w:t>
      </w:r>
      <w:r>
        <w:rPr>
          <w:rFonts w:ascii="Times New Roman" w:hAnsi="Times New Roman"/>
          <w:i/>
          <w:iCs/>
          <w:color w:val="000000"/>
        </w:rPr>
        <w:t>Eimeria</w:t>
      </w:r>
      <w:r>
        <w:rPr>
          <w:rFonts w:ascii="Times New Roman" w:hAnsi="Times New Roman"/>
          <w:color w:val="000000"/>
        </w:rPr>
        <w:t xml:space="preserve"> infections. </w:t>
      </w:r>
      <w:bookmarkStart w:id="36" w:name="__UnoMark__10572_2905672918"/>
      <w:r>
        <w:rPr>
          <w:rFonts w:ascii="Times New Roman" w:hAnsi="Times New Roman"/>
          <w:color w:val="000000"/>
        </w:rPr>
        <w:t>Steinfelder et al, (2005)</w:t>
      </w:r>
      <w:bookmarkEnd w:id="36"/>
      <w:r>
        <w:rPr>
          <w:rFonts w:ascii="Times New Roman" w:hAnsi="Times New Roman"/>
          <w:color w:val="000000"/>
        </w:rPr>
        <w:t xml:space="preserve"> showed that proliferated KIND_OF </w:t>
      </w:r>
      <w:commentRangeStart w:id="14"/>
      <w:r>
        <w:rPr>
          <w:rFonts w:ascii="Times New Roman" w:hAnsi="Times New Roman"/>
          <w:color w:val="000000"/>
        </w:rPr>
        <w:t xml:space="preserve">cells </w:t>
      </w:r>
      <w:r>
        <w:rPr>
          <w:rFonts w:ascii="Times New Roman" w:hAnsi="Times New Roman"/>
          <w:color w:val="000000"/>
        </w:rPr>
      </w:r>
      <w:commentRangeEnd w:id="14"/>
      <w:r>
        <w:commentReference w:id="14"/>
      </w:r>
      <w:r>
        <w:rPr>
          <w:rFonts w:ascii="Times New Roman" w:hAnsi="Times New Roman"/>
          <w:color w:val="000000"/>
        </w:rPr>
        <w:t xml:space="preserve">from spleen of </w:t>
      </w:r>
      <w:r>
        <w:rPr>
          <w:rFonts w:ascii="Times New Roman" w:hAnsi="Times New Roman"/>
          <w:i/>
          <w:iCs/>
          <w:color w:val="000000"/>
        </w:rPr>
        <w:t xml:space="preserve">E. falciformis </w:t>
      </w:r>
      <w:r>
        <w:rPr>
          <w:rFonts w:ascii="Times New Roman" w:hAnsi="Times New Roman"/>
          <w:color w:val="000000"/>
        </w:rPr>
        <w:t xml:space="preserve">infected mice released IFNγ and IL4 and likely contribute to the development of a systemic humoral response in infected mice.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 xml:space="preserve">antigen has been shown to induce IFNγ release in spleen cells of from immunized chickens </w:t>
      </w:r>
      <w:r>
        <w:rPr>
          <w:rStyle w:val="Emphasis"/>
          <w:rFonts w:ascii="Times New Roman" w:hAnsi="Times New Roman"/>
          <w:i w:val="false"/>
          <w:iCs w:val="false"/>
          <w:color w:val="000000"/>
          <w:highlight w:val="yellow"/>
        </w:rPr>
        <w:t>(Prowse &amp; Pallister, 1989</w:t>
      </w:r>
      <w:r>
        <w:rPr>
          <w:rStyle w:val="Emphasis"/>
          <w:rFonts w:ascii="Times New Roman" w:hAnsi="Times New Roman"/>
          <w:i w:val="false"/>
          <w:iCs w:val="false"/>
          <w:color w:val="000000"/>
        </w:rPr>
        <w:t xml:space="preserve">). Similarly, Byrnes et </w:t>
      </w:r>
      <w:bookmarkStart w:id="37" w:name="__UnoMark__10571_2905672918"/>
      <w:bookmarkEnd w:id="37"/>
      <w:r>
        <w:rPr>
          <w:rStyle w:val="Emphasis"/>
          <w:rFonts w:ascii="Times New Roman" w:hAnsi="Times New Roman"/>
          <w:i w:val="false"/>
          <w:iCs w:val="false"/>
          <w:color w:val="000000"/>
        </w:rPr>
        <w:t xml:space="preserve">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The expression of Toll-like receptors (TLR3, TLR15), signal adaptor (MyD88) (Zhou et a</w:t>
      </w:r>
      <w:bookmarkStart w:id="38" w:name="__UnoMark__10570_2905672918"/>
      <w:bookmarkEnd w:id="38"/>
      <w:r>
        <w:rPr>
          <w:rStyle w:val="Emphasis"/>
          <w:rFonts w:ascii="Times New Roman" w:hAnsi="Times New Roman"/>
          <w:i w:val="false"/>
          <w:iCs w:val="false"/>
          <w:color w:val="000000"/>
        </w:rPr>
        <w:t>l, 2014) and IFNy (Rothwell et a</w:t>
      </w:r>
      <w:bookmarkStart w:id="39" w:name="__UnoMark__10569_2905672918"/>
      <w:bookmarkEnd w:id="39"/>
      <w:r>
        <w:rPr>
          <w:rStyle w:val="Emphasis"/>
          <w:rFonts w:ascii="Times New Roman" w:hAnsi="Times New Roman"/>
          <w:i w:val="false"/>
          <w:iCs w:val="false"/>
          <w:color w:val="000000"/>
        </w:rPr>
        <w:t xml:space="preserve">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w:t>
      </w:r>
      <w:r>
        <w:rPr>
          <w:rFonts w:ascii="Times New Roman" w:hAnsi="Times New Roman"/>
          <w:color w:val="000000"/>
        </w:rPr>
        <w:t xml:space="preserve">Taken together our data indicates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cytokines previously reported. </w:t>
      </w:r>
    </w:p>
    <w:p>
      <w:pPr>
        <w:pStyle w:val="Normal"/>
        <w:spacing w:lineRule="auto" w:line="360"/>
        <w:jc w:val="both"/>
        <w:rPr>
          <w:rFonts w:ascii="Times New Roman" w:hAnsi="Times New Roman"/>
          <w:color w:val="000000"/>
        </w:rPr>
      </w:pPr>
      <w:r>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w:t>
      </w:r>
      <w:r>
        <w:rPr>
          <w:rStyle w:val="Emphasis"/>
          <w:rFonts w:ascii="Times New Roman" w:hAnsi="Times New Roman"/>
          <w:bCs/>
          <w:i w:val="false"/>
          <w:iCs w:val="false"/>
          <w:color w:val="000000"/>
        </w:rPr>
        <w:t xml:space="preserve">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 xml:space="preserve">lead </w:t>
      </w:r>
      <w:r>
        <w:rPr>
          <w:rStyle w:val="Emphasis"/>
          <w:rFonts w:ascii="Times New Roman" w:hAnsi="Times New Roman"/>
          <w:bCs/>
          <w:i w:val="false"/>
          <w:iCs w:val="false"/>
          <w:color w:val="000000"/>
        </w:rPr>
        <w:t xml:space="preserve">to significantly higher </w:t>
      </w:r>
      <w:r>
        <w:rPr>
          <w:rStyle w:val="Emphasis"/>
          <w:rFonts w:ascii="Times New Roman" w:hAnsi="Times New Roman"/>
          <w:bCs/>
          <w:i w:val="false"/>
          <w:iCs w:val="false"/>
          <w:color w:val="000000"/>
        </w:rPr>
        <w:t>e</w:t>
      </w:r>
      <w:r>
        <w:rPr>
          <w:rStyle w:val="Emphasis"/>
          <w:rFonts w:ascii="Times New Roman" w:hAnsi="Times New Roman"/>
          <w:i w:val="false"/>
          <w:iCs w:val="false"/>
          <w:color w:val="000000"/>
        </w:rPr>
        <w:t xml:space="preserve">xpression levels </w:t>
      </w:r>
      <w:r>
        <w:rPr>
          <w:rStyle w:val="Emphasis"/>
          <w:rFonts w:ascii="Times New Roman" w:hAnsi="Times New Roman"/>
          <w:i w:val="false"/>
          <w:iCs w:val="false"/>
          <w:color w:val="000000"/>
        </w:rPr>
        <w:t xml:space="preserve">of </w:t>
      </w:r>
      <w:r>
        <w:rPr>
          <w:rStyle w:val="Emphasis"/>
          <w:rFonts w:ascii="Times New Roman" w:hAnsi="Times New Roman"/>
          <w:bCs/>
          <w:i w:val="false"/>
          <w:iCs w:val="false"/>
          <w:color w:val="000000"/>
        </w:rPr>
        <w:t xml:space="preserve">cytokines </w:t>
      </w:r>
      <w:r>
        <w:rPr>
          <w:rStyle w:val="Emphasis"/>
          <w:rFonts w:ascii="Times New Roman" w:hAnsi="Times New Roman"/>
          <w:bCs/>
          <w:i w:val="false"/>
          <w:iCs w:val="false"/>
          <w:color w:val="000000"/>
        </w:rPr>
        <w:t xml:space="preserve">in the spleen </w:t>
      </w:r>
      <w:r>
        <w:rPr>
          <w:rStyle w:val="Emphasis"/>
          <w:rFonts w:ascii="Times New Roman" w:hAnsi="Times New Roman"/>
          <w:bCs/>
          <w:i w:val="false"/>
          <w:iCs w:val="false"/>
          <w:color w:val="000000"/>
        </w:rPr>
        <w:t xml:space="preserve">compared to both wild-derived isolates. </w:t>
      </w:r>
      <w:r>
        <w:rPr>
          <w:rStyle w:val="Emphasis"/>
          <w:rFonts w:ascii="Times New Roman" w:hAnsi="Times New Roman"/>
          <w:bCs/>
          <w:i w:val="false"/>
          <w:iCs w:val="false"/>
        </w:rPr>
        <w:t>In contrast, t</w:t>
      </w:r>
      <w:r>
        <w:rPr>
          <w:rStyle w:val="Emphasis"/>
          <w:rFonts w:ascii="Times New Roman" w:hAnsi="Times New Roman"/>
          <w:bCs/>
          <w:i w:val="false"/>
          <w:iCs w:val="false"/>
        </w:rPr>
        <w: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did</w:t>
      </w:r>
      <w:r>
        <w:rPr>
          <w:rStyle w:val="Emphasis"/>
          <w:rFonts w:ascii="Times New Roman" w:hAnsi="Times New Roman"/>
          <w:bCs/>
          <w:i w:val="false"/>
          <w:iCs w:val="false"/>
          <w:color w:val="000000"/>
        </w:rPr>
        <w:t xml:space="preserve">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w:t>
      </w:r>
      <w:r>
        <w:rPr>
          <w:rFonts w:ascii="Times New Roman" w:hAnsi="Times New Roman"/>
          <w:color w:val="000000"/>
          <w:highlight w:val="white"/>
        </w:rPr>
        <w:t xml:space="preserve">stints of elevated expression (failing to be significant in an analysis over different time points) seem plausible for Il6 in the spleen </w:t>
      </w:r>
      <w:r>
        <w:rPr>
          <w:rFonts w:ascii="Times New Roman" w:hAnsi="Times New Roman"/>
          <w:b w:val="false"/>
          <w:bCs w:val="false"/>
          <w:color w:val="000000"/>
          <w:highlight w:val="white"/>
        </w:rPr>
        <w:t xml:space="preserve">during infections with all three </w:t>
      </w:r>
      <w:r>
        <w:rPr>
          <w:rFonts w:ascii="Times New Roman" w:hAnsi="Times New Roman"/>
          <w:b w:val="false"/>
          <w:bCs w:val="false"/>
          <w:i/>
          <w:iCs/>
          <w:color w:val="000000"/>
          <w:highlight w:val="white"/>
        </w:rPr>
        <w:t>Eimeria</w:t>
      </w:r>
      <w:r>
        <w:rPr>
          <w:rFonts w:ascii="Times New Roman" w:hAnsi="Times New Roman"/>
          <w:b w:val="false"/>
          <w:bCs w:val="false"/>
          <w:color w:val="000000"/>
          <w:highlight w:val="white"/>
        </w:rPr>
        <w:t xml:space="preserve"> isolates.</w:t>
      </w:r>
      <w:r>
        <w:rPr>
          <w:rFonts w:ascii="Times New Roman" w:hAnsi="Times New Roman"/>
          <w:b w:val="false"/>
          <w:bCs w:val="false"/>
          <w:color w:val="000000"/>
        </w:rPr>
        <w:t xml:space="preserve"> IL6</w:t>
      </w:r>
      <w:r>
        <w:rPr>
          <w:rFonts w:ascii="Times New Roman" w:hAnsi="Times New Roman"/>
          <w:color w:val="000000"/>
        </w:rPr>
        <w:t xml:space="preserve"> is synthesized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w:t>
      </w:r>
      <w:bookmarkStart w:id="40" w:name="__UnoMark__10551_2905672918"/>
      <w:bookmarkEnd w:id="40"/>
      <w:r>
        <w:rPr>
          <w:rFonts w:ascii="Times New Roman" w:hAnsi="Times New Roman"/>
          <w:color w:val="000000"/>
          <w:highlight w:val="white"/>
        </w:rPr>
        <w:t>, 2014)</w:t>
      </w:r>
      <w:r>
        <w:rPr>
          <w:rFonts w:ascii="Times New Roman" w:hAnsi="Times New Roman"/>
          <w:color w:val="000000"/>
        </w:rPr>
        <w:t>. It can be transported through the bloodstream to the liver and spleen (</w:t>
      </w:r>
      <w:r>
        <w:rPr>
          <w:rFonts w:ascii="Times New Roman" w:hAnsi="Times New Roman"/>
          <w:color w:val="000000"/>
          <w:highlight w:val="yellow"/>
        </w:rPr>
        <w:t>Hienrich et al, 1990</w:t>
      </w:r>
      <w:r>
        <w:rPr>
          <w:rFonts w:ascii="Times New Roman" w:hAnsi="Times New Roman"/>
          <w:color w:val="000000"/>
        </w:rPr>
        <w:t>), where it promotes specific differentiation of naïve CD4+ T cells (</w:t>
      </w:r>
      <w:commentRangeStart w:id="15"/>
      <w:r>
        <w:rPr>
          <w:rFonts w:ascii="Times New Roman" w:hAnsi="Times New Roman"/>
          <w:color w:val="000000"/>
        </w:rPr>
        <w:t>Tanaka et al, 2014</w:t>
      </w:r>
      <w:r>
        <w:rPr>
          <w:rFonts w:ascii="Times New Roman" w:hAnsi="Times New Roman"/>
          <w:color w:val="000000"/>
        </w:rPr>
      </w:r>
      <w:commentRangeEnd w:id="15"/>
      <w:r>
        <w:commentReference w:id="15"/>
      </w:r>
      <w:r>
        <w:rPr>
          <w:rFonts w:ascii="Times New Roman" w:hAnsi="Times New Roman"/>
          <w:color w:val="000000"/>
        </w:rPr>
        <w:t xml:space="preserve">).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Il6 transcription between 5 and 7 dpi has been reported at the site of infection (Ehret et a</w:t>
      </w:r>
      <w:bookmarkStart w:id="41" w:name="__UnoMark__10550_2905672918"/>
      <w:bookmarkEnd w:id="41"/>
      <w:r>
        <w:rPr>
          <w:rFonts w:ascii="Times New Roman" w:hAnsi="Times New Roman"/>
          <w:color w:val="000000"/>
          <w:highlight w:val="white"/>
        </w:rPr>
        <w:t xml:space="preserve">l, 2017). Enhanced expression in the spleen might suggest that the immune modulator 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w:t>
      </w:r>
      <w:r>
        <w:rPr>
          <w:rFonts w:ascii="Times New Roman" w:hAnsi="Times New Roman"/>
          <w:i w:val="false"/>
          <w:iCs w:val="false"/>
          <w:color w:val="000000"/>
          <w:highlight w:val="white"/>
        </w:rPr>
        <w:t xml:space="preserve">. </w:t>
      </w:r>
    </w:p>
    <w:p>
      <w:pPr>
        <w:pStyle w:val="Normal"/>
        <w:spacing w:lineRule="auto" w:line="360"/>
        <w:jc w:val="both"/>
        <w:rPr/>
      </w:pPr>
      <w:r>
        <w:rPr>
          <w:rFonts w:ascii="Times New Roman" w:hAnsi="Times New Roman"/>
          <w:color w:val="000000"/>
        </w:rPr>
        <w:t xml:space="preserve">Similarly, </w:t>
      </w:r>
      <w:r>
        <w:rPr>
          <w:rFonts w:ascii="Times New Roman" w:hAnsi="Times New Roman"/>
          <w:b w:val="false"/>
          <w:bCs w:val="false"/>
          <w:color w:val="000000"/>
        </w:rPr>
        <w:t xml:space="preserve">Tgfβ expression levels seemed elevated in the spleen early during infection with </w:t>
      </w:r>
      <w:r>
        <w:rPr>
          <w:rStyle w:val="Emphasis"/>
          <w:rFonts w:ascii="Times New Roman" w:hAnsi="Times New Roman"/>
          <w:b w:val="false"/>
          <w:bCs w:val="false"/>
          <w:color w:val="000000"/>
        </w:rPr>
        <w:t>E. ferrisi</w:t>
      </w:r>
      <w:r>
        <w:rPr>
          <w:rStyle w:val="Emphasis"/>
          <w:rFonts w:ascii="Times New Roman" w:hAnsi="Times New Roman"/>
          <w:b w:val="false"/>
          <w:bCs w:val="false"/>
          <w:i w:val="false"/>
          <w:iCs w:val="false"/>
          <w:color w:val="000000"/>
        </w:rPr>
        <w:t xml:space="preserve"> </w:t>
      </w:r>
      <w:r>
        <w:rPr>
          <w:rFonts w:ascii="Times New Roman" w:hAnsi="Times New Roman"/>
          <w:b w:val="false"/>
          <w:bCs w:val="false"/>
          <w:color w:val="000000"/>
        </w:rPr>
        <w:t xml:space="preserve">(3 and 5 dpi) and late in infections with the </w:t>
      </w:r>
      <w:r>
        <w:rPr>
          <w:rFonts w:ascii="Times New Roman" w:hAnsi="Times New Roman"/>
          <w:b w:val="false"/>
          <w:bCs w:val="false"/>
          <w:i/>
          <w:iCs/>
          <w:color w:val="000000"/>
        </w:rPr>
        <w:t>E. falciformis</w:t>
      </w:r>
      <w:r>
        <w:rPr>
          <w:rFonts w:ascii="Times New Roman" w:hAnsi="Times New Roman"/>
          <w:b w:val="false"/>
          <w:bCs w:val="false"/>
          <w:color w:val="000000"/>
        </w:rPr>
        <w:t xml:space="preserve"> laboratory isolate (7 and 9 dpi). The simultaneo</w:t>
      </w:r>
      <w:r>
        <w:rPr>
          <w:rFonts w:ascii="Times New Roman" w:hAnsi="Times New Roman"/>
          <w:color w:val="000000"/>
        </w:rPr>
        <w:t xml:space="preserve">us elevation of Il6 expression levels, may indicate the involvement of a Th17 pathway to control the infection events. Tgfβ and Il6 play crucial roles in the generation of IL17 from naïve CD4+ T cells </w:t>
      </w:r>
      <w:bookmarkStart w:id="42" w:name="__tag_402675636"/>
      <w:bookmarkEnd w:id="42"/>
      <w:r>
        <w:rPr>
          <w:rFonts w:ascii="Times New Roman" w:hAnsi="Times New Roman"/>
          <w:color w:val="000000"/>
        </w:rPr>
        <w:t xml:space="preserve">of mouse </w:t>
      </w:r>
      <w:bookmarkStart w:id="43" w:name="__UnoMark__10545_2905672918"/>
      <w:r>
        <w:rPr>
          <w:rFonts w:ascii="Times New Roman" w:hAnsi="Times New Roman"/>
          <w:color w:val="000000"/>
        </w:rPr>
        <w:t xml:space="preserve">(Sehrawat and Rouse, 2017; </w:t>
      </w:r>
      <w:bookmarkEnd w:id="43"/>
      <w:r>
        <w:rPr>
          <w:rFonts w:ascii="Times New Roman" w:hAnsi="Times New Roman"/>
          <w:color w:val="000000"/>
          <w:highlight w:val="yellow"/>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4" w:name="__UnoMark__10544_2905672918"/>
      <w:r>
        <w:rPr>
          <w:rFonts w:ascii="Times New Roman" w:hAnsi="Times New Roman"/>
          <w:color w:val="000000"/>
        </w:rPr>
        <w:t>(Stange, 2013)</w:t>
      </w:r>
      <w:bookmarkEnd w:id="44"/>
      <w:r>
        <w:rPr>
          <w:rFonts w:ascii="Times New Roman" w:hAnsi="Times New Roman"/>
          <w:color w:val="000000"/>
        </w:rPr>
        <w:t xml:space="preserve">. </w:t>
      </w:r>
      <w:r>
        <w:rPr>
          <w:rFonts w:ascii="Times New Roman" w:hAnsi="Times New Roman"/>
          <w:color w:val="000000"/>
        </w:rPr>
        <w:t xml:space="preserve">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rStyle w:val="Emphasis"/>
          <w:rFonts w:ascii="Times New Roman" w:hAnsi="Times New Roman"/>
          <w:bCs/>
          <w:i w:val="false"/>
          <w:i w:val="false"/>
          <w:iCs w:val="false"/>
          <w:color w:val="000000"/>
          <w:highlight w:val="yellow"/>
        </w:rPr>
      </w:pPr>
      <w:r>
        <w:rPr>
          <w:rFonts w:ascii="Times New Roman" w:hAnsi="Times New Roman"/>
          <w:bCs/>
          <w:i w:val="false"/>
          <w:iCs w:val="false"/>
          <w:color w:val="000000"/>
          <w:highlight w:val="yellow"/>
        </w:rPr>
      </w:r>
    </w:p>
    <w:p>
      <w:pPr>
        <w:pStyle w:val="Normal"/>
        <w:spacing w:lineRule="auto" w:line="360"/>
        <w:jc w:val="both"/>
        <w:rPr/>
      </w:pPr>
      <w:r>
        <w:rPr>
          <w:rFonts w:ascii="Times New Roman" w:hAnsi="Times New Roman"/>
          <w:color w:val="000000"/>
        </w:rPr>
        <w:t xml:space="preserve">The apparent differences in immune response of the wild-derived and the laboratory isolate of </w:t>
      </w:r>
      <w:r>
        <w:rPr>
          <w:rFonts w:ascii="Times New Roman" w:hAnsi="Times New Roman"/>
          <w:i/>
          <w:iCs/>
          <w:color w:val="000000"/>
        </w:rPr>
        <w:t>E. falciformis</w:t>
      </w:r>
      <w:r>
        <w:rPr>
          <w:rFonts w:ascii="Times New Roman" w:hAnsi="Times New Roman"/>
          <w:iCs/>
          <w:color w:val="000000"/>
        </w:rPr>
        <w:t xml:space="preserve"> invites to speculate about their origin. Unfortunately, we do not know the infection phenotype (</w:t>
      </w:r>
      <w:r>
        <w:rPr>
          <w:rFonts w:ascii="Times New Roman" w:hAnsi="Times New Roman"/>
          <w:iCs/>
          <w:color w:val="000000"/>
        </w:rPr>
        <w:t>pathogenicity and induced immune reactions</w:t>
      </w:r>
      <w:r>
        <w:rPr>
          <w:rFonts w:ascii="Times New Roman" w:hAnsi="Times New Roman"/>
          <w:iCs/>
          <w:color w:val="000000"/>
        </w:rPr>
        <w:t xml:space="preserve">) of </w:t>
      </w:r>
      <w:r>
        <w:rPr>
          <w:rFonts w:ascii="Times New Roman" w:hAnsi="Times New Roman"/>
          <w:i/>
          <w:iCs/>
          <w:color w:val="000000"/>
        </w:rPr>
        <w:t>E. falciformis</w:t>
      </w:r>
      <w:r>
        <w:rPr>
          <w:rFonts w:ascii="Times New Roman" w:hAnsi="Times New Roman"/>
          <w:iCs/>
          <w:color w:val="000000"/>
        </w:rPr>
        <w:t xml:space="preserve"> BayerHaberkorn </w:t>
      </w:r>
      <w:r>
        <w:rPr>
          <w:rFonts w:ascii="Times New Roman" w:hAnsi="Times New Roman"/>
          <w:iCs/>
          <w:color w:val="000000"/>
        </w:rPr>
        <w:t>directly after its isolation</w:t>
      </w:r>
      <w:r>
        <w:rPr>
          <w:rFonts w:ascii="Times New Roman" w:hAnsi="Times New Roman"/>
          <w:iCs/>
          <w:color w:val="000000"/>
        </w:rPr>
        <w:t xml:space="preserve">.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 xml:space="preserve">e serial passaging resembled that observed </w:t>
      </w:r>
      <w:r>
        <w:rPr>
          <w:rStyle w:val="Emphasis"/>
          <w:rFonts w:ascii="Times New Roman" w:hAnsi="Times New Roman"/>
          <w:bCs/>
          <w:i w:val="false"/>
          <w:color w:val="000000"/>
        </w:rPr>
        <w:t xml:space="preserve">for </w:t>
      </w:r>
      <w:r>
        <w:rPr>
          <w:rStyle w:val="Emphasis"/>
          <w:rFonts w:ascii="Times New Roman" w:hAnsi="Times New Roman"/>
          <w:bCs/>
          <w:i w:val="false"/>
          <w:color w:val="000000"/>
        </w:rPr>
        <w:t xml:space="preserve">our </w:t>
      </w:r>
      <w:r>
        <w:rPr>
          <w:rStyle w:val="Emphasis"/>
          <w:rFonts w:ascii="Times New Roman" w:hAnsi="Times New Roman"/>
          <w:bCs/>
          <w:i w:val="false"/>
          <w:color w:val="000000"/>
        </w:rPr>
        <w:t xml:space="preserve">wild derived </w:t>
      </w:r>
      <w:r>
        <w:rPr>
          <w:rStyle w:val="Emphasis"/>
          <w:rFonts w:ascii="Times New Roman" w:hAnsi="Times New Roman"/>
          <w:bCs/>
          <w:i w:val="false"/>
          <w:color w:val="000000"/>
        </w:rPr>
        <w:t xml:space="preserve">isolate. </w:t>
      </w:r>
      <w:r>
        <w:rPr>
          <w:rStyle w:val="Emphasis"/>
          <w:rFonts w:ascii="Times New Roman" w:hAnsi="Times New Roman"/>
          <w:bCs/>
          <w:i w:val="false"/>
          <w:color w:val="000000"/>
        </w:rPr>
        <w:t>T</w:t>
      </w:r>
      <w:r>
        <w:rPr>
          <w:rStyle w:val="Emphasis"/>
          <w:rFonts w:ascii="Times New Roman" w:hAnsi="Times New Roman"/>
          <w:bCs/>
          <w:i w:val="false"/>
          <w:iCs w:val="false"/>
          <w:color w:val="000000"/>
        </w:rPr>
        <w:t xml:space="preserve">he consequences of serial passaging </w:t>
      </w:r>
      <w:r>
        <w:rPr>
          <w:rStyle w:val="Emphasis"/>
          <w:rFonts w:ascii="Times New Roman" w:hAnsi="Times New Roman"/>
          <w:bCs/>
          <w:i w:val="false"/>
          <w:iCs w:val="false"/>
          <w:color w:val="000000"/>
        </w:rPr>
        <w:t xml:space="preserve">could then </w:t>
      </w:r>
      <w:r>
        <w:rPr>
          <w:rStyle w:val="Emphasis"/>
          <w:rFonts w:ascii="Times New Roman" w:hAnsi="Times New Roman"/>
          <w:bCs/>
          <w:i w:val="false"/>
          <w:iCs w:val="false"/>
          <w:color w:val="000000"/>
        </w:rPr>
        <w:t xml:space="preserve">be seen as </w:t>
      </w:r>
      <w:r>
        <w:rPr>
          <w:rStyle w:val="Emphasis"/>
          <w:rFonts w:ascii="Times New Roman" w:hAnsi="Times New Roman"/>
          <w:bCs/>
          <w:i w:val="false"/>
          <w:iCs w:val="false"/>
          <w:color w:val="000000"/>
        </w:rPr>
        <w:t xml:space="preserve">the result of an evolutionary experiment </w:t>
      </w:r>
      <w:bookmarkStart w:id="45" w:name="__UnoMark__10540_2905672918"/>
      <w:r>
        <w:rPr>
          <w:rStyle w:val="Emphasis"/>
          <w:rFonts w:ascii="Times New Roman" w:hAnsi="Times New Roman"/>
          <w:bCs/>
          <w:i w:val="false"/>
          <w:iCs w:val="false"/>
          <w:color w:val="000000"/>
        </w:rPr>
        <w:t>(Ebert, 1998)</w:t>
      </w:r>
      <w:bookmarkEnd w:id="45"/>
      <w:r>
        <w:rPr>
          <w:rStyle w:val="Emphasis"/>
          <w:rFonts w:ascii="Times New Roman" w:hAnsi="Times New Roman"/>
          <w:bCs/>
          <w:i w:val="false"/>
          <w:iCs w:val="false"/>
          <w:color w:val="000000"/>
        </w:rPr>
        <w:t xml:space="preserve">. 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w:t>
      </w:r>
      <w:r>
        <w:rPr>
          <w:rStyle w:val="Emphasis"/>
          <w:rFonts w:ascii="Times New Roman" w:hAnsi="Times New Roman"/>
          <w:bCs/>
          <w:i w:val="false"/>
          <w:iCs w:val="false"/>
          <w:color w:val="000000"/>
        </w:rPr>
        <w:t xml:space="preserve">original </w:t>
      </w:r>
      <w:r>
        <w:rPr>
          <w:rStyle w:val="Emphasis"/>
          <w:rFonts w:ascii="Times New Roman" w:hAnsi="Times New Roman"/>
          <w:bCs/>
          <w:i w:val="false"/>
          <w:iCs w:val="false"/>
          <w:color w:val="000000"/>
        </w:rPr>
        <w:t xml:space="preserve">ecological and evolutionary context. </w:t>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b/>
          <w:b/>
          <w:bCs/>
        </w:rPr>
      </w:pPr>
      <w:r>
        <w:rPr>
          <w:b/>
          <w:bCs/>
        </w:rPr>
      </w:r>
    </w:p>
    <w:p>
      <w:pPr>
        <w:pStyle w:val="Normal"/>
        <w:spacing w:lineRule="auto" w:line="360"/>
        <w:jc w:val="both"/>
        <w:rPr/>
      </w:pPr>
      <w:r>
        <w:rPr>
          <w:b/>
          <w:bCs/>
        </w:rPr>
        <w:t xml:space="preserve">3.1.  Isolation of </w:t>
      </w:r>
      <w:r>
        <w:rPr>
          <w:b/>
          <w:bCs/>
          <w:i/>
          <w:iCs/>
        </w:rPr>
        <w:t>E. falciformis</w:t>
      </w:r>
      <w:r>
        <w:rPr>
          <w:b/>
          <w:bCs/>
          <w:i w:val="false"/>
          <w:iCs w:val="false"/>
        </w:rPr>
        <w:t xml:space="preserve"> Brandenburg88 </w:t>
      </w:r>
      <w:r>
        <w:rPr>
          <w:b/>
          <w:bCs/>
        </w:rPr>
        <w:t xml:space="preserve">(EfalW) and </w:t>
      </w:r>
      <w:r>
        <w:rPr>
          <w:b/>
          <w:bCs/>
          <w:i/>
          <w:iCs/>
        </w:rPr>
        <w:t>E. ferrisi</w:t>
      </w:r>
      <w:r>
        <w:rPr>
          <w:b/>
          <w:bCs/>
        </w:rPr>
        <w:t xml:space="preserve">  Brandenburg64 (EferW)</w:t>
      </w:r>
      <w:r>
        <w:rPr>
          <w:b/>
          <w:bCs/>
        </w:rPr>
        <w:commentReference w:id="16"/>
      </w:r>
    </w:p>
    <w:p>
      <w:pPr>
        <w:pStyle w:val="Normal"/>
        <w:spacing w:lineRule="auto" w:line="360"/>
        <w:jc w:val="both"/>
        <w:rPr/>
      </w:pPr>
      <w:r>
        <w:rPr>
          <w:rFonts w:ascii="Times New Roman" w:hAnsi="Times New Roman"/>
        </w:rPr>
        <w:t xml:space="preserve">The pure inocula of </w:t>
      </w:r>
      <w:r>
        <w:rPr>
          <w:rFonts w:ascii="Times New Roman" w:hAnsi="Times New Roman"/>
          <w:i/>
          <w:iCs/>
        </w:rPr>
        <w:t>E. falciformis</w:t>
      </w:r>
      <w:r>
        <w:rPr>
          <w:rFonts w:ascii="Times New Roman" w:hAnsi="Times New Roman"/>
          <w:i w:val="false"/>
          <w:iCs w:val="false"/>
        </w:rPr>
        <w:t xml:space="preserve"> Brandenburg88 </w:t>
      </w:r>
      <w:r>
        <w:rPr>
          <w:rFonts w:ascii="Times New Roman" w:hAnsi="Times New Roman"/>
        </w:rPr>
        <w:t xml:space="preserve">(EfalW) and </w:t>
      </w:r>
      <w:r>
        <w:rPr>
          <w:rFonts w:ascii="Times New Roman" w:hAnsi="Times New Roman"/>
          <w:i/>
          <w:iCs/>
        </w:rPr>
        <w:t>E. ferrisi</w:t>
      </w:r>
      <w:r>
        <w:rPr>
          <w:rFonts w:ascii="Times New Roman" w:hAnsi="Times New Roman"/>
        </w:rPr>
        <w:t xml:space="preserve"> Brandenburg64 (EferW) wild derived isolates were produced in our lab through a single passage in NMRI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faeces samples of individual mice caught and dissected during a field collection in the federal state of Brandenburg. The technical name of the novel isolates corresponds to a running number of the mice we use in this field sampling. The mouse providing the isolate </w:t>
      </w:r>
      <w:r>
        <w:rPr>
          <w:rFonts w:ascii="Times New Roman" w:hAnsi="Times New Roman"/>
          <w:i/>
          <w:iCs/>
        </w:rPr>
        <w:t>E. falciformis</w:t>
      </w:r>
      <w:r>
        <w:rPr>
          <w:rFonts w:ascii="Times New Roman" w:hAnsi="Times New Roman"/>
        </w:rPr>
        <w:t xml:space="preserve"> Brandenburg88 had been caught at 13.84 52.2678 DD, the mouse providing </w:t>
      </w:r>
      <w:r>
        <w:rPr>
          <w:rFonts w:ascii="Times New Roman" w:hAnsi="Times New Roman"/>
          <w:i/>
          <w:iCs/>
        </w:rPr>
        <w:t>E. ferrsi</w:t>
      </w:r>
      <w:r>
        <w:rPr>
          <w:rFonts w:ascii="Times New Roman" w:hAnsi="Times New Roman"/>
        </w:rPr>
        <w:t xml:space="preserve"> Brandenburg64 at 13.4642 52.4164 DD. From these fecal samples 300 and 600 oocysts for </w:t>
      </w:r>
      <w:r>
        <w:rPr>
          <w:rFonts w:ascii="Times New Roman" w:hAnsi="Times New Roman"/>
          <w:i/>
          <w:iCs/>
        </w:rPr>
        <w:t xml:space="preserve">E. ferrisi </w:t>
      </w:r>
      <w:r>
        <w:rPr>
          <w:rFonts w:ascii="Times New Roman" w:hAnsi="Times New Roman"/>
        </w:rPr>
        <w:t xml:space="preserve">Brandenburg64 and </w:t>
      </w:r>
      <w:r>
        <w:rPr>
          <w:rFonts w:ascii="Times New Roman" w:hAnsi="Times New Roman"/>
          <w:i/>
          <w:iCs/>
        </w:rPr>
        <w:t>E. falciformis</w:t>
      </w:r>
      <w:r>
        <w:rPr>
          <w:rFonts w:ascii="Times New Roman" w:hAnsi="Times New Roman"/>
        </w:rPr>
        <w:t xml:space="preserve"> Brandenburg88, respectively, were inoculated into 16 weeks old female NMRI. All mice were reared individually in wire cages in isolation rooms and provided with food and water </w:t>
      </w:r>
      <w:r>
        <w:rPr>
          <w:rFonts w:ascii="Times New Roman" w:hAnsi="Times New Roman"/>
          <w:i/>
          <w:iCs/>
        </w:rPr>
        <w:t>ad libitum</w:t>
      </w:r>
      <w:r>
        <w:rPr>
          <w:rFonts w:ascii="Times New Roman" w:hAnsi="Times New Roman"/>
        </w:rPr>
        <w:t xml:space="preserve">. The faeces from those mice were collected daily during the period of oocyst release from 1 to 12 days post-inoculation [dpi]. Oocysts in faeces were harvested using flotation (see below). They were then placed in 2% potassium dichromate and incubated at 25 °C for 4 days to permit oocyst sporulation. Sporulated oocysts were examined repeatedly under the light microscope to ensure their purity, and were then stored at 4 °C for about 1 month prior to use. The inoculum of </w:t>
      </w:r>
      <w:r>
        <w:rPr>
          <w:rFonts w:ascii="Times New Roman" w:hAnsi="Times New Roman"/>
          <w:i/>
          <w:iCs/>
        </w:rPr>
        <w:t>E. falciformis</w:t>
      </w:r>
      <w:r>
        <w:rPr>
          <w:rFonts w:ascii="Times New Roman" w:hAnsi="Times New Roman"/>
        </w:rPr>
        <w:t xml:space="preserve"> BayerHaberkorn was prepared simultaneously using the same protocol. </w:t>
      </w:r>
    </w:p>
    <w:p>
      <w:pPr>
        <w:pStyle w:val="Normal"/>
        <w:spacing w:lineRule="auto" w:line="360"/>
        <w:jc w:val="both"/>
        <w:rPr/>
      </w:pPr>
      <w:r>
        <w:rPr>
          <w:rFonts w:ascii="Times New Roman" w:hAnsi="Times New Roman"/>
        </w:rPr>
        <w:t>GENOTYPING XXX ADD HERE</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rPr>
        <w:t>3.2.  Infection protocol, oocyst counting and sample collection</w:t>
      </w:r>
    </w:p>
    <w:p>
      <w:pPr>
        <w:pStyle w:val="Normal"/>
        <w:spacing w:lineRule="auto" w:line="360"/>
        <w:jc w:val="both"/>
        <w:rPr/>
      </w:pPr>
      <w:r>
        <w:rPr>
          <w:rFonts w:ascii="Times New Roman" w:hAnsi="Times New Roman"/>
        </w:rPr>
        <w:t>60 female NMRI mice (10 to 12 weeks old) were randomly assigned to one of four groups, including a control group that was not inoculated. The remaining 45 mice were inoculated via oral gavage with 0.1 ml of inoculum containing a single dose of 200 sporulated oocysts. The inoculum had been prepared counting the total number of oocysts in 10µl directly on a standard microscope slide.</w:t>
      </w:r>
    </w:p>
    <w:p>
      <w:pPr>
        <w:pStyle w:val="Normal"/>
        <w:spacing w:lineRule="auto" w:line="360"/>
        <w:jc w:val="both"/>
        <w:rPr/>
      </w:pPr>
      <w:r>
        <w:rPr>
          <w:rFonts w:ascii="Times New Roman" w:hAnsi="Times New Roman"/>
        </w:rPr>
        <w:t xml:space="preserve">All faeces were collected every day of the experiment. After weighing the faeces, flotation was performed: Saturated salt (NaCl) solution was added, the mixture was stirred and centrifuged at 3175g. It was washed twice with physiological NaCl solution and after the last washing 2ml of 2% potassium dichromate solution were added to the pellet and 10µl of the solution was loaded into a “Neubauer-improved chamber”. Oocysts were counted in eight grid squares. Then the number of oocysts per gram faeces was obtained according to the (0.1µl) volume per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each mouse was recorded every day. From each group three mice were sacrificed on 3, 5, 7, 9, and 11 dpi. Immediately after death the viscera were exenterated and spleen and caeca removed. Caecal contents were gently removed with physiological NaCl solution and the tissue was cut longitudinally into two pieces. One piece was transferred into a 1.5ml tube containing RNAlater® (Life Technologies; Carlsbad, CA, USA). Samples were stored for 4h at 4°C before being transferred and stored at −20 °C until usage.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infected mouse caecum tissue</w:t>
      </w:r>
    </w:p>
    <w:p>
      <w:pPr>
        <w:pStyle w:val="Normal"/>
        <w:spacing w:lineRule="auto" w:line="360"/>
        <w:jc w:val="both"/>
        <w:rPr/>
      </w:pPr>
      <w:r>
        <w:rPr>
          <w:rFonts w:ascii="Times New Roman" w:hAnsi="Times New Roman"/>
        </w:rPr>
        <w:t>For DNA extraction frozen caecum tissue was manually homogenized by grinding in liquid N2. Genomic DNA was extracted using innu PREP DNA Mini Kit® (Analytika jena) according to the manufacturer’s protocol incorporating proteinase K digestion. Purified DNA stored at -20 °C until subjected to qPCR for host and parasite DNA quantification.</w:t>
      </w:r>
    </w:p>
    <w:p>
      <w:pPr>
        <w:pStyle w:val="Normal"/>
        <w:spacing w:lineRule="auto" w:line="360"/>
        <w:jc w:val="both"/>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and target a region in the COI divergent from the host version of the gene.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pPr>
        <w:pStyle w:val="Normal"/>
        <w:spacing w:lineRule="auto" w:line="360"/>
        <w:jc w:val="both"/>
        <w:rPr/>
      </w:pPr>
      <w:r>
        <w:rPr>
          <w:rFonts w:ascii="Times New Roman" w:hAnsi="Times New Roman"/>
        </w:rPr>
        <w:t xml:space="preserve"> </w:t>
      </w:r>
      <w:r>
        <w:rPr>
          <w:rFonts w:ascii="Times New Roman" w:hAnsi="Times New Roman"/>
        </w:rPr>
        <w:t xml:space="preserve">qPCR amplifications and analysis were performed using Bio-Rad CFX96, Thermalcycler1000 system, which determined the cycle of quantification (Cq).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Cp between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 ∆Cq between mouse and parasite DNA. As a log of a ratio is equivalent to subtractions between log values, this represents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color w:val="000000"/>
        </w:rPr>
        <w:t xml:space="preserve"> </w:t>
      </w: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Before RNA isolation, frozen spleen tissue was homogenized by grinding after addition of liquid nitrogen. Total RNA was isolated using the PureLink™ RNA Mini Kit (</w:t>
      </w:r>
      <w:hyperlink r:id="rId16">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Emphasis"/>
          <w:rFonts w:ascii="Times New Roman" w:hAnsi="Times New Roman"/>
          <w:i w:val="false"/>
          <w:iCs w:val="false"/>
        </w:rPr>
        <w:t>PureLink DNase Set (</w:t>
      </w:r>
      <w:hyperlink r:id="rId17">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pPr>
        <w:pStyle w:val="Normal"/>
        <w:spacing w:lineRule="auto" w:line="360"/>
        <w:jc w:val="both"/>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This prevents degradation of RNA in RNA-DNA hybrids during synthesis of the first strand cDNA. </w:t>
      </w:r>
    </w:p>
    <w:p>
      <w:pPr>
        <w:pStyle w:val="Normal"/>
        <w:spacing w:lineRule="auto" w:line="360"/>
        <w:jc w:val="both"/>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jc w:val="both"/>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Primers for these regions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0"/>
        <w:gridCol w:w="4140"/>
        <w:gridCol w:w="1875"/>
        <w:gridCol w:w="2549"/>
      </w:tblGrid>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CATCTTCTCAAAATTCGAGTGACAA</w:t>
            </w:r>
          </w:p>
          <w:p>
            <w:pPr>
              <w:pStyle w:val="Normal"/>
              <w:spacing w:lineRule="auto" w:line="360"/>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This study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 </w:t>
      </w:r>
      <w:r>
        <w:rPr>
          <w:rFonts w:ascii="Times New Roman" w:hAnsi="Times New Roman"/>
          <w:color w:val="000000"/>
        </w:rPr>
        <w:t xml:space="preserve">A total of 60 cDNA samples were split between PCR plates (Multiplate™ 96-Well, BioRad) with reactions performed in duplicate for each sample. If the standard deviation of Cq values between duplicates was &gt; 0.4, corresponding samples were repeated (as described in Weyrich et al, 2010). Each plate contained a non-template control sample and negative controls.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pPr>
        <w:pStyle w:val="Normal"/>
        <w:tabs>
          <w:tab w:val="left" w:pos="4396" w:leader="none"/>
        </w:tabs>
        <w:spacing w:lineRule="auto" w:line="360"/>
        <w:jc w:val="both"/>
        <w:rPr>
          <w:highlight w:val="white"/>
        </w:rPr>
      </w:pPr>
      <w:r>
        <w:rPr>
          <w:rFonts w:ascii="Times New Roman" w:hAnsi="Times New Roman"/>
          <w:color w:val="000000"/>
        </w:rPr>
        <w:t xml:space="preserve">Accurate normalization with a set of most stably expressed reference genes which are often specific for tissue and experimental conditions is essential for the production of reliable data in RT-PCR experiments (Axtner et al, 2009; Weyrich et al, 2010). To select the most stable reference genes for relative-quantification of genes of interest, we </w:t>
      </w:r>
      <w:r>
        <w:rPr>
          <w:rFonts w:ascii="Times New Roman" w:hAnsi="Times New Roman"/>
        </w:rPr>
        <w:t xml:space="preserve">tested four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Analysis of the gene stability measure was performed using qbase+ (Biogazelle) implemented in the Bio-Rad CFX96 Thermalcycler1000, resulted</w:t>
      </w:r>
      <w:r>
        <w:rPr>
          <w:rFonts w:ascii="Times New Roman" w:hAnsi="Times New Roman"/>
          <w:i/>
          <w:iCs/>
          <w:color w:val="000000"/>
        </w:rPr>
        <w:t xml:space="preserve"> in 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i w:val="false"/>
          <w:iCs w:val="false"/>
          <w:color w:val="000000"/>
        </w:rPr>
        <w:t xml:space="preserve">(Table 3) </w:t>
      </w:r>
      <w:r>
        <w:rPr>
          <w:rFonts w:ascii="Times New Roman" w:hAnsi="Times New Roman"/>
          <w:color w:val="000000"/>
        </w:rPr>
        <w:t>as the most stable reference genes for this study. For the three reference genes, normalization factors (NF) were calculated using the geometric mean of the corresponding expression values for all spleen cDNAs (Vandesompele et al, 2002). Relative expression values for each tested sample of each gene of interest were then calculated using the ∆Cq method, adjusted for the amplification efficiencies of each primer pair and standardized against the normalization factors (NF) of each sample.</w:t>
      </w:r>
    </w:p>
    <w:p>
      <w:pPr>
        <w:pStyle w:val="Normal"/>
        <w:spacing w:lineRule="auto" w:line="360"/>
        <w:jc w:val="both"/>
        <w:rPr/>
      </w:pPr>
      <w:r>
        <w:rPr>
          <w:rStyle w:val="Emphasis"/>
          <w:rFonts w:ascii="Times New Roman" w:hAnsi="Times New Roman"/>
          <w:bCs/>
          <w:i w:val="false"/>
          <w:iCs w:val="false"/>
          <w:color w:val="000000"/>
          <w:highlight w:val="white"/>
        </w:rPr>
        <w:t xml:space="preserve">An increase in the expression of </w:t>
      </w:r>
      <w:r>
        <w:rPr>
          <w:rStyle w:val="Emphasis"/>
          <w:rFonts w:ascii="Times New Roman" w:hAnsi="Times New Roman"/>
          <w:i w:val="false"/>
          <w:iCs w:val="false"/>
          <w:color w:val="000000"/>
          <w:highlight w:val="white"/>
        </w:rPr>
        <w:t>TNFα</w:t>
      </w:r>
      <w:r>
        <w:rPr>
          <w:rStyle w:val="Emphasis"/>
          <w:rFonts w:ascii="Times New Roman" w:hAnsi="Times New Roman"/>
          <w:bCs/>
          <w:i w:val="false"/>
          <w:iCs w:val="false"/>
          <w:color w:val="000000"/>
          <w:highlight w:val="white"/>
        </w:rPr>
        <w:t xml:space="preserve"> of was detected in all experimental groups, including the non-infected control group, around 5 dpi. Melting curves for this cytokine indicated a non-specific amplification artefact as likely reason for this and the data was thus excluded from further reports. </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 processed routinely,</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The cellular infiltration in response to the Eimeria infection was obtained by qualitatively assessing the extent and nature of leukocyte infiltration in the intestinal wall based on the morphological characteristic of each cell type. A numerical score was assigned with 0 representing no leukocyte infiltration and 1, 2, and 3 mild, moderate, or severe infiltration, respectively. </w:t>
      </w:r>
    </w:p>
    <w:p>
      <w:pPr>
        <w:pStyle w:val="Normal"/>
        <w:spacing w:lineRule="auto" w:line="360"/>
        <w:jc w:val="both"/>
        <w:rPr/>
      </w:pPr>
      <w:r>
        <w:rPr>
          <w:rFonts w:ascii="Times New Roman" w:hAnsi="Times New Roman"/>
          <w:color w:val="000000"/>
        </w:rPr>
        <w:t xml:space="preserve">A further score was based on the detection of characteristic </w:t>
      </w:r>
      <w:r>
        <w:rPr>
          <w:rFonts w:ascii="Times New Roman" w:hAnsi="Times New Roman"/>
          <w:i/>
          <w:color w:val="000000"/>
        </w:rPr>
        <w:t>Eimeria</w:t>
      </w:r>
      <w:r>
        <w:rPr>
          <w:rFonts w:ascii="Times New Roman" w:hAnsi="Times New Roman"/>
          <w:color w:val="000000"/>
        </w:rPr>
        <w:t xml:space="preserve"> developmental stages (Goodwin, 1996). </w:t>
      </w:r>
      <w:r>
        <w:rPr>
          <w:rFonts w:ascii="Times New Roman" w:hAnsi="Times New Roman"/>
        </w:rPr>
        <w:t xml:space="preserve">We used photographs of the caecum slides at 400-times magnification (Cell® image analysis) to count micro-  and macrogamonts in 6 high power fields per section. </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6" w:name="__UnoMark__10537_2905672918"/>
      <w:r>
        <w:rPr>
          <w:rFonts w:ascii="Times New Roman" w:hAnsi="Times New Roman"/>
        </w:rPr>
        <w:t>(R Development Core Team, 2008)</w:t>
      </w:r>
      <w:bookmarkEnd w:id="46"/>
      <w:r>
        <w:rPr>
          <w:rFonts w:ascii="Times New Roman" w:hAnsi="Times New Roman"/>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pPr>
        <w:pStyle w:val="Normal"/>
        <w:spacing w:lineRule="auto" w:line="360"/>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Bibliography1"/>
        <w:spacing w:lineRule="auto" w:line="360"/>
        <w:jc w:val="both"/>
        <w:rPr/>
      </w:pPr>
      <w:r>
        <w:rPr/>
        <w:t xml:space="preserve">Abolins, S., King, E.C., Lazarou, L., Weldon, L., Hughes, L., Drescher, P., Raynes, J.G., Hafalla, J.C.R., Viney, M.E., Riley, E.M., 2017. The comparative immunology of wild and laboratory mice, </w:t>
      </w:r>
      <w:r>
        <w:rPr>
          <w:i/>
        </w:rPr>
        <w:t>Mus musculus domesticus</w:t>
      </w:r>
      <w:r>
        <w:rPr/>
        <w:t>. 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u w:val="none"/>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u w:val="none"/>
        </w:rPr>
        <w:t xml:space="preserve">. </w:t>
      </w:r>
      <w:r>
        <w:rPr>
          <w:rStyle w:val="InternetLink"/>
          <w:color w:val="000000"/>
          <w:u w:val="none"/>
        </w:rPr>
        <w:t>Validation of internal reference genes for quantitative real-time PCR in a non-model organism, the yellow-necked mouse, Apodemus flavicollis</w:t>
      </w:r>
      <w:r>
        <w:rPr>
          <w:color w:val="000000"/>
          <w:u w:val="none"/>
        </w:rPr>
        <w:t xml:space="preserve"> BMC research notes 2 (1), 264.</w:t>
      </w:r>
    </w:p>
    <w:p>
      <w:pPr>
        <w:pStyle w:val="Bibliography1"/>
        <w:spacing w:lineRule="auto" w:line="360"/>
        <w:jc w:val="both"/>
        <w:rPr/>
      </w:pPr>
      <w:r>
        <w:rPr>
          <w:color w:val="000000"/>
          <w:u w:val="none"/>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lang w:val="de-DE"/>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IAI.01733-14.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rPrChange w:id="0" w:author="xx" w:date="2018-06-25T18:32:00Z">
            <w:rPr>
              <w:lang w:val="de-DE"/>
            </w:rPr>
          </w:rPrChang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rPr>
        <w:t>Nature Reviews Genetics</w:t>
      </w:r>
      <w:r>
        <w:rPr/>
        <w:t xml:space="preserve"> 4 (6): 457–69. https://doi.org/10.1038/nrg1088.</w:t>
      </w:r>
    </w:p>
    <w:p>
      <w:pPr>
        <w:pStyle w:val="Normal"/>
        <w:widowControl/>
        <w:bidi w:val="0"/>
        <w:spacing w:lineRule="auto" w:line="360"/>
        <w:ind w:left="737" w:right="0"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spacing w:lineRule="auto" w:line="360"/>
        <w:jc w:val="both"/>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lang w:val="de-DE"/>
        </w:rPr>
        <w:t xml:space="preserve">Kuhn, K.A., Manieri, N.A., Liu, T.-C., Stappenbeck, T.S., 2014. </w:t>
      </w:r>
      <w:r>
        <w:rPr/>
        <w:t>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Bibliography1"/>
        <w:spacing w:lineRule="auto" w:line="360"/>
        <w:jc w:val="both"/>
        <w:rPr/>
      </w:pPr>
      <w:r>
        <w:rPr/>
        <w:t>Kvičerová, J., Hypša, V., 2013. Host-Parasite Incongruences in Rodent Eimeria Suggest Significant Role of Adaptation Rather than Cophylogeny in Maintenance of Host Specificity. PLoS ONE 8, e63601. https://doi.org/10.1371/journal,pone.0063601</w:t>
      </w:r>
    </w:p>
    <w:p>
      <w:pPr>
        <w:pStyle w:val="Bibliography1"/>
        <w:spacing w:lineRule="auto" w:line="360"/>
        <w:jc w:val="both"/>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pPr>
      <w:r>
        <w:rPr/>
        <w:t>Lillehoj, H.S., 1998. Role of T lymphocytes and cytokines in coccidiosis. Int. J. Parasitol. 28, 1071–1081. https://doi.org/10.1016/S0020-7519(98)00075-7</w:t>
      </w:r>
    </w:p>
    <w:p>
      <w:pPr>
        <w:pStyle w:val="Bibliography1"/>
        <w:spacing w:lineRule="auto" w:line="360"/>
        <w:jc w:val="both"/>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w:t>
      </w:r>
      <w:r>
        <w:rPr>
          <w:i w:val="false"/>
          <w:iCs w:val="false"/>
        </w:rPr>
        <w:t>.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lang w:val="de-DE"/>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spacing w:lineRule="auto" w:line="360"/>
        <w:jc w:val="both"/>
        <w:rPr/>
      </w:pPr>
      <w:r>
        <w:rPr/>
        <w:t>Muñoz-Caro, T., Machado Ribeiro da Silva, L., Rentería-Solis, Z., Taubert, A., Hermosilla, C., 2016. Neutrophil extracellular traps in the intestinal mucosa of Eimeria-infected animals. Asian Pac. J. Trop. Biomed. 6, 301–307. https://doi.org/10.1016/j.apjtb.2016.01.001</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 xml:space="preserve">Pigeault, R., Vézilier, J., Cornet, S., Zélé, F., Nicot, A., Perret, P., Gandon, S., Rivero, A., 2015. Avian malaria: a new lease of life for an old experimental model to study the evolutionary ecology of Plasmodium. Philos. Trans. R. Soc. </w:t>
      </w:r>
      <w:r>
        <w:rPr>
          <w:rPrChange w:id="0" w:author="xx" w:date="2018-06-25T18:45:00Z">
            <w:rPr>
              <w:lang w:val="de-DE"/>
            </w:rPr>
          </w:rPrChange>
        </w:rPr>
        <w:t>B Biol. Sci. 370. https://doi.org/10.1098/rstb.2014.0300</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Rose, M.E., 1974. Immune Responses in Infections with Coccidia: Macrophage Activity. Infect. Immun. 10, 862–871.</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lang w:val="de-DE"/>
        </w:rPr>
        <w:t xml:space="preserve">Schmid, M., Lehmann, M.J., Lucius, R., Gupta, N., 2012. </w:t>
      </w:r>
      <w:r>
        <w:rPr/>
        <w:t>Apicomplexan parasite, Eimeria falciformis, co-opts host tryptophan catabolism for life cycle progression in mouse. J. Biol. Chem. 287, 20197–20207. https://doi.org/10.1074/jbc.M112.351999</w:t>
      </w:r>
    </w:p>
    <w:p>
      <w:pPr>
        <w:pStyle w:val="Bibliography1"/>
        <w:spacing w:lineRule="auto" w:line="360"/>
        <w:jc w:val="both"/>
        <w:rPr/>
      </w:pPr>
      <w:r>
        <w:rPr/>
        <w:t>Sehrawat, S., Rouse, B.T., 2017. Interplay of Regulatory T Cell and Th17 Cells during Infectious Diseases in Humans and Animals. Front. Immunol. 8. https://doi.org/10.3389/fimmu.2017.00341</w:t>
      </w:r>
    </w:p>
    <w:p>
      <w:pPr>
        <w:pStyle w:val="Bibliography1"/>
        <w:spacing w:lineRule="auto" w:line="360"/>
        <w:jc w:val="both"/>
        <w:rPr/>
      </w:pPr>
      <w:r>
        <w:rPr/>
        <w:t>Shirley, M.W., Bellatti, M.A., 1988. 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spacing w:lineRule="auto" w:line="360"/>
        <w:jc w:val="both"/>
        <w:rPr/>
      </w:pPr>
      <w:r>
        <w:rPr/>
        <w:t xml:space="preserve">Swaggerty, C.L., Genovese, K.J., He, H., Duke, S.E., Pevzner, I.Y., Kogut, M.H., 2011. Broiler breeders with an efficient innate immune response are more resistant to Eimeria tenella. Poult. Sci. 90, 1014–1019. </w:t>
      </w:r>
      <w:hyperlink r:id="rId18">
        <w:r>
          <w:rPr>
            <w:rStyle w:val="InternetLink"/>
          </w:rPr>
          <w:t>https://doi.org/10.3382/ps.2010-01246</w:t>
        </w:r>
      </w:hyperlink>
    </w:p>
    <w:p>
      <w:pPr>
        <w:pStyle w:val="Bibliography1"/>
        <w:spacing w:lineRule="auto" w:line="360"/>
        <w:jc w:val="both"/>
        <w:rPr/>
      </w:pPr>
      <w:r>
        <w:rPr/>
        <w:t>Weyrich A., Axtner J., Sommer S., 201</w:t>
      </w:r>
      <w:r>
        <w:rPr>
          <w:color w:val="000000"/>
          <w:u w:val="none"/>
        </w:rPr>
        <w:t xml:space="preserve">0. </w:t>
      </w:r>
      <w:r>
        <w:rPr>
          <w:rStyle w:val="InternetLink"/>
          <w:color w:val="000000"/>
          <w:u w:val="none"/>
        </w:rPr>
        <w:t>Selection and validation of reference genes for real-time RT-PCR studies in the non-model species Delomys sublineatus, an endemic Brazilian rodent</w:t>
      </w:r>
      <w:r>
        <w:rPr>
          <w:color w:val="000000"/>
          <w:u w:val="none"/>
        </w:rPr>
        <w:t xml:space="preserve"> Biochemical and biophysical research communications 392 (2), 145-149</w:t>
      </w:r>
    </w:p>
    <w:p>
      <w:pPr>
        <w:pStyle w:val="Bibliography1"/>
        <w:spacing w:lineRule="auto" w:line="360"/>
        <w:jc w:val="both"/>
        <w:rPr/>
      </w:pPr>
      <w:r>
        <w:rPr/>
        <w:t>Vrba, V., Pakandl, M., 2015. Host specificity of turkey and chicken Eimeria: controlled cross-transmission studies and a phylogenetic view. Vet. Parasitol. 208, 118–124. https://doi.org/10.1016/j.vetpar.2015.01.017</w:t>
      </w:r>
    </w:p>
    <w:p>
      <w:pPr>
        <w:pStyle w:val="Bibliography1"/>
        <w:spacing w:lineRule="auto" w:line="360"/>
        <w:jc w:val="both"/>
        <w:rPr>
          <w:lang w:val="de-DE"/>
        </w:rPr>
      </w:pPr>
      <w:r>
        <w:rPr/>
        <w:t xml:space="preserve">Yun, C.H., Lillehoj, H.S., Lillehoj, E.P., 2000. Intestinal immune responses to coccidiosis. </w:t>
      </w:r>
      <w:r>
        <w:rPr>
          <w:lang w:val="de-DE"/>
        </w:rPr>
        <w:t>Dev. Comp. Immunol. 24, 303–324. https://doi.org/10.1016/S0145-305X(99)00080-4</w:t>
      </w:r>
    </w:p>
    <w:p>
      <w:pPr>
        <w:pStyle w:val="Bibliography1"/>
        <w:spacing w:lineRule="auto" w:line="360"/>
        <w:jc w:val="both"/>
        <w:rPr/>
      </w:pPr>
      <w:bookmarkStart w:id="47" w:name="__UnoMark__10316_2905672918"/>
      <w:r>
        <w:rPr>
          <w:lang w:val="de-DE"/>
        </w:rPr>
        <w:t xml:space="preserve">Zhou, Z., Hu, S., Wang, Z., Guo, Z., Qin, B., Nie, K., 2014. </w:t>
      </w:r>
      <w:r>
        <w:rPr/>
        <w:t>Expression of Chicken Toll-Like Receptors and Signal Adaptors in Spleen and Cecum of Young Chickens Infected with Eimeria tenella. https://doi.org/10.1016/S2095-3119(13)60384-6</w:t>
      </w:r>
      <w:bookmarkEnd w:id="47"/>
    </w:p>
    <w:p>
      <w:pPr>
        <w:pStyle w:val="Normal"/>
        <w:spacing w:lineRule="auto" w:line="360"/>
        <w:jc w:val="both"/>
        <w:rPr/>
      </w:pPr>
      <w:r>
        <w:rPr/>
      </w:r>
    </w:p>
    <w:sectPr>
      <w:footerReference w:type="default" r:id="rId19"/>
      <w:type w:val="nextPage"/>
      <w:pgSz w:w="12240" w:h="15840"/>
      <w:pgMar w:left="1134" w:right="1134" w:header="0" w:top="1134" w:footer="0" w:bottom="1134" w:gutter="0"/>
      <w:pgNumType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Emanuel Heitlinger" w:date="2018-07-03T15:03:37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This is one particular isolate, which needs to be named accurately. Without naming it the title doesn’t make sense. Richard Lucius pointed out that the correct complete isolate name contains also the year of description. </w:t>
      </w:r>
    </w:p>
  </w:comment>
  <w:comment w:id="1" w:author="Emanuel Heitlinger" w:date="2018-07-03T15:15:06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We have to call them isolates. Strains = clonal isolates. </w:t>
      </w:r>
    </w:p>
  </w:comment>
  <w:comment w:id="2" w:author="Emanuel Heitlinger" w:date="2018-07-03T16:15:03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Inoculum, pl. inocula</w:t>
      </w:r>
    </w:p>
  </w:comment>
  <w:comment w:id="3" w:author="Weyrich, Alexandra" w:date="2018-06-24T21:48:00Z" w:initials="WA">
    <w:p>
      <w:r>
        <w:rPr>
          <w:rFonts w:eastAsia="DejaVu Sans" w:cs="DejaVu Sans"/>
          <w:color w:val="00000A"/>
          <w:kern w:val="0"/>
          <w:lang w:val="en-US" w:eastAsia="en-US" w:bidi="en-US"/>
        </w:rPr>
        <w:t>Labelling for a and b is missing. Fig. b is shown before Fig. a (the lower one is Fig. 1a the upper Fig. 1b)</w:t>
      </w:r>
    </w:p>
  </w:comment>
  <w:comment w:id="4" w:author="xx" w:date="2018-06-24T21:48:00Z" w:initials="xx">
    <w:p>
      <w:r>
        <w:rPr>
          <w:rFonts w:eastAsia="DejaVu Sans" w:cs="DejaVu Sans"/>
          <w:color w:val="00000A"/>
          <w:kern w:val="0"/>
          <w:lang w:val="en-US" w:eastAsia="en-US" w:bidi="en-US"/>
        </w:rPr>
        <w:t>What is implied by the word “lesion”?</w:t>
      </w:r>
    </w:p>
    <w:p>
      <w:r>
        <w:rPr>
          <w:rFonts w:eastAsia="DejaVu Sans" w:cs="DejaVu Sans"/>
          <w:color w:val="00000A"/>
          <w:kern w:val="0"/>
          <w:lang w:val="en-US" w:eastAsia="en-US" w:bidi="en-US"/>
        </w:rPr>
        <w:t>Number tissue stages? If this is meant – that’s NOT called a lesion. That’s simply the number of tissue stages. Please change all sentences accordingly</w:t>
      </w:r>
    </w:p>
  </w:comment>
  <w:comment w:id="5" w:author="Weyrich, Alexandra" w:date="2018-06-24T21:48:00Z" w:initials="WA">
    <w:p>
      <w:r>
        <w:rPr>
          <w:rFonts w:eastAsia="DejaVu Sans" w:cs="DejaVu Sans"/>
          <w:color w:val="00000A"/>
          <w:kern w:val="0"/>
          <w:lang w:val="en-US" w:eastAsia="en-US" w:bidi="en-US"/>
        </w:rPr>
        <w:t>Double check and sort dpis in legend</w:t>
      </w:r>
    </w:p>
  </w:comment>
  <w:comment w:id="6" w:author="xx" w:date="2018-06-25T18:46:00Z" w:initials="xx">
    <w:p>
      <w:r>
        <w:rPr>
          <w:rFonts w:eastAsia="DejaVu Sans" w:cs="DejaVu Sans"/>
          <w:color w:val="00000A"/>
          <w:kern w:val="0"/>
          <w:lang w:val="en-US" w:eastAsia="en-US" w:bidi="en-US"/>
        </w:rPr>
        <w:t>As mentioned above: what is implied by “lesion”? if “number of tissue stages of parasite” are meant change wording accordingly. Also the X-axis with 0-200 is not clear - what do the numbers refer to??</w:t>
      </w:r>
    </w:p>
  </w:comment>
  <w:comment w:id="7" w:author="Weyrich, Alexandra" w:date="2018-06-24T21:48:00Z" w:initials="WA">
    <w:p>
      <w:r>
        <w:rPr>
          <w:rFonts w:eastAsia="DejaVu Sans" w:cs="DejaVu Sans"/>
          <w:color w:val="00000A"/>
          <w:kern w:val="0"/>
          <w:lang w:val="en-US" w:eastAsia="en-US" w:bidi="en-US"/>
        </w:rPr>
        <w:t>You started with presence tense, but turned into past tense. Please check throughout.</w:t>
      </w:r>
    </w:p>
  </w:comment>
  <w:comment w:id="8" w:author="Weyrich, Alexandra" w:date="2018-06-24T21:48:00Z" w:initials="WA">
    <w:p>
      <w:r>
        <w:rPr>
          <w:rFonts w:eastAsia="DejaVu Sans" w:cs="DejaVu Sans"/>
          <w:color w:val="00000A"/>
          <w:kern w:val="0"/>
          <w:lang w:val="en-US" w:eastAsia="en-US" w:bidi="en-US"/>
        </w:rPr>
        <w:t>Here you use a different nomenclature, but in my opinion this one is more intuitive. I would use it throughout the manuscript.</w:t>
      </w:r>
    </w:p>
  </w:comment>
  <w:comment w:id="9" w:author="xx" w:date="2018-06-24T21:48:00Z" w:initials="xx">
    <w:p>
      <w:r>
        <w:rPr>
          <w:rFonts w:eastAsia="DejaVu Sans" w:cs="DejaVu Sans"/>
          <w:color w:val="00000A"/>
          <w:kern w:val="0"/>
          <w:lang w:val="en-US" w:eastAsia="en-US" w:bidi="en-US"/>
        </w:rPr>
        <w:t>Well, after now having read what was done it even more needs a proper description of the different cell populations (= naming each of them!) to ideally explain the measured levels of inflammatory mediators.</w:t>
      </w:r>
    </w:p>
    <w:p>
      <w:r>
        <w:rPr>
          <w:rFonts w:eastAsia="DejaVu Sans" w:cs="DejaVu Sans"/>
          <w:color w:val="00000A"/>
          <w:kern w:val="0"/>
          <w:lang w:val="en-US" w:eastAsia="en-US" w:bidi="en-US"/>
        </w:rPr>
        <w:t>Otherwise the link cannot sufficiently be made</w:t>
      </w:r>
    </w:p>
  </w:comment>
  <w:comment w:id="10" w:author="xx" w:date="2018-06-25T19:45:00Z" w:initials="xx">
    <w:p>
      <w:r>
        <w:rPr>
          <w:rFonts w:eastAsia="DejaVu Sans" w:cs="DejaVu Sans"/>
          <w:color w:val="00000A"/>
          <w:kern w:val="0"/>
          <w:lang w:val="en-US" w:eastAsia="en-US" w:bidi="en-US"/>
        </w:rPr>
        <w:t>Example images for “mild, moderate, severe inflammatory reaction”</w:t>
      </w:r>
    </w:p>
  </w:comment>
  <w:comment w:id="11" w:author="xx" w:date="2018-06-24T21:48:00Z" w:initials="xx">
    <w:p>
      <w:r>
        <w:rPr>
          <w:rFonts w:eastAsia="DejaVu Sans" w:cs="DejaVu Sans"/>
          <w:color w:val="00000A"/>
          <w:kern w:val="0"/>
          <w:lang w:val="en-US" w:eastAsia="en-US" w:bidi="en-US"/>
        </w:rPr>
        <w:t>Describe specific cell types</w:t>
      </w:r>
    </w:p>
  </w:comment>
  <w:comment w:id="12" w:author="Weyrich, Alexandra" w:date="2018-06-24T21:48:00Z" w:initials="WA">
    <w:p>
      <w:r>
        <w:rPr>
          <w:rFonts w:eastAsia="DejaVu Sans" w:cs="DejaVu Sans"/>
          <w:color w:val="00000A"/>
          <w:kern w:val="0"/>
          <w:lang w:val="en-US" w:eastAsia="en-US" w:bidi="en-US"/>
        </w:rPr>
        <w:t xml:space="preserve">I am not sure what you mean by fields and how you combined them again? </w:t>
      </w:r>
    </w:p>
  </w:comment>
  <w:comment w:id="13" w:author="xx" w:date="2018-06-24T21:49:00Z" w:initials="xx">
    <w:p>
      <w:r>
        <w:rPr>
          <w:rFonts w:eastAsia="DejaVu Sans" w:cs="DejaVu Sans"/>
          <w:color w:val="00000A"/>
          <w:kern w:val="0"/>
          <w:lang w:val="en-US" w:eastAsia="en-US" w:bidi="en-US"/>
        </w:rPr>
        <w:t>Be specific</w:t>
      </w:r>
    </w:p>
  </w:comment>
  <w:comment w:id="14" w:author="xx" w:date="2018-06-24T21:48:00Z" w:initials="xx">
    <w:p>
      <w:r>
        <w:rPr>
          <w:rFonts w:eastAsia="DejaVu Sans" w:cs="DejaVu Sans"/>
          <w:color w:val="00000A"/>
          <w:kern w:val="0"/>
          <w:lang w:val="en-US" w:eastAsia="en-US" w:bidi="en-US"/>
        </w:rPr>
        <w:t xml:space="preserve"> Specifically which?</w:t>
      </w:r>
    </w:p>
  </w:comment>
  <w:comment w:id="15" w:author="Emanuel Heitlinger" w:date="2018-06-24T21:48:00Z" w:initials="EH">
    <w:p>
      <w:r>
        <w:rPr>
          <w:rFonts w:eastAsia="DejaVu Sans" w:cs="DejaVu Sans"/>
          <w:color w:val="00000A"/>
          <w:kern w:val="0"/>
          <w:sz w:val="20"/>
          <w:lang w:val="en-US" w:eastAsia="en-US" w:bidi="en-US"/>
        </w:rPr>
        <w:t xml:space="preserve">But I am sceptical… couldn’t find this. </w:t>
      </w:r>
    </w:p>
  </w:comment>
  <w:comment w:id="16" w:author="Emanuel Heitlinger" w:date="2018-06-24T21:48:00Z" w:initials="EH">
    <w:p>
      <w:r>
        <w:rPr>
          <w:rFonts w:eastAsia="DejaVu Sans" w:cs="DejaVu Sans"/>
          <w:color w:val="00000A"/>
          <w:kern w:val="0"/>
          <w:sz w:val="20"/>
          <w:lang w:val="en-US" w:eastAsia="en-US" w:bidi="en-US"/>
        </w:rPr>
        <w:t xml:space="preserve">@Victor: we need the amplification sequencing and comparison to database sequence here to show what the isolates are genetically.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50043535"/>
    </w:sdtPr>
    <w:sdtContent>
      <w:p>
        <w:pPr>
          <w:pStyle w:val="Footer"/>
          <w:jc w:val="right"/>
          <w:rPr/>
        </w:pPr>
        <w:r>
          <w:rPr/>
          <w:fldChar w:fldCharType="begin"/>
        </w:r>
        <w:r>
          <w:rPr/>
          <w:instrText> PAGE </w:instrText>
        </w:r>
        <w:r>
          <w:rPr/>
          <w:fldChar w:fldCharType="separate"/>
        </w:r>
        <w:r>
          <w:rPr/>
          <w:t>1</w:t>
        </w:r>
        <w:r>
          <w:rPr/>
          <w:fldChar w:fldCharType="end"/>
        </w:r>
      </w:p>
    </w:sdtContent>
  </w:sdt>
  <w:p>
    <w:pPr>
      <w:pStyle w:val="Footer"/>
      <w:rPr/>
    </w:pPr>
    <w:r>
      <w:rPr/>
    </w:r>
  </w:p>
</w:ftr>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name w:val="ListLabel 1"/>
    <w:qFormat/>
    <w:rPr>
      <w:rFonts w:ascii="Times New Roman" w:hAnsi="Times New Roman"/>
      <w:i w:val="false"/>
      <w:iCs w:val="false"/>
      <w:color w:val="000000"/>
    </w:rPr>
  </w:style>
  <w:style w:type="character" w:styleId="ListLabel2">
    <w:name w:val="ListLabel 2"/>
    <w:qFormat/>
    <w:rPr>
      <w:rFonts w:ascii="Times New Roman" w:hAnsi="Times New Roman"/>
      <w:color w:val="000000"/>
      <w:u w:val="none"/>
    </w:rPr>
  </w:style>
  <w:style w:type="character" w:styleId="ListLabel3">
    <w:name w:val="ListLabel 3"/>
    <w:qFormat/>
    <w:rPr/>
  </w:style>
  <w:style w:type="character" w:styleId="ListLabel4">
    <w:name w:val="ListLabel 4"/>
    <w:qFormat/>
    <w:rPr>
      <w:rFonts w:ascii="Times New Roman" w:hAnsi="Times New Roman"/>
      <w:i w:val="false"/>
      <w:iCs w:val="false"/>
      <w:color w:val="000000"/>
    </w:rPr>
  </w:style>
  <w:style w:type="character" w:styleId="ListLabel5">
    <w:name w:val="ListLabel 5"/>
    <w:qFormat/>
    <w:rPr>
      <w:rFonts w:ascii="Times New Roman" w:hAnsi="Times New Roman"/>
      <w:color w:val="000000"/>
      <w:u w:val="none"/>
    </w:rPr>
  </w:style>
  <w:style w:type="character" w:styleId="ListLabel6">
    <w:name w:val="ListLabel 6"/>
    <w:qFormat/>
    <w:rPr/>
  </w:style>
  <w:style w:type="character" w:styleId="ListLabel7">
    <w:name w:val="ListLabel 7"/>
    <w:qFormat/>
    <w:rPr>
      <w:rFonts w:ascii="Times New Roman" w:hAnsi="Times New Roman"/>
      <w:i w:val="false"/>
      <w:iCs w:val="false"/>
      <w:color w:val="000000"/>
    </w:rPr>
  </w:style>
  <w:style w:type="character" w:styleId="ListLabel8">
    <w:name w:val="ListLabel 8"/>
    <w:qFormat/>
    <w:rPr>
      <w:rFonts w:ascii="Times New Roman" w:hAnsi="Times New Roman"/>
      <w:color w:val="000000"/>
      <w:u w:val="none"/>
    </w:rPr>
  </w:style>
  <w:style w:type="character" w:styleId="ListLabel9">
    <w:name w:val="ListLabel 9"/>
    <w:qFormat/>
    <w:rPr/>
  </w:style>
  <w:style w:type="character" w:styleId="ListLabel10">
    <w:name w:val="ListLabel 10"/>
    <w:qFormat/>
    <w:rPr>
      <w:rFonts w:ascii="Times New Roman" w:hAnsi="Times New Roman"/>
      <w:i w:val="false"/>
      <w:iCs w:val="false"/>
      <w:color w:val="000000"/>
    </w:rPr>
  </w:style>
  <w:style w:type="character" w:styleId="ListLabel11">
    <w:name w:val="ListLabel 11"/>
    <w:qFormat/>
    <w:rPr>
      <w:rFonts w:ascii="Times New Roman" w:hAnsi="Times New Roman"/>
      <w:color w:val="000000"/>
      <w:u w:val="none"/>
    </w:rPr>
  </w:style>
  <w:style w:type="character" w:styleId="ListLabel12">
    <w:name w:val="ListLabel 12"/>
    <w:qFormat/>
    <w:rPr/>
  </w:style>
  <w:style w:type="character" w:styleId="ListLabel13">
    <w:name w:val="ListLabel 13"/>
    <w:qFormat/>
    <w:rPr>
      <w:rFonts w:ascii="Times New Roman" w:hAnsi="Times New Roman"/>
      <w:i w:val="false"/>
      <w:iCs w:val="false"/>
      <w:color w:val="000000"/>
    </w:rPr>
  </w:style>
  <w:style w:type="character" w:styleId="ListLabel14">
    <w:name w:val="ListLabel 14"/>
    <w:qFormat/>
    <w:rPr>
      <w:rFonts w:ascii="Times New Roman" w:hAnsi="Times New Roman"/>
      <w:color w:val="000000"/>
      <w:u w:val="none"/>
    </w:rPr>
  </w:style>
  <w:style w:type="character" w:styleId="ListLabel15">
    <w:name w:val="ListLabel 15"/>
    <w:qFormat/>
    <w:rPr/>
  </w:style>
  <w:style w:type="character" w:styleId="ListLabel16">
    <w:name w:val="ListLabel 16"/>
    <w:qFormat/>
    <w:rPr>
      <w:rFonts w:ascii="Times New Roman" w:hAnsi="Times New Roman"/>
      <w:i w:val="false"/>
      <w:iCs w:val="false"/>
      <w:color w:val="000000"/>
    </w:rPr>
  </w:style>
  <w:style w:type="character" w:styleId="ListLabel17">
    <w:name w:val="ListLabel 17"/>
    <w:qFormat/>
    <w:rPr>
      <w:rFonts w:ascii="Times New Roman" w:hAnsi="Times New Roman"/>
      <w:color w:val="000000"/>
      <w:u w:val="none"/>
    </w:rPr>
  </w:style>
  <w:style w:type="character" w:styleId="ListLabel18">
    <w:name w:val="ListLabel 18"/>
    <w:qFormat/>
    <w:rPr/>
  </w:style>
  <w:style w:type="character" w:styleId="ListLabel19">
    <w:name w:val="ListLabel 19"/>
    <w:qFormat/>
    <w:rPr>
      <w:rFonts w:ascii="Times New Roman" w:hAnsi="Times New Roman"/>
      <w:i w:val="false"/>
      <w:iCs w:val="false"/>
      <w:color w:val="000000"/>
    </w:rPr>
  </w:style>
  <w:style w:type="character" w:styleId="ListLabel20">
    <w:name w:val="ListLabel 20"/>
    <w:qFormat/>
    <w:rPr>
      <w:rFonts w:ascii="Times New Roman" w:hAnsi="Times New Roman"/>
      <w:color w:val="000000"/>
      <w:u w:val="none"/>
    </w:rPr>
  </w:style>
  <w:style w:type="character" w:styleId="ListLabel21">
    <w:name w:val="ListLabel 21"/>
    <w:qFormat/>
    <w:rPr/>
  </w:style>
  <w:style w:type="character" w:styleId="ListLabel22">
    <w:name w:val="ListLabel 22"/>
    <w:qFormat/>
    <w:rPr>
      <w:rFonts w:ascii="Times New Roman" w:hAnsi="Times New Roman"/>
      <w:i w:val="false"/>
      <w:iCs w:val="false"/>
      <w:color w:val="000000"/>
    </w:rPr>
  </w:style>
  <w:style w:type="character" w:styleId="ListLabel23">
    <w:name w:val="ListLabel 23"/>
    <w:qFormat/>
    <w:rPr>
      <w:rFonts w:ascii="Times New Roman" w:hAnsi="Times New Roman"/>
      <w:color w:val="000000"/>
      <w:u w:val="none"/>
    </w:rPr>
  </w:style>
  <w:style w:type="character" w:styleId="ListLabel24">
    <w:name w:val="ListLabel 24"/>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7"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8" Type="http://schemas.openxmlformats.org/officeDocument/2006/relationships/hyperlink" Target="https://doi.org/10.3382/ps.2010-01246" TargetMode="External"/><Relationship Id="rId19" Type="http://schemas.openxmlformats.org/officeDocument/2006/relationships/footer" Target="footer1.xml"/><Relationship Id="rId20" Type="http://schemas.openxmlformats.org/officeDocument/2006/relationships/comments" Target="comments.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39DD8-9184-4A28-ABEE-9C73F46F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Application>LibreOffice/6.0.2.1$Linux_X86_64 LibreOffice_project/f7f06a8f319e4b62f9bc5095aa112a65d2f3ac89</Application>
  <Pages>30</Pages>
  <Words>10227</Words>
  <Characters>58665</Characters>
  <CharactersWithSpaces>68655</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2018-06-11T11:26:00Z</dcterms:created>
  <dc:creator>Alexandra Weyrich</dc:creator>
  <dc:description/>
  <dc:language>en-GB</dc:language>
  <cp:lastModifiedBy>Emanuel Heitlinger</cp:lastModifiedBy>
  <dcterms:modified xsi:type="dcterms:W3CDTF">2018-07-10T18:02:51Z</dcterms:modified>
  <cp:revision>131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
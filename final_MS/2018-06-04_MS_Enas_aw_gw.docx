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0B62CC" w14:textId="3C6D095D" w:rsidR="007D75FA" w:rsidRPr="00071362" w:rsidRDefault="00132A20" w:rsidP="00ED6157">
      <w:pPr>
        <w:pStyle w:val="berschrift1"/>
        <w:spacing w:line="360" w:lineRule="auto"/>
        <w:jc w:val="center"/>
        <w:rPr>
          <w:rFonts w:ascii="Times New Roman" w:hAnsi="Times New Roman"/>
          <w:bCs w:val="0"/>
          <w:sz w:val="30"/>
          <w:szCs w:val="30"/>
          <w:rPrChange w:id="0" w:author="Alexandra Weyrich" w:date="2018-05-24T18:18:00Z">
            <w:rPr>
              <w:rFonts w:ascii="Times New Roman" w:hAnsi="Times New Roman"/>
              <w:b w:val="0"/>
              <w:bCs w:val="0"/>
              <w:sz w:val="30"/>
              <w:szCs w:val="30"/>
            </w:rPr>
          </w:rPrChange>
        </w:rPr>
      </w:pPr>
      <w:r w:rsidRPr="00071362">
        <w:rPr>
          <w:rFonts w:ascii="Times New Roman" w:hAnsi="Times New Roman"/>
          <w:bCs w:val="0"/>
          <w:i/>
          <w:iCs/>
          <w:sz w:val="30"/>
          <w:szCs w:val="30"/>
          <w:rPrChange w:id="1" w:author="Alexandra Weyrich" w:date="2018-05-24T18:18:00Z">
            <w:rPr>
              <w:rFonts w:ascii="Times New Roman" w:eastAsia="SimSun" w:hAnsi="Times New Roman" w:cs="Lucida Sans"/>
              <w:b w:val="0"/>
              <w:bCs w:val="0"/>
              <w:i/>
              <w:iCs/>
              <w:sz w:val="30"/>
              <w:szCs w:val="30"/>
            </w:rPr>
          </w:rPrChange>
        </w:rPr>
        <w:t>Eimeria falciformis</w:t>
      </w:r>
      <w:r w:rsidRPr="00071362">
        <w:rPr>
          <w:rFonts w:ascii="Times New Roman" w:hAnsi="Times New Roman"/>
          <w:bCs w:val="0"/>
          <w:sz w:val="30"/>
          <w:szCs w:val="30"/>
          <w:rPrChange w:id="2" w:author="Alexandra Weyrich" w:date="2018-05-24T18:18:00Z">
            <w:rPr>
              <w:rFonts w:ascii="Times New Roman" w:eastAsia="SimSun" w:hAnsi="Times New Roman" w:cs="Lucida Sans"/>
              <w:b w:val="0"/>
              <w:bCs w:val="0"/>
              <w:sz w:val="30"/>
              <w:szCs w:val="30"/>
            </w:rPr>
          </w:rPrChange>
        </w:rPr>
        <w:t xml:space="preserve"> </w:t>
      </w:r>
      <w:del w:id="3" w:author="Alexandra Weyrich" w:date="2018-05-24T18:19:00Z">
        <w:r w:rsidRPr="00071362" w:rsidDel="00071362">
          <w:rPr>
            <w:rFonts w:ascii="Times New Roman" w:hAnsi="Times New Roman"/>
            <w:bCs w:val="0"/>
            <w:sz w:val="30"/>
            <w:szCs w:val="30"/>
            <w:rPrChange w:id="4" w:author="Alexandra Weyrich" w:date="2018-05-24T18:18:00Z">
              <w:rPr>
                <w:rFonts w:ascii="Times New Roman" w:eastAsia="SimSun" w:hAnsi="Times New Roman" w:cs="Lucida Sans"/>
                <w:b w:val="0"/>
                <w:bCs w:val="0"/>
                <w:sz w:val="30"/>
                <w:szCs w:val="30"/>
              </w:rPr>
            </w:rPrChange>
          </w:rPr>
          <w:delText xml:space="preserve">(BayerHaberkorn) </w:delText>
        </w:r>
      </w:del>
      <w:r w:rsidRPr="00071362">
        <w:rPr>
          <w:rFonts w:ascii="Times New Roman" w:hAnsi="Times New Roman"/>
          <w:bCs w:val="0"/>
          <w:sz w:val="30"/>
          <w:szCs w:val="30"/>
          <w:rPrChange w:id="5" w:author="Alexandra Weyrich" w:date="2018-05-24T18:18:00Z">
            <w:rPr>
              <w:rFonts w:ascii="Times New Roman" w:eastAsia="SimSun" w:hAnsi="Times New Roman" w:cs="Lucida Sans"/>
              <w:b w:val="0"/>
              <w:bCs w:val="0"/>
              <w:sz w:val="30"/>
              <w:szCs w:val="30"/>
            </w:rPr>
          </w:rPrChange>
        </w:rPr>
        <w:t>and wild derived isolates from house mice: differences in parasite reproduction dynamics, host pathology and immune reactions</w:t>
      </w:r>
    </w:p>
    <w:p w14:paraId="44DA2E43" w14:textId="77777777" w:rsidR="00ED6157" w:rsidRPr="00ED6157" w:rsidRDefault="00ED6157" w:rsidP="00ED6157">
      <w:pPr>
        <w:pStyle w:val="Textkrper"/>
        <w:rPr>
          <w:rFonts w:hint="eastAsia"/>
        </w:rPr>
      </w:pPr>
    </w:p>
    <w:p w14:paraId="012D8773" w14:textId="77777777" w:rsidR="007D75FA" w:rsidRPr="00B43EFD" w:rsidRDefault="00132A20" w:rsidP="00ED6157">
      <w:pPr>
        <w:pStyle w:val="Textkrper"/>
        <w:spacing w:line="360" w:lineRule="auto"/>
        <w:jc w:val="center"/>
        <w:rPr>
          <w:rFonts w:ascii="Times New Roman" w:hAnsi="Times New Roman" w:cs="Times New Roman" w:hint="eastAsia"/>
          <w:lang w:val="de-DE"/>
          <w:rPrChange w:id="6" w:author="Weyrich, Alexandra" w:date="2018-05-28T11:08:00Z">
            <w:rPr>
              <w:rFonts w:hint="eastAsia"/>
              <w:lang w:val="de-DE"/>
            </w:rPr>
          </w:rPrChange>
        </w:rPr>
      </w:pPr>
      <w:r w:rsidRPr="00317748">
        <w:rPr>
          <w:rFonts w:ascii="Times New Roman" w:hAnsi="Times New Roman"/>
          <w:bCs/>
          <w:lang w:val="de-DE"/>
          <w:rPrChange w:id="7" w:author="Alexandra Weyrich" w:date="2018-05-24T22:20:00Z">
            <w:rPr>
              <w:rFonts w:ascii="Times New Roman" w:hAnsi="Times New Roman"/>
              <w:b/>
              <w:bCs/>
              <w:lang w:val="de-DE"/>
            </w:rPr>
          </w:rPrChange>
        </w:rPr>
        <w:t>Al Klifeh, E.</w:t>
      </w:r>
      <w:r w:rsidRPr="00317748">
        <w:rPr>
          <w:rFonts w:ascii="Times New Roman" w:hAnsi="Times New Roman"/>
          <w:bCs/>
          <w:vertAlign w:val="superscript"/>
          <w:lang w:val="de-DE"/>
          <w:rPrChange w:id="8" w:author="Alexandra Weyrich" w:date="2018-05-24T22:20:00Z">
            <w:rPr>
              <w:rFonts w:ascii="Times New Roman" w:hAnsi="Times New Roman"/>
              <w:b/>
              <w:bCs/>
              <w:vertAlign w:val="superscript"/>
              <w:lang w:val="de-DE"/>
            </w:rPr>
          </w:rPrChange>
        </w:rPr>
        <w:t>1,2</w:t>
      </w:r>
      <w:r w:rsidRPr="00317748">
        <w:rPr>
          <w:rFonts w:ascii="Times New Roman" w:hAnsi="Times New Roman"/>
          <w:bCs/>
          <w:lang w:val="de-DE"/>
          <w:rPrChange w:id="9" w:author="Alexandra Weyrich" w:date="2018-05-24T22:20:00Z">
            <w:rPr>
              <w:rFonts w:ascii="Times New Roman" w:hAnsi="Times New Roman"/>
              <w:b/>
              <w:bCs/>
              <w:lang w:val="de-DE"/>
            </w:rPr>
          </w:rPrChange>
        </w:rPr>
        <w:t>; Balard, A.</w:t>
      </w:r>
      <w:r w:rsidRPr="00317748">
        <w:rPr>
          <w:rFonts w:ascii="Times New Roman" w:hAnsi="Times New Roman"/>
          <w:bCs/>
          <w:vertAlign w:val="superscript"/>
          <w:lang w:val="de-DE"/>
          <w:rPrChange w:id="10" w:author="Alexandra Weyrich" w:date="2018-05-24T22:20:00Z">
            <w:rPr>
              <w:rFonts w:ascii="Times New Roman" w:hAnsi="Times New Roman"/>
              <w:b/>
              <w:bCs/>
              <w:vertAlign w:val="superscript"/>
              <w:lang w:val="de-DE"/>
            </w:rPr>
          </w:rPrChange>
        </w:rPr>
        <w:t>1,2</w:t>
      </w:r>
      <w:r w:rsidRPr="00317748">
        <w:rPr>
          <w:rFonts w:ascii="Times New Roman" w:hAnsi="Times New Roman"/>
          <w:bCs/>
          <w:lang w:val="de-DE"/>
          <w:rPrChange w:id="11" w:author="Alexandra Weyrich" w:date="2018-05-24T22:20:00Z">
            <w:rPr>
              <w:rFonts w:ascii="Times New Roman" w:hAnsi="Times New Roman"/>
              <w:b/>
              <w:bCs/>
              <w:lang w:val="de-DE"/>
            </w:rPr>
          </w:rPrChange>
        </w:rPr>
        <w:t>; Jarquín-Diaz V.H.</w:t>
      </w:r>
      <w:r w:rsidRPr="00317748">
        <w:rPr>
          <w:rFonts w:ascii="Times New Roman" w:hAnsi="Times New Roman"/>
          <w:bCs/>
          <w:vertAlign w:val="superscript"/>
          <w:lang w:val="de-DE"/>
          <w:rPrChange w:id="12" w:author="Alexandra Weyrich" w:date="2018-05-24T22:20:00Z">
            <w:rPr>
              <w:rFonts w:ascii="Times New Roman" w:hAnsi="Times New Roman"/>
              <w:b/>
              <w:bCs/>
              <w:vertAlign w:val="superscript"/>
              <w:lang w:val="de-DE"/>
            </w:rPr>
          </w:rPrChange>
        </w:rPr>
        <w:t>1,2</w:t>
      </w:r>
      <w:r w:rsidRPr="00317748">
        <w:rPr>
          <w:rFonts w:ascii="Times New Roman" w:hAnsi="Times New Roman"/>
          <w:bCs/>
          <w:lang w:val="de-DE"/>
          <w:rPrChange w:id="13" w:author="Alexandra Weyrich" w:date="2018-05-24T22:20:00Z">
            <w:rPr>
              <w:rFonts w:ascii="Times New Roman" w:hAnsi="Times New Roman"/>
              <w:b/>
              <w:bCs/>
              <w:lang w:val="de-DE"/>
            </w:rPr>
          </w:rPrChange>
        </w:rPr>
        <w:t xml:space="preserve">; </w:t>
      </w:r>
      <w:r w:rsidRPr="00B43EFD">
        <w:rPr>
          <w:rStyle w:val="StrongEmphasis"/>
          <w:rFonts w:ascii="Times New Roman" w:hAnsi="Times New Roman"/>
          <w:b w:val="0"/>
          <w:lang w:val="de-DE"/>
        </w:rPr>
        <w:t>Martin P.</w:t>
      </w:r>
      <w:r w:rsidRPr="00B43EFD">
        <w:rPr>
          <w:rStyle w:val="StrongEmphasis"/>
          <w:rFonts w:ascii="Times New Roman" w:hAnsi="Times New Roman"/>
          <w:b w:val="0"/>
          <w:vertAlign w:val="superscript"/>
          <w:lang w:val="de-DE"/>
        </w:rPr>
        <w:t>2</w:t>
      </w:r>
      <w:r w:rsidRPr="00B43EFD">
        <w:rPr>
          <w:rStyle w:val="StrongEmphasis"/>
          <w:rFonts w:ascii="Times New Roman" w:hAnsi="Times New Roman"/>
          <w:b w:val="0"/>
          <w:lang w:val="de-DE"/>
        </w:rPr>
        <w:t xml:space="preserve">; </w:t>
      </w:r>
      <w:r w:rsidRPr="00317748">
        <w:rPr>
          <w:rFonts w:ascii="Times New Roman" w:hAnsi="Times New Roman"/>
          <w:bCs/>
          <w:lang w:val="de-DE"/>
          <w:rPrChange w:id="14" w:author="Alexandra Weyrich" w:date="2018-05-24T22:20:00Z">
            <w:rPr>
              <w:rFonts w:ascii="Times New Roman" w:hAnsi="Times New Roman"/>
              <w:b/>
              <w:bCs/>
              <w:lang w:val="de-DE"/>
            </w:rPr>
          </w:rPrChange>
        </w:rPr>
        <w:t>Weyrich, A.</w:t>
      </w:r>
      <w:r w:rsidRPr="00317748">
        <w:rPr>
          <w:rFonts w:ascii="Times New Roman" w:hAnsi="Times New Roman"/>
          <w:bCs/>
          <w:vertAlign w:val="superscript"/>
          <w:lang w:val="de-DE"/>
          <w:rPrChange w:id="15" w:author="Alexandra Weyrich" w:date="2018-05-24T22:20:00Z">
            <w:rPr>
              <w:rFonts w:ascii="Times New Roman" w:hAnsi="Times New Roman"/>
              <w:b/>
              <w:bCs/>
              <w:vertAlign w:val="superscript"/>
              <w:lang w:val="de-DE"/>
            </w:rPr>
          </w:rPrChange>
        </w:rPr>
        <w:t>3</w:t>
      </w:r>
      <w:r w:rsidRPr="00317748">
        <w:rPr>
          <w:rFonts w:ascii="Times New Roman" w:hAnsi="Times New Roman"/>
          <w:bCs/>
          <w:lang w:val="de-DE"/>
          <w:rPrChange w:id="16" w:author="Alexandra Weyrich" w:date="2018-05-24T22:20:00Z">
            <w:rPr>
              <w:rFonts w:ascii="Times New Roman" w:hAnsi="Times New Roman"/>
              <w:b/>
              <w:bCs/>
              <w:lang w:val="de-DE"/>
            </w:rPr>
          </w:rPrChange>
        </w:rPr>
        <w:t>; Wibbelt, G.</w:t>
      </w:r>
      <w:r w:rsidRPr="00317748">
        <w:rPr>
          <w:rFonts w:ascii="Times New Roman" w:hAnsi="Times New Roman"/>
          <w:bCs/>
          <w:vertAlign w:val="superscript"/>
          <w:lang w:val="de-DE"/>
          <w:rPrChange w:id="17" w:author="Alexandra Weyrich" w:date="2018-05-24T22:20:00Z">
            <w:rPr>
              <w:rFonts w:ascii="Times New Roman" w:hAnsi="Times New Roman"/>
              <w:b/>
              <w:bCs/>
              <w:vertAlign w:val="superscript"/>
              <w:lang w:val="de-DE"/>
            </w:rPr>
          </w:rPrChange>
        </w:rPr>
        <w:t>4</w:t>
      </w:r>
      <w:r w:rsidRPr="00317748">
        <w:rPr>
          <w:rFonts w:ascii="Times New Roman" w:hAnsi="Times New Roman"/>
          <w:bCs/>
          <w:lang w:val="de-DE"/>
          <w:rPrChange w:id="18" w:author="Alexandra Weyrich" w:date="2018-05-24T22:20:00Z">
            <w:rPr>
              <w:rFonts w:ascii="Times New Roman" w:hAnsi="Times New Roman"/>
              <w:b/>
              <w:bCs/>
              <w:lang w:val="de-DE"/>
            </w:rPr>
          </w:rPrChange>
        </w:rPr>
        <w:t>; Heitlinger,</w:t>
      </w:r>
      <w:r w:rsidRPr="00071362">
        <w:rPr>
          <w:rFonts w:ascii="Times New Roman" w:hAnsi="Times New Roman"/>
          <w:bCs/>
          <w:lang w:val="de-DE"/>
          <w:rPrChange w:id="19" w:author="Alexandra Weyrich" w:date="2018-05-24T18:18:00Z">
            <w:rPr>
              <w:rFonts w:ascii="Times New Roman" w:hAnsi="Times New Roman"/>
              <w:b/>
              <w:bCs/>
              <w:lang w:val="de-DE"/>
            </w:rPr>
          </w:rPrChange>
        </w:rPr>
        <w:t xml:space="preserve"> </w:t>
      </w:r>
      <w:r w:rsidRPr="00B43EFD">
        <w:rPr>
          <w:rFonts w:ascii="Times New Roman" w:hAnsi="Times New Roman" w:cs="Times New Roman"/>
          <w:bCs/>
          <w:lang w:val="de-DE"/>
          <w:rPrChange w:id="20" w:author="Weyrich, Alexandra" w:date="2018-05-28T11:08:00Z">
            <w:rPr>
              <w:rFonts w:ascii="Times New Roman" w:hAnsi="Times New Roman"/>
              <w:b/>
              <w:bCs/>
              <w:lang w:val="de-DE"/>
            </w:rPr>
          </w:rPrChange>
        </w:rPr>
        <w:t>E</w:t>
      </w:r>
      <w:r w:rsidRPr="00B43EFD">
        <w:rPr>
          <w:rFonts w:ascii="Times New Roman" w:hAnsi="Times New Roman" w:cs="Times New Roman"/>
          <w:bCs/>
          <w:vertAlign w:val="superscript"/>
          <w:lang w:val="de-DE"/>
          <w:rPrChange w:id="21" w:author="Weyrich, Alexandra" w:date="2018-05-28T11:08:00Z">
            <w:rPr>
              <w:rFonts w:ascii="Times New Roman" w:hAnsi="Times New Roman"/>
              <w:b/>
              <w:bCs/>
              <w:vertAlign w:val="superscript"/>
              <w:lang w:val="de-DE"/>
            </w:rPr>
          </w:rPrChange>
        </w:rPr>
        <w:t>1,2</w:t>
      </w:r>
      <w:r w:rsidRPr="00B43EFD">
        <w:rPr>
          <w:rFonts w:ascii="Times New Roman" w:hAnsi="Times New Roman" w:cs="Times New Roman"/>
          <w:bCs/>
          <w:lang w:val="de-DE"/>
          <w:rPrChange w:id="22" w:author="Weyrich, Alexandra" w:date="2018-05-28T11:08:00Z">
            <w:rPr>
              <w:rFonts w:ascii="Times New Roman" w:hAnsi="Times New Roman"/>
              <w:b/>
              <w:bCs/>
              <w:lang w:val="de-DE"/>
            </w:rPr>
          </w:rPrChange>
        </w:rPr>
        <w:t>.</w:t>
      </w:r>
    </w:p>
    <w:p w14:paraId="4AB208B7" w14:textId="2FD250B9" w:rsidR="007D75FA" w:rsidRPr="00B43EFD" w:rsidRDefault="00132A20" w:rsidP="00ED6157">
      <w:pPr>
        <w:spacing w:line="360" w:lineRule="auto"/>
        <w:jc w:val="center"/>
        <w:rPr>
          <w:rFonts w:ascii="Times New Roman" w:hAnsi="Times New Roman" w:cs="Times New Roman" w:hint="eastAsia"/>
          <w:rPrChange w:id="23" w:author="Weyrich, Alexandra" w:date="2018-05-28T11:08:00Z">
            <w:rPr>
              <w:rFonts w:hint="eastAsia"/>
              <w:b/>
            </w:rPr>
          </w:rPrChange>
        </w:rPr>
      </w:pPr>
      <w:r w:rsidRPr="00B43EFD">
        <w:rPr>
          <w:rFonts w:ascii="Times New Roman" w:hAnsi="Times New Roman" w:cs="Times New Roman" w:hint="eastAsia"/>
          <w:vertAlign w:val="superscript"/>
          <w:rPrChange w:id="24" w:author="Weyrich, Alexandra" w:date="2018-05-28T11:08:00Z">
            <w:rPr>
              <w:rFonts w:hint="eastAsia"/>
              <w:b/>
              <w:vertAlign w:val="superscript"/>
            </w:rPr>
          </w:rPrChange>
        </w:rPr>
        <w:t>1</w:t>
      </w:r>
      <w:r w:rsidRPr="00B43EFD">
        <w:rPr>
          <w:rFonts w:ascii="Times New Roman" w:hAnsi="Times New Roman" w:cs="Times New Roman" w:hint="eastAsia"/>
          <w:rPrChange w:id="25" w:author="Weyrich, Alexandra" w:date="2018-05-28T11:08:00Z">
            <w:rPr>
              <w:rFonts w:hint="eastAsia"/>
              <w:b/>
            </w:rPr>
          </w:rPrChange>
        </w:rPr>
        <w:t xml:space="preserve"> Research Group Ecology and Evolution of molecular Parasite-Host Interactions, Leibniz</w:t>
      </w:r>
      <w:del w:id="26" w:author="xx" w:date="2018-06-11T13:28:00Z">
        <w:r w:rsidRPr="00B43EFD" w:rsidDel="00967696">
          <w:rPr>
            <w:rFonts w:ascii="Times New Roman" w:hAnsi="Times New Roman" w:cs="Times New Roman" w:hint="eastAsia"/>
            <w:rPrChange w:id="27" w:author="Weyrich, Alexandra" w:date="2018-05-28T11:08:00Z">
              <w:rPr>
                <w:rFonts w:hint="eastAsia"/>
                <w:b/>
              </w:rPr>
            </w:rPrChange>
          </w:rPr>
          <w:delText>-</w:delText>
        </w:r>
      </w:del>
      <w:ins w:id="28" w:author="xx" w:date="2018-06-11T13:28:00Z">
        <w:r w:rsidR="00967696">
          <w:rPr>
            <w:rFonts w:ascii="Times New Roman" w:hAnsi="Times New Roman" w:cs="Times New Roman"/>
          </w:rPr>
          <w:t xml:space="preserve"> </w:t>
        </w:r>
      </w:ins>
      <w:r w:rsidRPr="00B43EFD">
        <w:rPr>
          <w:rFonts w:ascii="Times New Roman" w:hAnsi="Times New Roman" w:cs="Times New Roman" w:hint="eastAsia"/>
          <w:rPrChange w:id="29" w:author="Weyrich, Alexandra" w:date="2018-05-28T11:08:00Z">
            <w:rPr>
              <w:rFonts w:hint="eastAsia"/>
              <w:b/>
            </w:rPr>
          </w:rPrChange>
        </w:rPr>
        <w:t>Institute for Zoo and Wildlife Research, Alfred-Kowalke-Stra</w:t>
      </w:r>
      <w:r w:rsidRPr="00B43EFD">
        <w:rPr>
          <w:rFonts w:ascii="Times New Roman" w:hAnsi="Times New Roman" w:cs="Times New Roman" w:hint="cs"/>
          <w:rPrChange w:id="30" w:author="Weyrich, Alexandra" w:date="2018-05-28T11:08:00Z">
            <w:rPr>
              <w:rFonts w:hint="cs"/>
              <w:b/>
            </w:rPr>
          </w:rPrChange>
        </w:rPr>
        <w:t>ß</w:t>
      </w:r>
      <w:r w:rsidRPr="00B43EFD">
        <w:rPr>
          <w:rFonts w:ascii="Times New Roman" w:hAnsi="Times New Roman" w:cs="Times New Roman" w:hint="eastAsia"/>
          <w:rPrChange w:id="31" w:author="Weyrich, Alexandra" w:date="2018-05-28T11:08:00Z">
            <w:rPr>
              <w:rFonts w:hint="eastAsia"/>
              <w:b/>
            </w:rPr>
          </w:rPrChange>
        </w:rPr>
        <w:t xml:space="preserve">e 17, </w:t>
      </w:r>
      <w:r w:rsidRPr="00B43EFD">
        <w:rPr>
          <w:rFonts w:ascii="Times New Roman" w:hAnsi="Times New Roman" w:cs="Times New Roman"/>
          <w:bCs/>
          <w:rPrChange w:id="32" w:author="Weyrich, Alexandra" w:date="2018-05-28T11:08:00Z">
            <w:rPr>
              <w:rFonts w:ascii="Times New Roman" w:hAnsi="Times New Roman"/>
              <w:b/>
              <w:bCs/>
            </w:rPr>
          </w:rPrChange>
        </w:rPr>
        <w:t>10315 Berlin, Germany.</w:t>
      </w:r>
    </w:p>
    <w:p w14:paraId="2B052854" w14:textId="77777777" w:rsidR="007D75FA" w:rsidRPr="00B43EFD" w:rsidRDefault="00132A20" w:rsidP="00ED6157">
      <w:pPr>
        <w:pStyle w:val="Textkrper"/>
        <w:spacing w:after="0" w:line="360" w:lineRule="auto"/>
        <w:jc w:val="center"/>
        <w:rPr>
          <w:rFonts w:ascii="Times New Roman" w:hAnsi="Times New Roman" w:cs="Times New Roman" w:hint="eastAsia"/>
          <w:rPrChange w:id="33" w:author="Weyrich, Alexandra" w:date="2018-05-28T11:08:00Z">
            <w:rPr>
              <w:rFonts w:hint="eastAsia"/>
            </w:rPr>
          </w:rPrChange>
        </w:rPr>
      </w:pPr>
      <w:r w:rsidRPr="00B43EFD">
        <w:rPr>
          <w:rFonts w:ascii="Times New Roman" w:hAnsi="Times New Roman" w:cs="Times New Roman" w:hint="eastAsia"/>
          <w:vertAlign w:val="superscript"/>
          <w:rPrChange w:id="34" w:author="Weyrich, Alexandra" w:date="2018-05-28T11:08:00Z">
            <w:rPr>
              <w:rFonts w:hint="eastAsia"/>
              <w:b/>
              <w:vertAlign w:val="superscript"/>
            </w:rPr>
          </w:rPrChange>
        </w:rPr>
        <w:t>2</w:t>
      </w:r>
      <w:r w:rsidRPr="00B43EFD">
        <w:rPr>
          <w:rFonts w:ascii="Times New Roman" w:hAnsi="Times New Roman" w:cs="Times New Roman" w:hint="eastAsia"/>
          <w:rPrChange w:id="35" w:author="Weyrich, Alexandra" w:date="2018-05-28T11:08:00Z">
            <w:rPr>
              <w:rFonts w:hint="eastAsia"/>
              <w:b/>
            </w:rPr>
          </w:rPrChange>
        </w:rPr>
        <w:t xml:space="preserve"> Humboldt </w:t>
      </w:r>
      <w:proofErr w:type="gramStart"/>
      <w:r w:rsidRPr="00B43EFD">
        <w:rPr>
          <w:rFonts w:ascii="Times New Roman" w:hAnsi="Times New Roman" w:cs="Times New Roman" w:hint="eastAsia"/>
          <w:rPrChange w:id="36" w:author="Weyrich, Alexandra" w:date="2018-05-28T11:08:00Z">
            <w:rPr>
              <w:rFonts w:hint="eastAsia"/>
              <w:b/>
            </w:rPr>
          </w:rPrChange>
        </w:rPr>
        <w:t>University</w:t>
      </w:r>
      <w:proofErr w:type="gramEnd"/>
      <w:r w:rsidRPr="00B43EFD">
        <w:rPr>
          <w:rFonts w:ascii="Times New Roman" w:hAnsi="Times New Roman" w:cs="Times New Roman" w:hint="eastAsia"/>
          <w:rPrChange w:id="37" w:author="Weyrich, Alexandra" w:date="2018-05-28T11:08:00Z">
            <w:rPr>
              <w:rFonts w:hint="eastAsia"/>
              <w:b/>
            </w:rPr>
          </w:rPrChange>
        </w:rPr>
        <w:t>, Institute for Biology, Dept. Molecular Parasitology, Philippstra</w:t>
      </w:r>
      <w:r w:rsidRPr="00B43EFD">
        <w:rPr>
          <w:rFonts w:ascii="Times New Roman" w:hAnsi="Times New Roman" w:cs="Times New Roman" w:hint="cs"/>
          <w:rPrChange w:id="38" w:author="Weyrich, Alexandra" w:date="2018-05-28T11:08:00Z">
            <w:rPr>
              <w:rFonts w:hint="cs"/>
              <w:b/>
            </w:rPr>
          </w:rPrChange>
        </w:rPr>
        <w:t>ß</w:t>
      </w:r>
      <w:r w:rsidRPr="00B43EFD">
        <w:rPr>
          <w:rFonts w:ascii="Times New Roman" w:hAnsi="Times New Roman" w:cs="Times New Roman" w:hint="eastAsia"/>
          <w:rPrChange w:id="39" w:author="Weyrich, Alexandra" w:date="2018-05-28T11:08:00Z">
            <w:rPr>
              <w:rFonts w:hint="eastAsia"/>
              <w:b/>
            </w:rPr>
          </w:rPrChange>
        </w:rPr>
        <w:t>e 13, 10115 Berlin, Germany.</w:t>
      </w:r>
    </w:p>
    <w:p w14:paraId="7FE8E744" w14:textId="1C706C62" w:rsidR="007D75FA" w:rsidRPr="00B43EFD" w:rsidRDefault="00132A20" w:rsidP="00ED6157">
      <w:pPr>
        <w:spacing w:line="360" w:lineRule="auto"/>
        <w:jc w:val="center"/>
        <w:rPr>
          <w:rFonts w:ascii="Times New Roman" w:hAnsi="Times New Roman" w:cs="Times New Roman" w:hint="eastAsia"/>
          <w:rPrChange w:id="40" w:author="Weyrich, Alexandra" w:date="2018-05-28T11:08:00Z">
            <w:rPr>
              <w:rFonts w:hint="eastAsia"/>
              <w:b/>
            </w:rPr>
          </w:rPrChange>
        </w:rPr>
      </w:pPr>
      <w:r w:rsidRPr="00B43EFD">
        <w:rPr>
          <w:rFonts w:ascii="Times New Roman" w:hAnsi="Times New Roman" w:cs="Times New Roman" w:hint="eastAsia"/>
          <w:vertAlign w:val="superscript"/>
          <w:rPrChange w:id="41" w:author="Weyrich, Alexandra" w:date="2018-05-28T11:08:00Z">
            <w:rPr>
              <w:rFonts w:hint="eastAsia"/>
              <w:b/>
              <w:vertAlign w:val="superscript"/>
            </w:rPr>
          </w:rPrChange>
        </w:rPr>
        <w:t>3</w:t>
      </w:r>
      <w:r w:rsidRPr="00B43EFD">
        <w:rPr>
          <w:rFonts w:ascii="Times New Roman" w:hAnsi="Times New Roman" w:cs="Times New Roman" w:hint="eastAsia"/>
          <w:rPrChange w:id="42" w:author="Weyrich, Alexandra" w:date="2018-05-28T11:08:00Z">
            <w:rPr>
              <w:rFonts w:hint="eastAsia"/>
              <w:b/>
            </w:rPr>
          </w:rPrChange>
        </w:rPr>
        <w:t xml:space="preserve"> </w:t>
      </w:r>
      <w:proofErr w:type="gramStart"/>
      <w:r w:rsidRPr="00B43EFD">
        <w:rPr>
          <w:rFonts w:ascii="Times New Roman" w:hAnsi="Times New Roman" w:cs="Times New Roman" w:hint="eastAsia"/>
          <w:rPrChange w:id="43" w:author="Weyrich, Alexandra" w:date="2018-05-28T11:08:00Z">
            <w:rPr>
              <w:rFonts w:hint="eastAsia"/>
              <w:b/>
            </w:rPr>
          </w:rPrChange>
        </w:rPr>
        <w:t>Department</w:t>
      </w:r>
      <w:proofErr w:type="gramEnd"/>
      <w:r w:rsidRPr="00B43EFD">
        <w:rPr>
          <w:rFonts w:ascii="Times New Roman" w:hAnsi="Times New Roman" w:cs="Times New Roman" w:hint="eastAsia"/>
          <w:rPrChange w:id="44" w:author="Weyrich, Alexandra" w:date="2018-05-28T11:08:00Z">
            <w:rPr>
              <w:rFonts w:hint="eastAsia"/>
              <w:b/>
            </w:rPr>
          </w:rPrChange>
        </w:rPr>
        <w:t xml:space="preserve"> Evolutionary Genetics, Leibniz</w:t>
      </w:r>
      <w:del w:id="45" w:author="xx" w:date="2018-06-11T13:28:00Z">
        <w:r w:rsidRPr="00B43EFD" w:rsidDel="00967696">
          <w:rPr>
            <w:rFonts w:ascii="Times New Roman" w:hAnsi="Times New Roman" w:cs="Times New Roman" w:hint="eastAsia"/>
            <w:rPrChange w:id="46" w:author="Weyrich, Alexandra" w:date="2018-05-28T11:08:00Z">
              <w:rPr>
                <w:rFonts w:hint="eastAsia"/>
                <w:b/>
              </w:rPr>
            </w:rPrChange>
          </w:rPr>
          <w:delText>-</w:delText>
        </w:r>
      </w:del>
      <w:ins w:id="47" w:author="xx" w:date="2018-06-11T13:28:00Z">
        <w:r w:rsidR="00967696">
          <w:rPr>
            <w:rFonts w:ascii="Times New Roman" w:hAnsi="Times New Roman" w:cs="Times New Roman"/>
          </w:rPr>
          <w:t xml:space="preserve"> </w:t>
        </w:r>
      </w:ins>
      <w:r w:rsidRPr="00B43EFD">
        <w:rPr>
          <w:rFonts w:ascii="Times New Roman" w:hAnsi="Times New Roman" w:cs="Times New Roman" w:hint="eastAsia"/>
          <w:rPrChange w:id="48" w:author="Weyrich, Alexandra" w:date="2018-05-28T11:08:00Z">
            <w:rPr>
              <w:rFonts w:hint="eastAsia"/>
              <w:b/>
            </w:rPr>
          </w:rPrChange>
        </w:rPr>
        <w:t>Institute for Zoo and Wildlife Research, Alfred-Kowalke-Stra</w:t>
      </w:r>
      <w:r w:rsidRPr="00B43EFD">
        <w:rPr>
          <w:rFonts w:ascii="Times New Roman" w:hAnsi="Times New Roman" w:cs="Times New Roman" w:hint="cs"/>
          <w:rPrChange w:id="49" w:author="Weyrich, Alexandra" w:date="2018-05-28T11:08:00Z">
            <w:rPr>
              <w:rFonts w:hint="cs"/>
              <w:b/>
            </w:rPr>
          </w:rPrChange>
        </w:rPr>
        <w:t>ß</w:t>
      </w:r>
      <w:r w:rsidRPr="00B43EFD">
        <w:rPr>
          <w:rFonts w:ascii="Times New Roman" w:hAnsi="Times New Roman" w:cs="Times New Roman" w:hint="eastAsia"/>
          <w:rPrChange w:id="50" w:author="Weyrich, Alexandra" w:date="2018-05-28T11:08:00Z">
            <w:rPr>
              <w:rFonts w:hint="eastAsia"/>
              <w:b/>
            </w:rPr>
          </w:rPrChange>
        </w:rPr>
        <w:t xml:space="preserve">e 17, </w:t>
      </w:r>
      <w:r w:rsidRPr="00B43EFD">
        <w:rPr>
          <w:rFonts w:ascii="Times New Roman" w:hAnsi="Times New Roman" w:cs="Times New Roman"/>
          <w:bCs/>
          <w:rPrChange w:id="51" w:author="Weyrich, Alexandra" w:date="2018-05-28T11:08:00Z">
            <w:rPr>
              <w:rFonts w:ascii="Times New Roman" w:hAnsi="Times New Roman"/>
              <w:b/>
              <w:bCs/>
            </w:rPr>
          </w:rPrChange>
        </w:rPr>
        <w:t>10315 Berlin, Germany.</w:t>
      </w:r>
    </w:p>
    <w:p w14:paraId="24FD2A38" w14:textId="6F701482" w:rsidR="007D75FA" w:rsidRPr="00B43EFD" w:rsidRDefault="00132A20" w:rsidP="00ED6157">
      <w:pPr>
        <w:spacing w:line="360" w:lineRule="auto"/>
        <w:jc w:val="center"/>
        <w:rPr>
          <w:rFonts w:ascii="Times New Roman" w:hAnsi="Times New Roman" w:cs="Times New Roman" w:hint="eastAsia"/>
          <w:rPrChange w:id="52" w:author="Weyrich, Alexandra" w:date="2018-05-28T11:08:00Z">
            <w:rPr>
              <w:rFonts w:hint="eastAsia"/>
              <w:b/>
            </w:rPr>
          </w:rPrChange>
        </w:rPr>
      </w:pPr>
      <w:proofErr w:type="gramStart"/>
      <w:r w:rsidRPr="00B43EFD">
        <w:rPr>
          <w:rFonts w:ascii="Times New Roman" w:hAnsi="Times New Roman" w:cs="Times New Roman"/>
          <w:bCs/>
          <w:vertAlign w:val="superscript"/>
          <w:rPrChange w:id="53" w:author="Weyrich, Alexandra" w:date="2018-05-28T11:08:00Z">
            <w:rPr>
              <w:rFonts w:ascii="Times New Roman" w:hAnsi="Times New Roman"/>
              <w:b/>
              <w:bCs/>
              <w:vertAlign w:val="superscript"/>
            </w:rPr>
          </w:rPrChange>
        </w:rPr>
        <w:t>3</w:t>
      </w:r>
      <w:r w:rsidRPr="00B43EFD">
        <w:rPr>
          <w:rFonts w:ascii="Times New Roman" w:hAnsi="Times New Roman" w:cs="Times New Roman"/>
          <w:bCs/>
          <w:rPrChange w:id="54" w:author="Weyrich, Alexandra" w:date="2018-05-28T11:08:00Z">
            <w:rPr>
              <w:rFonts w:ascii="Times New Roman" w:hAnsi="Times New Roman"/>
              <w:b/>
              <w:bCs/>
            </w:rPr>
          </w:rPrChange>
        </w:rPr>
        <w:t xml:space="preserve"> Department Wildlife Diseases, Leibniz</w:t>
      </w:r>
      <w:del w:id="55" w:author="xx" w:date="2018-06-11T13:28:00Z">
        <w:r w:rsidRPr="00B43EFD" w:rsidDel="00967696">
          <w:rPr>
            <w:rFonts w:ascii="Times New Roman" w:hAnsi="Times New Roman" w:cs="Times New Roman"/>
            <w:bCs/>
            <w:rPrChange w:id="56" w:author="Weyrich, Alexandra" w:date="2018-05-28T11:08:00Z">
              <w:rPr>
                <w:rFonts w:ascii="Times New Roman" w:hAnsi="Times New Roman"/>
                <w:b/>
                <w:bCs/>
              </w:rPr>
            </w:rPrChange>
          </w:rPr>
          <w:delText>-</w:delText>
        </w:r>
      </w:del>
      <w:ins w:id="57" w:author="xx" w:date="2018-06-11T13:28:00Z">
        <w:r w:rsidR="00967696">
          <w:rPr>
            <w:rFonts w:ascii="Times New Roman" w:hAnsi="Times New Roman" w:cs="Times New Roman"/>
            <w:bCs/>
          </w:rPr>
          <w:t xml:space="preserve"> </w:t>
        </w:r>
      </w:ins>
      <w:r w:rsidRPr="00B43EFD">
        <w:rPr>
          <w:rFonts w:ascii="Times New Roman" w:hAnsi="Times New Roman" w:cs="Times New Roman"/>
          <w:bCs/>
          <w:rPrChange w:id="58" w:author="Weyrich, Alexandra" w:date="2018-05-28T11:08:00Z">
            <w:rPr>
              <w:rFonts w:ascii="Times New Roman" w:hAnsi="Times New Roman"/>
              <w:b/>
              <w:bCs/>
            </w:rPr>
          </w:rPrChange>
        </w:rPr>
        <w:t>Institute for Zoo and Wildlife Research, Alfred-Kowalke-Straße 17, 10315 Berlin, Germany.</w:t>
      </w:r>
      <w:proofErr w:type="gramEnd"/>
    </w:p>
    <w:p w14:paraId="1F496C67" w14:textId="77777777" w:rsidR="007D75FA" w:rsidRPr="00B43EFD" w:rsidRDefault="007D75FA" w:rsidP="00ED6157">
      <w:pPr>
        <w:spacing w:line="360" w:lineRule="auto"/>
        <w:jc w:val="both"/>
        <w:rPr>
          <w:rFonts w:ascii="Times New Roman" w:hAnsi="Times New Roman" w:cs="Times New Roman"/>
          <w:b/>
          <w:bCs/>
        </w:rPr>
      </w:pPr>
    </w:p>
    <w:p w14:paraId="5ED07EE3" w14:textId="0B4342C2" w:rsidR="007D75FA" w:rsidRDefault="00ED6157" w:rsidP="00ED6157">
      <w:pPr>
        <w:pStyle w:val="Textkrper"/>
        <w:spacing w:line="360" w:lineRule="auto"/>
        <w:jc w:val="both"/>
        <w:rPr>
          <w:ins w:id="59" w:author="Alexandra Weyrich" w:date="2018-05-24T20:59:00Z"/>
          <w:rFonts w:ascii="Times New Roman" w:hAnsi="Times New Roman"/>
        </w:rPr>
      </w:pPr>
      <w:ins w:id="60" w:author="Alexandra Weyrich" w:date="2018-05-24T17:36:00Z">
        <w:r>
          <w:rPr>
            <w:rFonts w:ascii="Times New Roman" w:hAnsi="Times New Roman"/>
          </w:rPr>
          <w:t xml:space="preserve">Parasitic </w:t>
        </w:r>
      </w:ins>
      <w:del w:id="61" w:author="Alexandra Weyrich" w:date="2018-05-24T17:36:00Z">
        <w:r w:rsidR="00132A20" w:rsidDel="00ED6157">
          <w:rPr>
            <w:rFonts w:ascii="Times New Roman" w:hAnsi="Times New Roman"/>
          </w:rPr>
          <w:delText xml:space="preserve">Infections </w:delText>
        </w:r>
      </w:del>
      <w:ins w:id="62" w:author="Alexandra Weyrich" w:date="2018-05-24T17:36:00Z">
        <w:r>
          <w:rPr>
            <w:rFonts w:ascii="Times New Roman" w:hAnsi="Times New Roman"/>
          </w:rPr>
          <w:t xml:space="preserve">infections </w:t>
        </w:r>
      </w:ins>
      <w:r w:rsidR="00132A20">
        <w:rPr>
          <w:rFonts w:ascii="Times New Roman" w:hAnsi="Times New Roman"/>
        </w:rPr>
        <w:t>with different species</w:t>
      </w:r>
      <w:ins w:id="63" w:author="Weyrich, Alexandra" w:date="2018-06-04T16:23:00Z">
        <w:r w:rsidR="001D1487">
          <w:rPr>
            <w:rFonts w:ascii="Times New Roman" w:hAnsi="Times New Roman"/>
          </w:rPr>
          <w:t>/strains</w:t>
        </w:r>
      </w:ins>
      <w:r w:rsidR="00132A20">
        <w:rPr>
          <w:rFonts w:ascii="Times New Roman" w:hAnsi="Times New Roman"/>
        </w:rPr>
        <w:t xml:space="preserve"> of </w:t>
      </w:r>
      <w:del w:id="64" w:author="Alexandra Weyrich" w:date="2018-05-24T17:38:00Z">
        <w:r w:rsidR="00132A20" w:rsidDel="00ED6157">
          <w:rPr>
            <w:rFonts w:ascii="Times New Roman" w:hAnsi="Times New Roman"/>
          </w:rPr>
          <w:delText xml:space="preserve">the genus </w:delText>
        </w:r>
      </w:del>
      <w:r w:rsidR="00132A20">
        <w:rPr>
          <w:rFonts w:ascii="Times New Roman" w:hAnsi="Times New Roman"/>
          <w:i/>
          <w:iCs/>
        </w:rPr>
        <w:t>Eimeria</w:t>
      </w:r>
      <w:r w:rsidR="00132A20">
        <w:rPr>
          <w:rFonts w:ascii="Times New Roman" w:hAnsi="Times New Roman"/>
        </w:rPr>
        <w:t xml:space="preserve"> (Apicomplexa</w:t>
      </w:r>
      <w:proofErr w:type="gramStart"/>
      <w:r w:rsidR="00132A20">
        <w:rPr>
          <w:rFonts w:ascii="Times New Roman" w:hAnsi="Times New Roman"/>
        </w:rPr>
        <w:t>:Coccidia</w:t>
      </w:r>
      <w:proofErr w:type="gramEnd"/>
      <w:r w:rsidR="00132A20">
        <w:rPr>
          <w:rFonts w:ascii="Times New Roman" w:hAnsi="Times New Roman"/>
        </w:rPr>
        <w:t xml:space="preserve">) </w:t>
      </w:r>
      <w:ins w:id="65" w:author="Alexandra Weyrich" w:date="2018-05-24T17:41:00Z">
        <w:r w:rsidR="00A719F4">
          <w:rPr>
            <w:rFonts w:ascii="Times New Roman" w:hAnsi="Times New Roman"/>
          </w:rPr>
          <w:t xml:space="preserve">induce a </w:t>
        </w:r>
      </w:ins>
      <w:ins w:id="66" w:author="Alexandra Weyrich" w:date="2018-05-24T17:42:00Z">
        <w:r w:rsidR="00A719F4">
          <w:rPr>
            <w:rFonts w:ascii="Times New Roman" w:hAnsi="Times New Roman"/>
          </w:rPr>
          <w:t>dynamic</w:t>
        </w:r>
      </w:ins>
      <w:ins w:id="67" w:author="Alexandra Weyrich" w:date="2018-05-24T17:41:00Z">
        <w:r w:rsidR="00A719F4">
          <w:rPr>
            <w:rFonts w:ascii="Times New Roman" w:hAnsi="Times New Roman"/>
          </w:rPr>
          <w:t xml:space="preserve"> range of </w:t>
        </w:r>
      </w:ins>
      <w:del w:id="68" w:author="Alexandra Weyrich" w:date="2018-05-24T17:35:00Z">
        <w:r w:rsidR="00132A20" w:rsidDel="00ED6157">
          <w:rPr>
            <w:rFonts w:ascii="Times New Roman" w:hAnsi="Times New Roman"/>
          </w:rPr>
          <w:delText xml:space="preserve">can have different </w:delText>
        </w:r>
      </w:del>
      <w:del w:id="69" w:author="Alexandra Weyrich" w:date="2018-05-24T17:36:00Z">
        <w:r w:rsidR="00132A20" w:rsidDel="00ED6157">
          <w:rPr>
            <w:rFonts w:ascii="Times New Roman" w:hAnsi="Times New Roman"/>
          </w:rPr>
          <w:delText xml:space="preserve">dynamics, </w:delText>
        </w:r>
      </w:del>
      <w:del w:id="70" w:author="Alexandra Weyrich" w:date="2018-05-24T17:41:00Z">
        <w:r w:rsidR="00132A20" w:rsidDel="00A719F4">
          <w:rPr>
            <w:rFonts w:ascii="Times New Roman" w:hAnsi="Times New Roman"/>
          </w:rPr>
          <w:delText xml:space="preserve">vary in </w:delText>
        </w:r>
      </w:del>
      <w:ins w:id="71" w:author="Alexandra Weyrich" w:date="2018-05-24T17:40:00Z">
        <w:r w:rsidR="00A719F4">
          <w:rPr>
            <w:rFonts w:ascii="Times New Roman" w:hAnsi="Times New Roman"/>
          </w:rPr>
          <w:t xml:space="preserve">host </w:t>
        </w:r>
      </w:ins>
      <w:del w:id="72" w:author="Alexandra Weyrich" w:date="2018-05-24T17:40:00Z">
        <w:r w:rsidR="00132A20" w:rsidDel="00A719F4">
          <w:rPr>
            <w:rFonts w:ascii="Times New Roman" w:hAnsi="Times New Roman"/>
          </w:rPr>
          <w:delText xml:space="preserve">the </w:delText>
        </w:r>
      </w:del>
      <w:r w:rsidR="00132A20">
        <w:rPr>
          <w:rFonts w:ascii="Times New Roman" w:hAnsi="Times New Roman"/>
        </w:rPr>
        <w:t xml:space="preserve">immune reactions </w:t>
      </w:r>
      <w:del w:id="73" w:author="Alexandra Weyrich" w:date="2018-05-24T17:42:00Z">
        <w:r w:rsidR="00132A20" w:rsidDel="00A719F4">
          <w:rPr>
            <w:rFonts w:ascii="Times New Roman" w:hAnsi="Times New Roman"/>
          </w:rPr>
          <w:delText xml:space="preserve">they induce </w:delText>
        </w:r>
      </w:del>
      <w:r w:rsidR="00132A20">
        <w:rPr>
          <w:rFonts w:ascii="Times New Roman" w:hAnsi="Times New Roman"/>
        </w:rPr>
        <w:t xml:space="preserve">and </w:t>
      </w:r>
      <w:del w:id="74" w:author="Alexandra Weyrich" w:date="2018-05-24T17:44:00Z">
        <w:r w:rsidR="00132A20" w:rsidDel="00A719F4">
          <w:rPr>
            <w:rFonts w:ascii="Times New Roman" w:hAnsi="Times New Roman"/>
          </w:rPr>
          <w:delText xml:space="preserve">in </w:delText>
        </w:r>
      </w:del>
      <w:r w:rsidR="00132A20">
        <w:rPr>
          <w:rFonts w:ascii="Times New Roman" w:hAnsi="Times New Roman"/>
        </w:rPr>
        <w:t>patholog</w:t>
      </w:r>
      <w:ins w:id="75" w:author="xx" w:date="2018-06-11T13:20:00Z">
        <w:r w:rsidR="00AB27FA">
          <w:rPr>
            <w:rFonts w:ascii="Times New Roman" w:hAnsi="Times New Roman"/>
          </w:rPr>
          <w:t>ical lesions</w:t>
        </w:r>
      </w:ins>
      <w:del w:id="76" w:author="xx" w:date="2018-06-11T13:20:00Z">
        <w:r w:rsidR="00132A20" w:rsidDel="00AB27FA">
          <w:rPr>
            <w:rFonts w:ascii="Times New Roman" w:hAnsi="Times New Roman"/>
          </w:rPr>
          <w:delText>y</w:delText>
        </w:r>
      </w:del>
      <w:del w:id="77" w:author="Alexandra Weyrich" w:date="2018-05-24T17:44:00Z">
        <w:r w:rsidR="00132A20" w:rsidDel="00A719F4">
          <w:rPr>
            <w:rFonts w:ascii="Times New Roman" w:hAnsi="Times New Roman"/>
          </w:rPr>
          <w:delText xml:space="preserve"> they impose</w:delText>
        </w:r>
      </w:del>
      <w:del w:id="78" w:author="Alexandra Weyrich" w:date="2018-05-24T17:40:00Z">
        <w:r w:rsidR="00132A20" w:rsidDel="00A719F4">
          <w:rPr>
            <w:rFonts w:ascii="Times New Roman" w:hAnsi="Times New Roman"/>
          </w:rPr>
          <w:delText>d</w:delText>
        </w:r>
      </w:del>
      <w:del w:id="79" w:author="Alexandra Weyrich" w:date="2018-05-24T17:44:00Z">
        <w:r w:rsidR="00132A20" w:rsidDel="00A719F4">
          <w:rPr>
            <w:rFonts w:ascii="Times New Roman" w:hAnsi="Times New Roman"/>
          </w:rPr>
          <w:delText xml:space="preserve"> on their </w:delText>
        </w:r>
      </w:del>
      <w:del w:id="80" w:author="Alexandra Weyrich" w:date="2018-05-24T17:40:00Z">
        <w:r w:rsidR="00132A20" w:rsidDel="00A719F4">
          <w:rPr>
            <w:rFonts w:ascii="Times New Roman" w:hAnsi="Times New Roman"/>
          </w:rPr>
          <w:delText>host</w:delText>
        </w:r>
      </w:del>
      <w:del w:id="81" w:author="Alexandra Weyrich" w:date="2018-05-24T17:44:00Z">
        <w:r w:rsidR="00132A20" w:rsidDel="00A719F4">
          <w:rPr>
            <w:rFonts w:ascii="Times New Roman" w:hAnsi="Times New Roman"/>
          </w:rPr>
          <w:delText>s</w:delText>
        </w:r>
      </w:del>
      <w:r w:rsidR="00132A20">
        <w:rPr>
          <w:rFonts w:ascii="Times New Roman" w:hAnsi="Times New Roman"/>
        </w:rPr>
        <w:t xml:space="preserve">. </w:t>
      </w:r>
      <w:ins w:id="82" w:author="Alexandra Weyrich" w:date="2018-05-24T17:52:00Z">
        <w:r w:rsidR="00D706B4">
          <w:rPr>
            <w:rFonts w:ascii="Times New Roman" w:hAnsi="Times New Roman"/>
          </w:rPr>
          <w:t xml:space="preserve">To </w:t>
        </w:r>
      </w:ins>
      <w:ins w:id="83" w:author="Alexandra Weyrich" w:date="2018-05-24T17:58:00Z">
        <w:r w:rsidR="00D706B4">
          <w:rPr>
            <w:rFonts w:ascii="Times New Roman" w:hAnsi="Times New Roman"/>
          </w:rPr>
          <w:t>investigate</w:t>
        </w:r>
      </w:ins>
      <w:ins w:id="84" w:author="Alexandra Weyrich" w:date="2018-05-24T17:52:00Z">
        <w:r w:rsidR="00D706B4">
          <w:rPr>
            <w:rFonts w:ascii="Times New Roman" w:hAnsi="Times New Roman"/>
          </w:rPr>
          <w:t xml:space="preserve"> </w:t>
        </w:r>
      </w:ins>
      <w:ins w:id="85" w:author="Alexandra Weyrich" w:date="2018-05-24T18:06:00Z">
        <w:r w:rsidR="00100C21">
          <w:rPr>
            <w:rFonts w:ascii="Times New Roman" w:hAnsi="Times New Roman"/>
          </w:rPr>
          <w:t xml:space="preserve">the </w:t>
        </w:r>
      </w:ins>
      <w:ins w:id="86" w:author="Alexandra Weyrich" w:date="2018-05-24T18:10:00Z">
        <w:r w:rsidR="00116BC0">
          <w:rPr>
            <w:rFonts w:ascii="Times New Roman" w:hAnsi="Times New Roman"/>
          </w:rPr>
          <w:t>different</w:t>
        </w:r>
        <w:del w:id="87" w:author="xx" w:date="2018-06-11T13:33:00Z">
          <w:r w:rsidR="00116BC0" w:rsidDel="00967696">
            <w:rPr>
              <w:rFonts w:ascii="Times New Roman" w:hAnsi="Times New Roman"/>
            </w:rPr>
            <w:delText>ial</w:delText>
          </w:r>
        </w:del>
        <w:r w:rsidR="00116BC0">
          <w:rPr>
            <w:rFonts w:ascii="Times New Roman" w:hAnsi="Times New Roman"/>
          </w:rPr>
          <w:t xml:space="preserve"> </w:t>
        </w:r>
      </w:ins>
      <w:ins w:id="88" w:author="Alexandra Weyrich" w:date="2018-05-24T20:23:00Z">
        <w:r w:rsidR="00164AF7">
          <w:rPr>
            <w:rFonts w:ascii="Times New Roman" w:hAnsi="Times New Roman"/>
          </w:rPr>
          <w:t>dynamics</w:t>
        </w:r>
      </w:ins>
      <w:ins w:id="89" w:author="Alexandra Weyrich" w:date="2018-05-24T18:09:00Z">
        <w:r w:rsidR="00100C21">
          <w:rPr>
            <w:rFonts w:ascii="Times New Roman" w:hAnsi="Times New Roman"/>
          </w:rPr>
          <w:t xml:space="preserve"> </w:t>
        </w:r>
      </w:ins>
      <w:ins w:id="90" w:author="Alexandra Weyrich" w:date="2018-05-24T18:10:00Z">
        <w:r w:rsidR="00116BC0">
          <w:rPr>
            <w:rFonts w:ascii="Times New Roman" w:hAnsi="Times New Roman"/>
          </w:rPr>
          <w:t>of</w:t>
        </w:r>
      </w:ins>
      <w:ins w:id="91" w:author="Alexandra Weyrich" w:date="2018-05-24T18:09:00Z">
        <w:r w:rsidR="00100C21">
          <w:rPr>
            <w:rFonts w:ascii="Times New Roman" w:hAnsi="Times New Roman"/>
          </w:rPr>
          <w:t xml:space="preserve"> Eimeria infection, we </w:t>
        </w:r>
      </w:ins>
      <w:ins w:id="92" w:author="Alexandra Weyrich" w:date="2018-05-24T18:07:00Z">
        <w:r w:rsidR="00100C21">
          <w:rPr>
            <w:rFonts w:ascii="Times New Roman" w:hAnsi="Times New Roman"/>
          </w:rPr>
          <w:t xml:space="preserve">infected </w:t>
        </w:r>
      </w:ins>
      <w:commentRangeStart w:id="93"/>
      <w:ins w:id="94" w:author="Alexandra Weyrich" w:date="2018-05-24T18:29:00Z">
        <w:r w:rsidR="00B56F60">
          <w:rPr>
            <w:rFonts w:ascii="Times New Roman" w:hAnsi="Times New Roman"/>
          </w:rPr>
          <w:t>NMRI</w:t>
        </w:r>
        <w:commentRangeEnd w:id="93"/>
        <w:r w:rsidR="00B56F60">
          <w:rPr>
            <w:rStyle w:val="Kommentarzeichen"/>
            <w:rFonts w:cs="Mangal"/>
          </w:rPr>
          <w:commentReference w:id="93"/>
        </w:r>
        <w:r w:rsidR="00B56F60">
          <w:rPr>
            <w:rFonts w:ascii="Times New Roman" w:hAnsi="Times New Roman"/>
          </w:rPr>
          <w:t xml:space="preserve"> </w:t>
        </w:r>
      </w:ins>
      <w:ins w:id="95" w:author="Alexandra Weyrich" w:date="2018-05-24T18:11:00Z">
        <w:r w:rsidR="00116BC0">
          <w:rPr>
            <w:rFonts w:ascii="Times New Roman" w:hAnsi="Times New Roman"/>
          </w:rPr>
          <w:t xml:space="preserve">mice </w:t>
        </w:r>
      </w:ins>
      <w:ins w:id="96" w:author="Alexandra Weyrich" w:date="2018-05-24T18:07:00Z">
        <w:r w:rsidR="00100C21">
          <w:rPr>
            <w:rFonts w:ascii="Times New Roman" w:hAnsi="Times New Roman"/>
          </w:rPr>
          <w:t xml:space="preserve">with three </w:t>
        </w:r>
      </w:ins>
      <w:ins w:id="97" w:author="Weyrich, Alexandra" w:date="2018-05-30T16:19:00Z">
        <w:r w:rsidR="004F0068">
          <w:rPr>
            <w:rFonts w:ascii="Times New Roman" w:hAnsi="Times New Roman"/>
          </w:rPr>
          <w:t xml:space="preserve">strains of </w:t>
        </w:r>
      </w:ins>
      <w:ins w:id="98" w:author="Alexandra Weyrich" w:date="2018-05-24T18:00:00Z">
        <w:r w:rsidR="00100C21">
          <w:rPr>
            <w:rFonts w:ascii="Times New Roman" w:hAnsi="Times New Roman"/>
          </w:rPr>
          <w:t xml:space="preserve">Eimeria, </w:t>
        </w:r>
        <w:del w:id="99" w:author="xx" w:date="2018-06-11T13:36:00Z">
          <w:r w:rsidR="00100C21" w:rsidDel="00967696">
            <w:rPr>
              <w:rFonts w:ascii="Times New Roman" w:hAnsi="Times New Roman"/>
            </w:rPr>
            <w:delText>respectively</w:delText>
          </w:r>
        </w:del>
      </w:ins>
      <w:ins w:id="100" w:author="Alexandra Weyrich" w:date="2018-05-24T18:02:00Z">
        <w:r w:rsidR="00100C21">
          <w:rPr>
            <w:rFonts w:ascii="Times New Roman" w:hAnsi="Times New Roman"/>
          </w:rPr>
          <w:t>,</w:t>
        </w:r>
      </w:ins>
      <w:ins w:id="101" w:author="Alexandra Weyrich" w:date="2018-05-24T18:19:00Z">
        <w:r w:rsidR="00071362">
          <w:rPr>
            <w:rFonts w:ascii="Times New Roman" w:hAnsi="Times New Roman"/>
          </w:rPr>
          <w:t xml:space="preserve"> </w:t>
        </w:r>
        <w:del w:id="102" w:author="xx" w:date="2018-06-11T13:36:00Z">
          <w:r w:rsidR="00071362" w:rsidDel="00967696">
            <w:rPr>
              <w:rFonts w:ascii="Times New Roman" w:hAnsi="Times New Roman"/>
            </w:rPr>
            <w:delText xml:space="preserve">of which </w:delText>
          </w:r>
        </w:del>
        <w:r w:rsidR="00071362">
          <w:rPr>
            <w:rFonts w:ascii="Times New Roman" w:hAnsi="Times New Roman"/>
          </w:rPr>
          <w:t xml:space="preserve">two </w:t>
        </w:r>
      </w:ins>
      <w:ins w:id="103" w:author="Alexandra Weyrich" w:date="2018-05-24T22:03:00Z">
        <w:del w:id="104" w:author="xx" w:date="2018-06-11T13:21:00Z">
          <w:r w:rsidR="004D192A" w:rsidDel="00AB27FA">
            <w:rPr>
              <w:rFonts w:ascii="Times New Roman" w:hAnsi="Times New Roman"/>
            </w:rPr>
            <w:delText xml:space="preserve">have </w:delText>
          </w:r>
        </w:del>
      </w:ins>
      <w:ins w:id="105" w:author="Alexandra Weyrich" w:date="2018-05-24T22:15:00Z">
        <w:del w:id="106" w:author="xx" w:date="2018-06-11T13:21:00Z">
          <w:r w:rsidR="00AB761C" w:rsidDel="00AB27FA">
            <w:rPr>
              <w:rFonts w:ascii="Times New Roman" w:hAnsi="Times New Roman"/>
            </w:rPr>
            <w:delText>been</w:delText>
          </w:r>
        </w:del>
      </w:ins>
      <w:ins w:id="107" w:author="xx" w:date="2018-06-11T13:21:00Z">
        <w:r w:rsidR="00AB27FA">
          <w:rPr>
            <w:rFonts w:ascii="Times New Roman" w:hAnsi="Times New Roman"/>
          </w:rPr>
          <w:t>were</w:t>
        </w:r>
      </w:ins>
      <w:ins w:id="108" w:author="Alexandra Weyrich" w:date="2018-05-24T22:15:00Z">
        <w:r w:rsidR="00AB761C">
          <w:rPr>
            <w:rFonts w:ascii="Times New Roman" w:hAnsi="Times New Roman"/>
          </w:rPr>
          <w:t xml:space="preserve"> recently</w:t>
        </w:r>
      </w:ins>
      <w:ins w:id="109" w:author="Alexandra Weyrich" w:date="2018-05-24T22:02:00Z">
        <w:r w:rsidR="004D192A">
          <w:rPr>
            <w:rFonts w:ascii="Times New Roman" w:hAnsi="Times New Roman"/>
          </w:rPr>
          <w:t xml:space="preserve"> </w:t>
        </w:r>
      </w:ins>
      <w:ins w:id="110" w:author="Alexandra Weyrich" w:date="2018-05-24T18:27:00Z">
        <w:r w:rsidR="009F0698">
          <w:rPr>
            <w:rFonts w:ascii="Times New Roman" w:hAnsi="Times New Roman"/>
          </w:rPr>
          <w:t>isolate</w:t>
        </w:r>
      </w:ins>
      <w:ins w:id="111" w:author="Alexandra Weyrich" w:date="2018-05-24T22:15:00Z">
        <w:r w:rsidR="00AB761C">
          <w:rPr>
            <w:rFonts w:ascii="Times New Roman" w:hAnsi="Times New Roman"/>
          </w:rPr>
          <w:t>d</w:t>
        </w:r>
      </w:ins>
      <w:ins w:id="112" w:author="Alexandra Weyrich" w:date="2018-05-24T18:27:00Z">
        <w:r w:rsidR="009F0698">
          <w:rPr>
            <w:rFonts w:ascii="Times New Roman" w:hAnsi="Times New Roman"/>
          </w:rPr>
          <w:t xml:space="preserve"> </w:t>
        </w:r>
      </w:ins>
      <w:ins w:id="113" w:author="Alexandra Weyrich" w:date="2018-05-24T18:19:00Z">
        <w:r w:rsidR="00071362">
          <w:rPr>
            <w:rFonts w:ascii="Times New Roman" w:hAnsi="Times New Roman"/>
          </w:rPr>
          <w:t>from wild</w:t>
        </w:r>
      </w:ins>
      <w:ins w:id="114" w:author="xx" w:date="2018-06-11T13:36:00Z">
        <w:r w:rsidR="00967696">
          <w:rPr>
            <w:rFonts w:ascii="Times New Roman" w:hAnsi="Times New Roman"/>
          </w:rPr>
          <w:t xml:space="preserve"> rodents</w:t>
        </w:r>
      </w:ins>
      <w:ins w:id="115" w:author="Alexandra Weyrich" w:date="2018-05-24T18:19:00Z">
        <w:r w:rsidR="00071362">
          <w:rPr>
            <w:rFonts w:ascii="Times New Roman" w:hAnsi="Times New Roman"/>
          </w:rPr>
          <w:t xml:space="preserve"> </w:t>
        </w:r>
      </w:ins>
      <w:ins w:id="116" w:author="Alexandra Weyrich" w:date="2018-05-24T18:23:00Z">
        <w:r w:rsidR="00AA047C">
          <w:rPr>
            <w:rFonts w:ascii="Times New Roman" w:hAnsi="Times New Roman"/>
          </w:rPr>
          <w:t xml:space="preserve">(W) </w:t>
        </w:r>
      </w:ins>
      <w:ins w:id="117" w:author="Alexandra Weyrich" w:date="2018-05-24T18:19:00Z">
        <w:del w:id="118" w:author="xx" w:date="2018-06-11T13:36:00Z">
          <w:r w:rsidR="00071362" w:rsidDel="00967696">
            <w:rPr>
              <w:rFonts w:ascii="Times New Roman" w:hAnsi="Times New Roman"/>
            </w:rPr>
            <w:delText>strains</w:delText>
          </w:r>
        </w:del>
      </w:ins>
      <w:ins w:id="119" w:author="Alexandra Weyrich" w:date="2018-05-24T18:02:00Z">
        <w:del w:id="120" w:author="xx" w:date="2018-06-11T13:36:00Z">
          <w:r w:rsidR="00100C21" w:rsidDel="00967696">
            <w:rPr>
              <w:rFonts w:ascii="Times New Roman" w:hAnsi="Times New Roman"/>
            </w:rPr>
            <w:delText xml:space="preserve"> </w:delText>
          </w:r>
        </w:del>
      </w:ins>
      <w:ins w:id="121" w:author="Alexandra Weyrich" w:date="2018-05-24T18:20:00Z">
        <w:r w:rsidR="00071362">
          <w:rPr>
            <w:rFonts w:ascii="Times New Roman" w:hAnsi="Times New Roman"/>
          </w:rPr>
          <w:t>(</w:t>
        </w:r>
      </w:ins>
      <w:ins w:id="122" w:author="Alexandra Weyrich" w:date="2018-05-24T18:02:00Z">
        <w:r w:rsidR="00100C21">
          <w:rPr>
            <w:rFonts w:ascii="Times New Roman" w:hAnsi="Times New Roman"/>
          </w:rPr>
          <w:t>1</w:t>
        </w:r>
      </w:ins>
      <w:ins w:id="123" w:author="Alexandra Weyrich" w:date="2018-05-24T17:53:00Z">
        <w:r w:rsidR="00D706B4">
          <w:rPr>
            <w:rFonts w:ascii="Times New Roman" w:hAnsi="Times New Roman"/>
          </w:rPr>
          <w:t xml:space="preserve">) </w:t>
        </w:r>
      </w:ins>
      <w:ins w:id="124" w:author="Alexandra Weyrich" w:date="2018-05-24T17:54:00Z">
        <w:r w:rsidR="00D706B4">
          <w:rPr>
            <w:rFonts w:ascii="Times New Roman" w:hAnsi="Times New Roman"/>
            <w:i/>
            <w:iCs/>
          </w:rPr>
          <w:t xml:space="preserve">E. flaciformis </w:t>
        </w:r>
        <w:r w:rsidR="00D706B4">
          <w:rPr>
            <w:rFonts w:ascii="Times New Roman" w:hAnsi="Times New Roman"/>
          </w:rPr>
          <w:t>(falW)</w:t>
        </w:r>
      </w:ins>
      <w:ins w:id="125" w:author="Alexandra Weyrich" w:date="2018-05-24T20:22:00Z">
        <w:r w:rsidR="00164AF7">
          <w:rPr>
            <w:rFonts w:ascii="Times New Roman" w:hAnsi="Times New Roman"/>
          </w:rPr>
          <w:t xml:space="preserve"> and</w:t>
        </w:r>
      </w:ins>
      <w:ins w:id="126" w:author="Alexandra Weyrich" w:date="2018-05-24T17:54:00Z">
        <w:r w:rsidR="00100C21">
          <w:rPr>
            <w:rFonts w:ascii="Times New Roman" w:hAnsi="Times New Roman"/>
          </w:rPr>
          <w:t xml:space="preserve"> </w:t>
        </w:r>
      </w:ins>
      <w:ins w:id="127" w:author="Alexandra Weyrich" w:date="2018-05-24T18:20:00Z">
        <w:r w:rsidR="00071362">
          <w:rPr>
            <w:rFonts w:ascii="Times New Roman" w:hAnsi="Times New Roman"/>
          </w:rPr>
          <w:t>(</w:t>
        </w:r>
      </w:ins>
      <w:ins w:id="128" w:author="Alexandra Weyrich" w:date="2018-05-24T18:02:00Z">
        <w:r w:rsidR="00100C21">
          <w:rPr>
            <w:rFonts w:ascii="Times New Roman" w:hAnsi="Times New Roman"/>
          </w:rPr>
          <w:t>2</w:t>
        </w:r>
      </w:ins>
      <w:ins w:id="129" w:author="Alexandra Weyrich" w:date="2018-05-24T17:54:00Z">
        <w:r w:rsidR="00D706B4">
          <w:rPr>
            <w:rFonts w:ascii="Times New Roman" w:hAnsi="Times New Roman"/>
          </w:rPr>
          <w:t xml:space="preserve">) </w:t>
        </w:r>
        <w:r w:rsidR="00D706B4">
          <w:rPr>
            <w:rFonts w:ascii="Times New Roman" w:hAnsi="Times New Roman"/>
            <w:i/>
            <w:iCs/>
          </w:rPr>
          <w:t>E. ferrisi</w:t>
        </w:r>
        <w:r w:rsidR="00D706B4">
          <w:rPr>
            <w:rFonts w:ascii="Times New Roman" w:hAnsi="Times New Roman"/>
          </w:rPr>
          <w:t xml:space="preserve"> (</w:t>
        </w:r>
        <w:commentRangeStart w:id="130"/>
        <w:r w:rsidR="00D706B4">
          <w:rPr>
            <w:rFonts w:ascii="Times New Roman" w:hAnsi="Times New Roman"/>
          </w:rPr>
          <w:t>ferW</w:t>
        </w:r>
      </w:ins>
      <w:commentRangeEnd w:id="130"/>
      <w:r w:rsidR="00663069">
        <w:rPr>
          <w:rStyle w:val="Kommentarzeichen"/>
          <w:rFonts w:cs="Mangal"/>
        </w:rPr>
        <w:commentReference w:id="130"/>
      </w:r>
      <w:ins w:id="131" w:author="Alexandra Weyrich" w:date="2018-05-24T17:54:00Z">
        <w:r w:rsidR="00D706B4">
          <w:rPr>
            <w:rFonts w:ascii="Times New Roman" w:hAnsi="Times New Roman"/>
          </w:rPr>
          <w:t xml:space="preserve">), </w:t>
        </w:r>
      </w:ins>
      <w:ins w:id="132" w:author="Alexandra Weyrich" w:date="2018-05-24T18:20:00Z">
        <w:r w:rsidR="00AA047C">
          <w:rPr>
            <w:rFonts w:ascii="Times New Roman" w:hAnsi="Times New Roman"/>
          </w:rPr>
          <w:t xml:space="preserve">and one </w:t>
        </w:r>
      </w:ins>
      <w:ins w:id="133" w:author="Alexandra Weyrich" w:date="2018-05-24T22:03:00Z">
        <w:r w:rsidR="004D192A">
          <w:rPr>
            <w:rFonts w:ascii="Times New Roman" w:hAnsi="Times New Roman"/>
          </w:rPr>
          <w:t xml:space="preserve">has been kept </w:t>
        </w:r>
      </w:ins>
      <w:ins w:id="134" w:author="Alexandra Weyrich" w:date="2018-05-26T10:09:00Z">
        <w:r w:rsidR="002E3675">
          <w:rPr>
            <w:rFonts w:ascii="Times New Roman" w:hAnsi="Times New Roman"/>
          </w:rPr>
          <w:t xml:space="preserve">under </w:t>
        </w:r>
      </w:ins>
      <w:ins w:id="135" w:author="Alexandra Weyrich" w:date="2018-05-24T18:22:00Z">
        <w:r w:rsidR="004D192A">
          <w:rPr>
            <w:rFonts w:ascii="Times New Roman" w:hAnsi="Times New Roman"/>
          </w:rPr>
          <w:t>laboratory</w:t>
        </w:r>
      </w:ins>
      <w:ins w:id="136" w:author="Alexandra Weyrich" w:date="2018-05-24T22:03:00Z">
        <w:r w:rsidR="004D192A">
          <w:rPr>
            <w:rFonts w:ascii="Times New Roman" w:hAnsi="Times New Roman"/>
          </w:rPr>
          <w:t xml:space="preserve"> (L)</w:t>
        </w:r>
      </w:ins>
      <w:ins w:id="137" w:author="Alexandra Weyrich" w:date="2018-05-26T10:09:00Z">
        <w:r w:rsidR="002E3675">
          <w:rPr>
            <w:rFonts w:ascii="Times New Roman" w:hAnsi="Times New Roman"/>
          </w:rPr>
          <w:t xml:space="preserve"> conditions</w:t>
        </w:r>
      </w:ins>
      <w:ins w:id="138" w:author="Alexandra Weyrich" w:date="2018-05-24T22:03:00Z">
        <w:r w:rsidR="004D192A">
          <w:rPr>
            <w:rFonts w:ascii="Times New Roman" w:hAnsi="Times New Roman"/>
          </w:rPr>
          <w:t xml:space="preserve"> </w:t>
        </w:r>
      </w:ins>
      <w:ins w:id="139" w:author="Alexandra Weyrich" w:date="2018-05-24T18:22:00Z">
        <w:r w:rsidR="00AA047C">
          <w:rPr>
            <w:rFonts w:ascii="Times New Roman" w:hAnsi="Times New Roman"/>
          </w:rPr>
          <w:t>for roughly 60 years (</w:t>
        </w:r>
      </w:ins>
      <w:ins w:id="140" w:author="Alexandra Weyrich" w:date="2018-05-24T18:02:00Z">
        <w:r w:rsidR="00100C21">
          <w:rPr>
            <w:rFonts w:ascii="Times New Roman" w:hAnsi="Times New Roman"/>
          </w:rPr>
          <w:t>3</w:t>
        </w:r>
      </w:ins>
      <w:ins w:id="141" w:author="Alexandra Weyrich" w:date="2018-05-24T17:54:00Z">
        <w:r w:rsidR="00D706B4">
          <w:rPr>
            <w:rFonts w:ascii="Times New Roman" w:hAnsi="Times New Roman"/>
          </w:rPr>
          <w:t xml:space="preserve">) </w:t>
        </w:r>
        <w:r w:rsidR="00D706B4">
          <w:rPr>
            <w:rFonts w:ascii="Times New Roman" w:hAnsi="Times New Roman"/>
            <w:i/>
            <w:iCs/>
          </w:rPr>
          <w:t>E. flaciformis</w:t>
        </w:r>
        <w:r w:rsidR="00D706B4">
          <w:rPr>
            <w:rFonts w:ascii="Times New Roman" w:hAnsi="Times New Roman"/>
          </w:rPr>
          <w:t xml:space="preserve"> </w:t>
        </w:r>
        <w:commentRangeStart w:id="142"/>
        <w:r w:rsidR="00D706B4">
          <w:rPr>
            <w:rFonts w:ascii="Times New Roman" w:hAnsi="Times New Roman"/>
          </w:rPr>
          <w:t xml:space="preserve">BayerHaberkorn </w:t>
        </w:r>
      </w:ins>
      <w:commentRangeEnd w:id="142"/>
      <w:r w:rsidR="004F0068">
        <w:rPr>
          <w:rStyle w:val="Kommentarzeichen"/>
          <w:rFonts w:cs="Mangal"/>
        </w:rPr>
        <w:commentReference w:id="142"/>
      </w:r>
      <w:ins w:id="143" w:author="Alexandra Weyrich" w:date="2018-05-24T17:54:00Z">
        <w:r w:rsidR="00D706B4">
          <w:rPr>
            <w:rFonts w:ascii="Times New Roman" w:hAnsi="Times New Roman"/>
          </w:rPr>
          <w:t>(falL)</w:t>
        </w:r>
      </w:ins>
      <w:ins w:id="144" w:author="Alexandra Weyrich" w:date="2018-05-24T17:56:00Z">
        <w:r w:rsidR="00D706B4">
          <w:rPr>
            <w:rFonts w:ascii="Times New Roman" w:hAnsi="Times New Roman"/>
          </w:rPr>
          <w:t xml:space="preserve">. </w:t>
        </w:r>
      </w:ins>
      <w:ins w:id="145" w:author="Alexandra Weyrich" w:date="2018-05-24T18:25:00Z">
        <w:r w:rsidR="00AA047C">
          <w:rPr>
            <w:rFonts w:ascii="Times New Roman" w:hAnsi="Times New Roman"/>
          </w:rPr>
          <w:t>For all three strains we</w:t>
        </w:r>
      </w:ins>
      <w:del w:id="146" w:author="Alexandra Weyrich" w:date="2018-05-24T17:44:00Z">
        <w:r w:rsidR="00132A20" w:rsidDel="00A719F4">
          <w:rPr>
            <w:rFonts w:ascii="Times New Roman" w:hAnsi="Times New Roman"/>
          </w:rPr>
          <w:delText>Here, w</w:delText>
        </w:r>
      </w:del>
      <w:del w:id="147" w:author="Alexandra Weyrich" w:date="2018-05-24T18:25:00Z">
        <w:r w:rsidR="00132A20" w:rsidDel="00AA047C">
          <w:rPr>
            <w:rFonts w:ascii="Times New Roman" w:hAnsi="Times New Roman"/>
          </w:rPr>
          <w:delText>e</w:delText>
        </w:r>
      </w:del>
      <w:ins w:id="148" w:author="Alexandra Weyrich" w:date="2018-05-24T17:46:00Z">
        <w:r w:rsidR="00A719F4">
          <w:rPr>
            <w:rFonts w:ascii="Times New Roman" w:hAnsi="Times New Roman"/>
          </w:rPr>
          <w:t xml:space="preserve"> </w:t>
        </w:r>
      </w:ins>
      <w:del w:id="149" w:author="Alexandra Weyrich" w:date="2018-05-24T18:05:00Z">
        <w:r w:rsidR="00132A20" w:rsidDel="00100C21">
          <w:rPr>
            <w:rFonts w:ascii="Times New Roman" w:hAnsi="Times New Roman"/>
          </w:rPr>
          <w:delText xml:space="preserve"> </w:delText>
        </w:r>
      </w:del>
      <w:ins w:id="150" w:author="Alexandra Weyrich" w:date="2018-05-24T17:48:00Z">
        <w:del w:id="151" w:author="xx" w:date="2018-06-11T13:36:00Z">
          <w:r w:rsidR="00A719F4" w:rsidDel="00967696">
            <w:rPr>
              <w:rFonts w:ascii="Times New Roman" w:hAnsi="Times New Roman"/>
            </w:rPr>
            <w:delText>identify</w:delText>
          </w:r>
        </w:del>
      </w:ins>
      <w:ins w:id="152" w:author="xx" w:date="2018-06-11T13:36:00Z">
        <w:r w:rsidR="00967696">
          <w:rPr>
            <w:rFonts w:ascii="Times New Roman" w:hAnsi="Times New Roman"/>
          </w:rPr>
          <w:t>investigated</w:t>
        </w:r>
      </w:ins>
      <w:ins w:id="153" w:author="Alexandra Weyrich" w:date="2018-05-24T17:48:00Z">
        <w:r w:rsidR="00A719F4">
          <w:rPr>
            <w:rFonts w:ascii="Times New Roman" w:hAnsi="Times New Roman"/>
          </w:rPr>
          <w:t xml:space="preserve"> </w:t>
        </w:r>
      </w:ins>
      <w:ins w:id="154" w:author="Alexandra Weyrich" w:date="2018-05-24T18:13:00Z">
        <w:r w:rsidR="00116BC0">
          <w:rPr>
            <w:rFonts w:ascii="Times New Roman" w:hAnsi="Times New Roman"/>
          </w:rPr>
          <w:t>and compare</w:t>
        </w:r>
      </w:ins>
      <w:ins w:id="155" w:author="xx" w:date="2018-06-11T13:36:00Z">
        <w:r w:rsidR="00967696">
          <w:rPr>
            <w:rFonts w:ascii="Times New Roman" w:hAnsi="Times New Roman"/>
          </w:rPr>
          <w:t>d</w:t>
        </w:r>
      </w:ins>
      <w:ins w:id="156" w:author="Alexandra Weyrich" w:date="2018-05-24T18:13:00Z">
        <w:r w:rsidR="00116BC0">
          <w:rPr>
            <w:rFonts w:ascii="Times New Roman" w:hAnsi="Times New Roman"/>
          </w:rPr>
          <w:t xml:space="preserve"> </w:t>
        </w:r>
      </w:ins>
      <w:del w:id="157" w:author="Alexandra Weyrich" w:date="2018-05-24T17:48:00Z">
        <w:r w:rsidR="00132A20" w:rsidDel="00A719F4">
          <w:rPr>
            <w:rFonts w:ascii="Times New Roman" w:hAnsi="Times New Roman"/>
          </w:rPr>
          <w:delText>investigate</w:delText>
        </w:r>
      </w:del>
      <w:ins w:id="158" w:author="Alexandra Weyrich" w:date="2018-05-24T17:46:00Z">
        <w:r w:rsidR="00A719F4">
          <w:rPr>
            <w:rFonts w:ascii="Times New Roman" w:hAnsi="Times New Roman"/>
          </w:rPr>
          <w:t>the</w:t>
        </w:r>
      </w:ins>
      <w:r w:rsidR="00132A20">
        <w:rPr>
          <w:rFonts w:ascii="Times New Roman" w:hAnsi="Times New Roman"/>
        </w:rPr>
        <w:t xml:space="preserve"> dynamic</w:t>
      </w:r>
      <w:ins w:id="159" w:author="Alexandra Weyrich" w:date="2018-05-24T17:46:00Z">
        <w:r w:rsidR="00A719F4">
          <w:rPr>
            <w:rFonts w:ascii="Times New Roman" w:hAnsi="Times New Roman"/>
          </w:rPr>
          <w:t xml:space="preserve"> range</w:t>
        </w:r>
      </w:ins>
      <w:ins w:id="160" w:author="Alexandra Weyrich" w:date="2018-05-24T17:47:00Z">
        <w:r w:rsidR="00A719F4">
          <w:rPr>
            <w:rFonts w:ascii="Times New Roman" w:hAnsi="Times New Roman"/>
          </w:rPr>
          <w:t>s</w:t>
        </w:r>
      </w:ins>
      <w:ins w:id="161" w:author="Alexandra Weyrich" w:date="2018-05-24T18:25:00Z">
        <w:r w:rsidR="00AA047C">
          <w:rPr>
            <w:rFonts w:ascii="Times New Roman" w:hAnsi="Times New Roman"/>
          </w:rPr>
          <w:t xml:space="preserve"> of infection</w:t>
        </w:r>
      </w:ins>
      <w:ins w:id="162" w:author="Alexandra Weyrich" w:date="2018-05-24T17:46:00Z">
        <w:r w:rsidR="00A719F4">
          <w:rPr>
            <w:rFonts w:ascii="Times New Roman" w:hAnsi="Times New Roman"/>
          </w:rPr>
          <w:t xml:space="preserve"> </w:t>
        </w:r>
      </w:ins>
      <w:del w:id="163" w:author="Alexandra Weyrich" w:date="2018-05-24T17:46:00Z">
        <w:r w:rsidR="00132A20" w:rsidDel="00A719F4">
          <w:rPr>
            <w:rFonts w:ascii="Times New Roman" w:hAnsi="Times New Roman"/>
          </w:rPr>
          <w:delText xml:space="preserve">s </w:delText>
        </w:r>
      </w:del>
      <w:del w:id="164" w:author="Alexandra Weyrich" w:date="2018-05-24T18:13:00Z">
        <w:r w:rsidR="00132A20" w:rsidDel="00116BC0">
          <w:rPr>
            <w:rFonts w:ascii="Times New Roman" w:hAnsi="Times New Roman"/>
          </w:rPr>
          <w:delText xml:space="preserve">of </w:delText>
        </w:r>
      </w:del>
      <w:del w:id="165" w:author="Alexandra Weyrich" w:date="2018-05-24T18:12:00Z">
        <w:r w:rsidR="00132A20" w:rsidDel="00116BC0">
          <w:rPr>
            <w:rFonts w:ascii="Times New Roman" w:hAnsi="Times New Roman"/>
          </w:rPr>
          <w:delText xml:space="preserve">parasite </w:delText>
        </w:r>
      </w:del>
      <w:ins w:id="166" w:author="Alexandra Weyrich" w:date="2018-05-24T17:51:00Z">
        <w:r w:rsidR="00D706B4">
          <w:rPr>
            <w:rFonts w:ascii="Times New Roman" w:hAnsi="Times New Roman"/>
          </w:rPr>
          <w:t xml:space="preserve">in </w:t>
        </w:r>
        <w:del w:id="167" w:author="xx" w:date="2018-06-11T13:37:00Z">
          <w:r w:rsidR="00D706B4" w:rsidDel="00967696">
            <w:rPr>
              <w:rFonts w:ascii="Times New Roman" w:hAnsi="Times New Roman"/>
            </w:rPr>
            <w:delText>means</w:delText>
          </w:r>
        </w:del>
      </w:ins>
      <w:ins w:id="168" w:author="xx" w:date="2018-06-11T13:37:00Z">
        <w:r w:rsidR="00967696">
          <w:rPr>
            <w:rFonts w:ascii="Times New Roman" w:hAnsi="Times New Roman"/>
          </w:rPr>
          <w:t>regard to</w:t>
        </w:r>
      </w:ins>
      <w:ins w:id="169" w:author="Alexandra Weyrich" w:date="2018-05-24T17:51:00Z">
        <w:del w:id="170" w:author="xx" w:date="2018-06-11T13:37:00Z">
          <w:r w:rsidR="00D706B4" w:rsidDel="00967696">
            <w:rPr>
              <w:rFonts w:ascii="Times New Roman" w:hAnsi="Times New Roman"/>
            </w:rPr>
            <w:delText xml:space="preserve"> of</w:delText>
          </w:r>
        </w:del>
        <w:r w:rsidR="00D706B4">
          <w:rPr>
            <w:rFonts w:ascii="Times New Roman" w:hAnsi="Times New Roman"/>
          </w:rPr>
          <w:t xml:space="preserve"> </w:t>
        </w:r>
      </w:ins>
      <w:ins w:id="171" w:author="Alexandra Weyrich" w:date="2018-05-24T20:54:00Z">
        <w:r w:rsidR="004520CE" w:rsidRPr="004520CE">
          <w:rPr>
            <w:rFonts w:ascii="Times New Roman" w:hAnsi="Times New Roman"/>
            <w:i/>
            <w:rPrChange w:id="172" w:author="Alexandra Weyrich" w:date="2018-05-24T20:56:00Z">
              <w:rPr>
                <w:rFonts w:ascii="Times New Roman" w:hAnsi="Times New Roman"/>
              </w:rPr>
            </w:rPrChange>
          </w:rPr>
          <w:t xml:space="preserve">Eimeria </w:t>
        </w:r>
      </w:ins>
      <w:r w:rsidR="00132A20">
        <w:rPr>
          <w:rFonts w:ascii="Times New Roman" w:hAnsi="Times New Roman"/>
        </w:rPr>
        <w:t xml:space="preserve">reproduction </w:t>
      </w:r>
      <w:ins w:id="173" w:author="Alexandra Weyrich" w:date="2018-05-24T20:56:00Z">
        <w:r w:rsidR="004520CE">
          <w:rPr>
            <w:rFonts w:ascii="Times New Roman" w:hAnsi="Times New Roman"/>
          </w:rPr>
          <w:t xml:space="preserve">success </w:t>
        </w:r>
      </w:ins>
      <w:r w:rsidR="00132A20">
        <w:rPr>
          <w:rFonts w:ascii="Times New Roman" w:hAnsi="Times New Roman"/>
        </w:rPr>
        <w:t>(</w:t>
      </w:r>
      <w:ins w:id="174" w:author="Alexandra Weyrich" w:date="2018-05-24T20:57:00Z">
        <w:r w:rsidR="004520CE">
          <w:rPr>
            <w:rFonts w:ascii="Times New Roman" w:hAnsi="Times New Roman"/>
          </w:rPr>
          <w:t xml:space="preserve">by </w:t>
        </w:r>
      </w:ins>
      <w:ins w:id="175" w:author="Alexandra Weyrich" w:date="2018-05-24T20:56:00Z">
        <w:r w:rsidR="004520CE">
          <w:rPr>
            <w:rFonts w:ascii="Times New Roman" w:hAnsi="Times New Roman"/>
          </w:rPr>
          <w:t xml:space="preserve">counts </w:t>
        </w:r>
      </w:ins>
      <w:ins w:id="176" w:author="Alexandra Weyrich" w:date="2018-05-24T20:57:00Z">
        <w:r w:rsidR="004520CE">
          <w:rPr>
            <w:rFonts w:ascii="Times New Roman" w:hAnsi="Times New Roman"/>
          </w:rPr>
          <w:t xml:space="preserve">of </w:t>
        </w:r>
      </w:ins>
      <w:ins w:id="177" w:author="Alexandra Weyrich" w:date="2018-05-24T20:51:00Z">
        <w:r w:rsidR="00C637A6" w:rsidRPr="00464869">
          <w:rPr>
            <w:rFonts w:ascii="Times New Roman" w:hAnsi="Times New Roman"/>
            <w:i/>
          </w:rPr>
          <w:t>Eimeria</w:t>
        </w:r>
        <w:r w:rsidR="00C637A6">
          <w:rPr>
            <w:rFonts w:ascii="Times New Roman" w:hAnsi="Times New Roman"/>
          </w:rPr>
          <w:t xml:space="preserve"> </w:t>
        </w:r>
      </w:ins>
      <w:r w:rsidR="00132A20">
        <w:rPr>
          <w:rFonts w:ascii="Times New Roman" w:hAnsi="Times New Roman"/>
        </w:rPr>
        <w:t>oocyst shedd</w:t>
      </w:r>
      <w:del w:id="178" w:author="xx" w:date="2018-06-11T13:37:00Z">
        <w:r w:rsidR="00132A20" w:rsidDel="00967696">
          <w:rPr>
            <w:rFonts w:ascii="Times New Roman" w:hAnsi="Times New Roman"/>
          </w:rPr>
          <w:delText>ing</w:delText>
        </w:r>
      </w:del>
      <w:ins w:id="179" w:author="xx" w:date="2018-06-11T13:37:00Z">
        <w:r w:rsidR="00967696">
          <w:rPr>
            <w:rFonts w:ascii="Times New Roman" w:hAnsi="Times New Roman"/>
          </w:rPr>
          <w:t>ed</w:t>
        </w:r>
      </w:ins>
      <w:ins w:id="180" w:author="Alexandra Weyrich" w:date="2018-05-24T20:24:00Z">
        <w:r w:rsidR="00164AF7">
          <w:rPr>
            <w:rFonts w:ascii="Times New Roman" w:hAnsi="Times New Roman"/>
          </w:rPr>
          <w:t xml:space="preserve"> in </w:t>
        </w:r>
      </w:ins>
      <w:ins w:id="181" w:author="Alexandra Weyrich" w:date="2018-05-24T20:51:00Z">
        <w:r w:rsidR="00C637A6">
          <w:rPr>
            <w:rFonts w:ascii="Times New Roman" w:hAnsi="Times New Roman"/>
          </w:rPr>
          <w:t>host</w:t>
        </w:r>
      </w:ins>
      <w:ins w:id="182" w:author="Alexandra Weyrich" w:date="2018-05-24T20:24:00Z">
        <w:r w:rsidR="00164AF7">
          <w:rPr>
            <w:rFonts w:ascii="Times New Roman" w:hAnsi="Times New Roman"/>
          </w:rPr>
          <w:t xml:space="preserve"> fa</w:t>
        </w:r>
      </w:ins>
      <w:ins w:id="183" w:author="Alexandra Weyrich" w:date="2018-05-24T20:25:00Z">
        <w:r w:rsidR="00164AF7">
          <w:rPr>
            <w:rFonts w:ascii="Times New Roman" w:hAnsi="Times New Roman"/>
          </w:rPr>
          <w:t>e</w:t>
        </w:r>
      </w:ins>
      <w:ins w:id="184" w:author="Alexandra Weyrich" w:date="2018-05-24T20:24:00Z">
        <w:r w:rsidR="00164AF7">
          <w:rPr>
            <w:rFonts w:ascii="Times New Roman" w:hAnsi="Times New Roman"/>
          </w:rPr>
          <w:t>ces</w:t>
        </w:r>
      </w:ins>
      <w:r w:rsidR="00132A20">
        <w:rPr>
          <w:rFonts w:ascii="Times New Roman" w:hAnsi="Times New Roman"/>
        </w:rPr>
        <w:t xml:space="preserve">), </w:t>
      </w:r>
      <w:ins w:id="185" w:author="Alexandra Weyrich" w:date="2018-05-24T17:52:00Z">
        <w:r w:rsidR="00D706B4">
          <w:rPr>
            <w:rFonts w:ascii="Times New Roman" w:hAnsi="Times New Roman"/>
          </w:rPr>
          <w:t xml:space="preserve">host </w:t>
        </w:r>
      </w:ins>
      <w:ins w:id="186" w:author="Alexandra Weyrich" w:date="2018-05-24T21:01:00Z">
        <w:r w:rsidR="00314C3F">
          <w:rPr>
            <w:rFonts w:ascii="Times New Roman" w:hAnsi="Times New Roman"/>
          </w:rPr>
          <w:t xml:space="preserve">weight loss, </w:t>
        </w:r>
      </w:ins>
      <w:r w:rsidR="00132A20">
        <w:rPr>
          <w:rFonts w:ascii="Times New Roman" w:hAnsi="Times New Roman"/>
        </w:rPr>
        <w:t xml:space="preserve">cytokine </w:t>
      </w:r>
      <w:ins w:id="187" w:author="Alexandra Weyrich" w:date="2018-05-24T17:46:00Z">
        <w:r w:rsidR="00A719F4">
          <w:rPr>
            <w:rFonts w:ascii="Times New Roman" w:hAnsi="Times New Roman"/>
          </w:rPr>
          <w:t xml:space="preserve">gene expression </w:t>
        </w:r>
      </w:ins>
      <w:r w:rsidR="00132A20">
        <w:rPr>
          <w:rFonts w:ascii="Times New Roman" w:hAnsi="Times New Roman"/>
        </w:rPr>
        <w:t>profiles</w:t>
      </w:r>
      <w:ins w:id="188" w:author="Alexandra Weyrich" w:date="2018-05-24T20:52:00Z">
        <w:r w:rsidR="004520CE">
          <w:rPr>
            <w:rFonts w:ascii="Times New Roman" w:hAnsi="Times New Roman"/>
          </w:rPr>
          <w:t xml:space="preserve"> </w:t>
        </w:r>
      </w:ins>
      <w:ins w:id="189" w:author="Alexandra Weyrich" w:date="2018-05-24T20:54:00Z">
        <w:r w:rsidR="004520CE">
          <w:rPr>
            <w:rFonts w:ascii="Times New Roman" w:hAnsi="Times New Roman"/>
          </w:rPr>
          <w:t xml:space="preserve">in </w:t>
        </w:r>
      </w:ins>
      <w:ins w:id="190" w:author="Alexandra Weyrich" w:date="2018-05-24T21:01:00Z">
        <w:r w:rsidR="00314C3F">
          <w:rPr>
            <w:rFonts w:ascii="Times New Roman" w:hAnsi="Times New Roman"/>
          </w:rPr>
          <w:t xml:space="preserve">mice </w:t>
        </w:r>
      </w:ins>
      <w:ins w:id="191" w:author="Alexandra Weyrich" w:date="2018-05-24T20:53:00Z">
        <w:r w:rsidR="004520CE">
          <w:rPr>
            <w:rFonts w:ascii="Times New Roman" w:hAnsi="Times New Roman"/>
          </w:rPr>
          <w:t>spleen</w:t>
        </w:r>
      </w:ins>
      <w:r w:rsidR="00132A20">
        <w:rPr>
          <w:rFonts w:ascii="Times New Roman" w:hAnsi="Times New Roman"/>
        </w:rPr>
        <w:t>, tissue inflammation</w:t>
      </w:r>
      <w:r w:rsidR="00132A20" w:rsidRPr="0007416A">
        <w:rPr>
          <w:rFonts w:ascii="Times New Roman" w:hAnsi="Times New Roman"/>
        </w:rPr>
        <w:t xml:space="preserve"> </w:t>
      </w:r>
      <w:ins w:id="192" w:author="Alexandra Weyrich" w:date="2018-05-24T20:54:00Z">
        <w:del w:id="193" w:author="Weyrich, Alexandra" w:date="2018-06-04T16:25:00Z">
          <w:r w:rsidR="004520CE" w:rsidRPr="0007416A" w:rsidDel="001D1487">
            <w:rPr>
              <w:rFonts w:ascii="Times New Roman" w:hAnsi="Times New Roman"/>
            </w:rPr>
            <w:delText>(</w:delText>
          </w:r>
        </w:del>
      </w:ins>
      <w:ins w:id="194" w:author="Alexandra Weyrich" w:date="2018-05-24T22:15:00Z">
        <w:del w:id="195" w:author="Weyrich, Alexandra" w:date="2018-06-04T16:25:00Z">
          <w:r w:rsidR="0007416A" w:rsidDel="001D1487">
            <w:rPr>
              <w:rFonts w:ascii="Times New Roman" w:hAnsi="Times New Roman"/>
            </w:rPr>
            <w:delText xml:space="preserve">of </w:delText>
          </w:r>
        </w:del>
      </w:ins>
      <w:ins w:id="196" w:author="Alexandra Weyrich" w:date="2018-05-24T22:14:00Z">
        <w:del w:id="197" w:author="Weyrich, Alexandra" w:date="2018-06-04T16:25:00Z">
          <w:r w:rsidR="0007416A" w:rsidRPr="0007416A" w:rsidDel="001D1487">
            <w:rPr>
              <w:rFonts w:ascii="Times New Roman" w:hAnsi="Times New Roman"/>
              <w:bCs/>
              <w:color w:val="000000"/>
              <w:rPrChange w:id="198" w:author="Alexandra Weyrich" w:date="2018-05-24T22:15:00Z">
                <w:rPr>
                  <w:rFonts w:ascii="Times New Roman" w:hAnsi="Times New Roman"/>
                  <w:b/>
                  <w:bCs/>
                  <w:color w:val="000000"/>
                  <w:sz w:val="26"/>
                  <w:szCs w:val="26"/>
                </w:rPr>
              </w:rPrChange>
            </w:rPr>
            <w:delText>mid-part of the caecum</w:delText>
          </w:r>
        </w:del>
      </w:ins>
      <w:ins w:id="199" w:author="Alexandra Weyrich" w:date="2018-05-24T21:01:00Z">
        <w:del w:id="200" w:author="Weyrich, Alexandra" w:date="2018-06-04T16:25:00Z">
          <w:r w:rsidR="00314C3F" w:rsidRPr="0007416A" w:rsidDel="001D1487">
            <w:rPr>
              <w:rFonts w:ascii="Times New Roman" w:hAnsi="Times New Roman"/>
            </w:rPr>
            <w:delText>)</w:delText>
          </w:r>
        </w:del>
      </w:ins>
      <w:ins w:id="201" w:author="Alexandra Weyrich" w:date="2018-05-24T20:54:00Z">
        <w:r w:rsidR="004520CE">
          <w:rPr>
            <w:rFonts w:ascii="Times New Roman" w:hAnsi="Times New Roman"/>
          </w:rPr>
          <w:t xml:space="preserve"> </w:t>
        </w:r>
      </w:ins>
      <w:r w:rsidR="00132A20">
        <w:rPr>
          <w:rFonts w:ascii="Times New Roman" w:hAnsi="Times New Roman"/>
        </w:rPr>
        <w:t>and cellular immune response</w:t>
      </w:r>
      <w:ins w:id="202" w:author="Alexandra Weyrich" w:date="2018-05-24T20:54:00Z">
        <w:r w:rsidR="004520CE">
          <w:rPr>
            <w:rFonts w:ascii="Times New Roman" w:hAnsi="Times New Roman"/>
          </w:rPr>
          <w:t xml:space="preserve"> </w:t>
        </w:r>
      </w:ins>
      <w:ins w:id="203" w:author="Weyrich, Alexandra" w:date="2018-06-04T16:25:00Z">
        <w:r w:rsidR="001D1487" w:rsidRPr="0007416A">
          <w:rPr>
            <w:rFonts w:ascii="Times New Roman" w:hAnsi="Times New Roman"/>
          </w:rPr>
          <w:t>(</w:t>
        </w:r>
        <w:r w:rsidR="001D1487">
          <w:rPr>
            <w:rFonts w:ascii="Times New Roman" w:hAnsi="Times New Roman"/>
          </w:rPr>
          <w:t xml:space="preserve">of </w:t>
        </w:r>
      </w:ins>
      <w:ins w:id="204" w:author="xx" w:date="2018-06-11T13:38:00Z">
        <w:r w:rsidR="00FD1195">
          <w:rPr>
            <w:rFonts w:ascii="Times New Roman" w:hAnsi="Times New Roman"/>
          </w:rPr>
          <w:t xml:space="preserve">the </w:t>
        </w:r>
      </w:ins>
      <w:ins w:id="205" w:author="Weyrich, Alexandra" w:date="2018-06-04T16:25:00Z">
        <w:del w:id="206" w:author="xx" w:date="2018-06-11T13:38:00Z">
          <w:r w:rsidR="001D1487" w:rsidRPr="00722BFE" w:rsidDel="00FD1195">
            <w:rPr>
              <w:rFonts w:ascii="Times New Roman" w:hAnsi="Times New Roman"/>
              <w:bCs/>
              <w:color w:val="000000"/>
            </w:rPr>
            <w:delText>mid-part</w:delText>
          </w:r>
        </w:del>
      </w:ins>
      <w:ins w:id="207" w:author="xx" w:date="2018-06-11T13:38:00Z">
        <w:r w:rsidR="00FD1195">
          <w:rPr>
            <w:rFonts w:ascii="Times New Roman" w:hAnsi="Times New Roman"/>
            <w:bCs/>
            <w:color w:val="000000"/>
          </w:rPr>
          <w:t>central segment</w:t>
        </w:r>
      </w:ins>
      <w:ins w:id="208" w:author="Weyrich, Alexandra" w:date="2018-06-04T16:25:00Z">
        <w:r w:rsidR="001D1487" w:rsidRPr="00722BFE">
          <w:rPr>
            <w:rFonts w:ascii="Times New Roman" w:hAnsi="Times New Roman"/>
            <w:bCs/>
            <w:color w:val="000000"/>
          </w:rPr>
          <w:t xml:space="preserve"> of the caecum</w:t>
        </w:r>
        <w:r w:rsidR="001D1487" w:rsidRPr="0007416A">
          <w:rPr>
            <w:rFonts w:ascii="Times New Roman" w:hAnsi="Times New Roman"/>
          </w:rPr>
          <w:t>)</w:t>
        </w:r>
        <w:r w:rsidR="001D1487">
          <w:rPr>
            <w:rFonts w:ascii="Times New Roman" w:hAnsi="Times New Roman"/>
          </w:rPr>
          <w:t xml:space="preserve"> </w:t>
        </w:r>
      </w:ins>
      <w:ins w:id="209" w:author="Alexandra Weyrich" w:date="2018-05-24T20:54:00Z">
        <w:del w:id="210" w:author="Weyrich, Alexandra" w:date="2018-06-04T16:25:00Z">
          <w:r w:rsidR="004520CE" w:rsidDel="001D1487">
            <w:rPr>
              <w:rFonts w:ascii="Times New Roman" w:hAnsi="Times New Roman"/>
            </w:rPr>
            <w:delText>(?)</w:delText>
          </w:r>
        </w:del>
      </w:ins>
      <w:del w:id="211" w:author="Weyrich, Alexandra" w:date="2018-06-04T16:25:00Z">
        <w:r w:rsidR="00132A20" w:rsidDel="001D1487">
          <w:rPr>
            <w:rFonts w:ascii="Times New Roman" w:hAnsi="Times New Roman"/>
          </w:rPr>
          <w:delText xml:space="preserve"> </w:delText>
        </w:r>
      </w:del>
      <w:del w:id="212" w:author="Alexandra Weyrich" w:date="2018-05-24T18:12:00Z">
        <w:r w:rsidR="00132A20" w:rsidDel="00116BC0">
          <w:rPr>
            <w:rFonts w:ascii="Times New Roman" w:hAnsi="Times New Roman"/>
          </w:rPr>
          <w:delText xml:space="preserve">in infections of mice with wild derived isolates of </w:delText>
        </w:r>
        <w:r w:rsidR="00132A20" w:rsidDel="00116BC0">
          <w:rPr>
            <w:rFonts w:ascii="Times New Roman" w:hAnsi="Times New Roman"/>
            <w:i/>
            <w:iCs/>
          </w:rPr>
          <w:delText xml:space="preserve">E. flaciformis </w:delText>
        </w:r>
        <w:r w:rsidR="00132A20" w:rsidDel="00116BC0">
          <w:rPr>
            <w:rFonts w:ascii="Times New Roman" w:hAnsi="Times New Roman"/>
          </w:rPr>
          <w:delText xml:space="preserve">(falW) </w:delText>
        </w:r>
      </w:del>
      <w:del w:id="213" w:author="Alexandra Weyrich" w:date="2018-05-24T17:49:00Z">
        <w:r w:rsidR="00132A20" w:rsidDel="00D706B4">
          <w:rPr>
            <w:rFonts w:ascii="Times New Roman" w:hAnsi="Times New Roman"/>
          </w:rPr>
          <w:delText xml:space="preserve">and </w:delText>
        </w:r>
      </w:del>
      <w:del w:id="214" w:author="Alexandra Weyrich" w:date="2018-05-24T17:54:00Z">
        <w:r w:rsidR="00132A20" w:rsidDel="00D706B4">
          <w:rPr>
            <w:rFonts w:ascii="Times New Roman" w:hAnsi="Times New Roman"/>
            <w:i/>
            <w:iCs/>
          </w:rPr>
          <w:delText>E. ferrisi</w:delText>
        </w:r>
        <w:r w:rsidR="00132A20" w:rsidDel="00D706B4">
          <w:rPr>
            <w:rFonts w:ascii="Times New Roman" w:hAnsi="Times New Roman"/>
          </w:rPr>
          <w:delText xml:space="preserve"> </w:delText>
        </w:r>
      </w:del>
      <w:del w:id="215" w:author="Alexandra Weyrich" w:date="2018-05-24T17:47:00Z">
        <w:r w:rsidR="00132A20" w:rsidDel="00A719F4">
          <w:rPr>
            <w:rFonts w:ascii="Times New Roman" w:hAnsi="Times New Roman"/>
          </w:rPr>
          <w:delText xml:space="preserve">Levine and Evens, 1965 </w:delText>
        </w:r>
      </w:del>
      <w:del w:id="216" w:author="Alexandra Weyrich" w:date="2018-05-24T17:54:00Z">
        <w:r w:rsidR="00132A20" w:rsidDel="00D706B4">
          <w:rPr>
            <w:rFonts w:ascii="Times New Roman" w:hAnsi="Times New Roman"/>
          </w:rPr>
          <w:delText xml:space="preserve">(ferW) </w:delText>
        </w:r>
      </w:del>
      <w:del w:id="217" w:author="Alexandra Weyrich" w:date="2018-05-24T18:12:00Z">
        <w:r w:rsidR="00132A20" w:rsidDel="00116BC0">
          <w:rPr>
            <w:rFonts w:ascii="Times New Roman" w:hAnsi="Times New Roman"/>
          </w:rPr>
          <w:delText xml:space="preserve">and </w:delText>
        </w:r>
        <w:r w:rsidR="00132A20" w:rsidDel="00116BC0">
          <w:rPr>
            <w:rFonts w:ascii="Times New Roman" w:hAnsi="Times New Roman"/>
            <w:i/>
            <w:iCs/>
          </w:rPr>
          <w:delText>E. flaciformis</w:delText>
        </w:r>
        <w:r w:rsidR="00132A20" w:rsidDel="00116BC0">
          <w:rPr>
            <w:rFonts w:ascii="Times New Roman" w:hAnsi="Times New Roman"/>
          </w:rPr>
          <w:delText xml:space="preserve"> BayerHaberkorn (falL)</w:delText>
        </w:r>
        <w:r w:rsidR="00132A20" w:rsidDel="00116BC0">
          <w:rPr>
            <w:rFonts w:ascii="Times New Roman" w:hAnsi="Times New Roman"/>
            <w:i/>
            <w:iCs/>
          </w:rPr>
          <w:delText>,</w:delText>
        </w:r>
        <w:r w:rsidR="00132A20" w:rsidDel="00116BC0">
          <w:rPr>
            <w:rFonts w:ascii="Times New Roman" w:hAnsi="Times New Roman"/>
          </w:rPr>
          <w:delText xml:space="preserve"> a isolate propagated in the laboratory for roughly 60 years through experimental passaging</w:delText>
        </w:r>
      </w:del>
      <w:r w:rsidR="00132A20">
        <w:rPr>
          <w:rFonts w:ascii="Times New Roman" w:hAnsi="Times New Roman"/>
        </w:rPr>
        <w:t>.</w:t>
      </w:r>
    </w:p>
    <w:p w14:paraId="4F3E30B7" w14:textId="5CADDB8B" w:rsidR="00250340" w:rsidRDefault="00314C3F" w:rsidP="00ED6157">
      <w:pPr>
        <w:pStyle w:val="Textkrper"/>
        <w:spacing w:line="360" w:lineRule="auto"/>
        <w:jc w:val="both"/>
        <w:rPr>
          <w:ins w:id="218" w:author="Alexandra Weyrich" w:date="2018-05-26T10:02:00Z"/>
          <w:rFonts w:ascii="Times New Roman" w:hAnsi="Times New Roman"/>
        </w:rPr>
      </w:pPr>
      <w:ins w:id="219" w:author="Alexandra Weyrich" w:date="2018-05-24T21:07:00Z">
        <w:r>
          <w:rPr>
            <w:rFonts w:ascii="Times New Roman" w:hAnsi="Times New Roman"/>
          </w:rPr>
          <w:lastRenderedPageBreak/>
          <w:t>O</w:t>
        </w:r>
      </w:ins>
      <w:ins w:id="220" w:author="Alexandra Weyrich" w:date="2018-05-24T20:59:00Z">
        <w:r w:rsidR="00065D62">
          <w:rPr>
            <w:rFonts w:ascii="Times New Roman" w:hAnsi="Times New Roman"/>
          </w:rPr>
          <w:t>ur resul</w:t>
        </w:r>
        <w:r>
          <w:rPr>
            <w:rFonts w:ascii="Times New Roman" w:hAnsi="Times New Roman"/>
          </w:rPr>
          <w:t xml:space="preserve">ts show </w:t>
        </w:r>
      </w:ins>
      <w:ins w:id="221" w:author="Alexandra Weyrich" w:date="2018-05-24T21:07:00Z">
        <w:r>
          <w:rPr>
            <w:rFonts w:ascii="Times New Roman" w:hAnsi="Times New Roman"/>
          </w:rPr>
          <w:t>that</w:t>
        </w:r>
      </w:ins>
      <w:ins w:id="222" w:author="Alexandra Weyrich" w:date="2018-05-24T21:08:00Z">
        <w:r>
          <w:rPr>
            <w:rFonts w:ascii="Times New Roman" w:hAnsi="Times New Roman"/>
          </w:rPr>
          <w:t xml:space="preserve"> while</w:t>
        </w:r>
      </w:ins>
      <w:ins w:id="223" w:author="Alexandra Weyrich" w:date="2018-05-24T21:07:00Z">
        <w:r>
          <w:rPr>
            <w:rFonts w:ascii="Times New Roman" w:hAnsi="Times New Roman"/>
          </w:rPr>
          <w:t xml:space="preserve"> reproduction and maximal weight loss </w:t>
        </w:r>
      </w:ins>
      <w:ins w:id="224" w:author="Alexandra Weyrich" w:date="2018-05-24T21:08:00Z">
        <w:r>
          <w:rPr>
            <w:rFonts w:ascii="Times New Roman" w:hAnsi="Times New Roman"/>
          </w:rPr>
          <w:t xml:space="preserve">is </w:t>
        </w:r>
      </w:ins>
      <w:ins w:id="225" w:author="Alexandra Weyrich" w:date="2018-05-24T21:07:00Z">
        <w:r>
          <w:rPr>
            <w:rFonts w:ascii="Times New Roman" w:hAnsi="Times New Roman"/>
          </w:rPr>
          <w:t>species-specif</w:t>
        </w:r>
      </w:ins>
      <w:ins w:id="226" w:author="Alexandra Weyrich" w:date="2018-05-24T21:08:00Z">
        <w:r>
          <w:rPr>
            <w:rFonts w:ascii="Times New Roman" w:hAnsi="Times New Roman"/>
          </w:rPr>
          <w:t>i</w:t>
        </w:r>
      </w:ins>
      <w:ins w:id="227" w:author="Alexandra Weyrich" w:date="2018-05-24T21:07:00Z">
        <w:r>
          <w:rPr>
            <w:rFonts w:ascii="Times New Roman" w:hAnsi="Times New Roman"/>
          </w:rPr>
          <w:t>c</w:t>
        </w:r>
      </w:ins>
      <w:ins w:id="228" w:author="Alexandra Weyrich" w:date="2018-05-24T21:09:00Z">
        <w:r>
          <w:rPr>
            <w:rFonts w:ascii="Times New Roman" w:hAnsi="Times New Roman"/>
          </w:rPr>
          <w:t xml:space="preserve"> </w:t>
        </w:r>
      </w:ins>
      <w:ins w:id="229" w:author="Alexandra Weyrich" w:date="2018-05-24T21:35:00Z">
        <w:r w:rsidR="006E4387">
          <w:rPr>
            <w:rFonts w:ascii="Times New Roman" w:hAnsi="Times New Roman"/>
          </w:rPr>
          <w:t xml:space="preserve">for </w:t>
        </w:r>
      </w:ins>
      <w:ins w:id="230" w:author="Alexandra Weyrich" w:date="2018-05-24T20:59:00Z">
        <w:r w:rsidR="00065D62">
          <w:rPr>
            <w:rFonts w:ascii="Times New Roman" w:hAnsi="Times New Roman"/>
            <w:i/>
            <w:iCs/>
          </w:rPr>
          <w:t>E. flaciformis</w:t>
        </w:r>
        <w:r w:rsidR="00065D62">
          <w:rPr>
            <w:rFonts w:ascii="Times New Roman" w:hAnsi="Times New Roman"/>
          </w:rPr>
          <w:t xml:space="preserve"> </w:t>
        </w:r>
      </w:ins>
      <w:ins w:id="231" w:author="Alexandra Weyrich" w:date="2018-05-24T21:35:00Z">
        <w:r w:rsidR="006E4387" w:rsidRPr="0077477A">
          <w:rPr>
            <w:rFonts w:ascii="Times New Roman" w:hAnsi="Times New Roman"/>
            <w:i/>
            <w:rPrChange w:id="232" w:author="Weyrich, Alexandra" w:date="2018-05-30T11:57:00Z">
              <w:rPr>
                <w:rFonts w:ascii="Times New Roman" w:hAnsi="Times New Roman"/>
              </w:rPr>
            </w:rPrChange>
          </w:rPr>
          <w:t>vs.</w:t>
        </w:r>
        <w:r w:rsidR="006E4387">
          <w:rPr>
            <w:rFonts w:ascii="Times New Roman" w:hAnsi="Times New Roman"/>
          </w:rPr>
          <w:t xml:space="preserve"> </w:t>
        </w:r>
      </w:ins>
      <w:ins w:id="233" w:author="Alexandra Weyrich" w:date="2018-05-24T20:59:00Z">
        <w:r w:rsidR="00065D62">
          <w:rPr>
            <w:rFonts w:ascii="Times New Roman" w:hAnsi="Times New Roman"/>
            <w:i/>
            <w:iCs/>
          </w:rPr>
          <w:t>E. ferrisi</w:t>
        </w:r>
        <w:del w:id="234" w:author="xx" w:date="2018-06-11T13:39:00Z">
          <w:r w:rsidR="00065D62" w:rsidDel="00FD1195">
            <w:rPr>
              <w:rFonts w:ascii="Times New Roman" w:hAnsi="Times New Roman"/>
              <w:i/>
              <w:iCs/>
            </w:rPr>
            <w:delText xml:space="preserve"> </w:delText>
          </w:r>
        </w:del>
        <w:r>
          <w:rPr>
            <w:rFonts w:ascii="Times New Roman" w:hAnsi="Times New Roman"/>
          </w:rPr>
          <w:t>,</w:t>
        </w:r>
      </w:ins>
      <w:ins w:id="235" w:author="Alexandra Weyrich" w:date="2018-05-24T21:10:00Z">
        <w:r>
          <w:rPr>
            <w:rFonts w:ascii="Times New Roman" w:hAnsi="Times New Roman"/>
          </w:rPr>
          <w:t xml:space="preserve"> </w:t>
        </w:r>
      </w:ins>
      <w:ins w:id="236" w:author="Alexandra Weyrich" w:date="2018-05-24T21:57:00Z">
        <w:r w:rsidR="0044285F">
          <w:rPr>
            <w:rFonts w:ascii="Times New Roman" w:hAnsi="Times New Roman"/>
          </w:rPr>
          <w:t xml:space="preserve">surprisingly </w:t>
        </w:r>
      </w:ins>
      <w:ins w:id="237" w:author="Alexandra Weyrich" w:date="2018-05-24T21:09:00Z">
        <w:r w:rsidR="006E4387">
          <w:rPr>
            <w:rFonts w:ascii="Times New Roman" w:hAnsi="Times New Roman"/>
          </w:rPr>
          <w:t>host cytokine</w:t>
        </w:r>
      </w:ins>
      <w:ins w:id="238" w:author="Alexandra Weyrich" w:date="2018-05-24T21:36:00Z">
        <w:r w:rsidR="006E4387">
          <w:rPr>
            <w:rFonts w:ascii="Times New Roman" w:hAnsi="Times New Roman"/>
          </w:rPr>
          <w:t>s`</w:t>
        </w:r>
      </w:ins>
      <w:ins w:id="239" w:author="Alexandra Weyrich" w:date="2018-05-24T21:09:00Z">
        <w:r w:rsidR="006E4387">
          <w:rPr>
            <w:rFonts w:ascii="Times New Roman" w:hAnsi="Times New Roman"/>
          </w:rPr>
          <w:t xml:space="preserve"> gene</w:t>
        </w:r>
        <w:r>
          <w:rPr>
            <w:rFonts w:ascii="Times New Roman" w:hAnsi="Times New Roman"/>
          </w:rPr>
          <w:t xml:space="preserve"> </w:t>
        </w:r>
      </w:ins>
      <w:ins w:id="240" w:author="Alexandra Weyrich" w:date="2018-05-24T20:59:00Z">
        <w:r w:rsidR="00065D62">
          <w:rPr>
            <w:rFonts w:ascii="Times New Roman" w:hAnsi="Times New Roman"/>
          </w:rPr>
          <w:t>expressio</w:t>
        </w:r>
      </w:ins>
      <w:ins w:id="241" w:author="Alexandra Weyrich" w:date="2018-05-24T21:00:00Z">
        <w:r w:rsidR="00065D62">
          <w:rPr>
            <w:rFonts w:ascii="Times New Roman" w:hAnsi="Times New Roman"/>
          </w:rPr>
          <w:t>n</w:t>
        </w:r>
      </w:ins>
      <w:ins w:id="242" w:author="Alexandra Weyrich" w:date="2018-05-24T21:11:00Z">
        <w:r>
          <w:rPr>
            <w:rFonts w:ascii="Times New Roman" w:hAnsi="Times New Roman"/>
          </w:rPr>
          <w:t xml:space="preserve"> are at significantly higher levels </w:t>
        </w:r>
      </w:ins>
      <w:ins w:id="243" w:author="Alexandra Weyrich" w:date="2018-05-25T19:51:00Z">
        <w:r w:rsidR="00B14DA5">
          <w:rPr>
            <w:rFonts w:ascii="Times New Roman" w:hAnsi="Times New Roman"/>
          </w:rPr>
          <w:t>in the lab strain (falL)</w:t>
        </w:r>
      </w:ins>
      <w:ins w:id="244" w:author="Alexandra Weyrich" w:date="2018-05-25T19:52:00Z">
        <w:r w:rsidR="00B14DA5">
          <w:rPr>
            <w:rFonts w:ascii="Times New Roman" w:hAnsi="Times New Roman"/>
          </w:rPr>
          <w:t xml:space="preserve"> </w:t>
        </w:r>
      </w:ins>
      <w:ins w:id="245" w:author="Alexandra Weyrich" w:date="2018-05-24T21:40:00Z">
        <w:del w:id="246" w:author="xx" w:date="2018-06-11T13:39:00Z">
          <w:r w:rsidR="006E4387" w:rsidDel="00FD1195">
            <w:rPr>
              <w:rFonts w:ascii="Times New Roman" w:hAnsi="Times New Roman"/>
            </w:rPr>
            <w:delText xml:space="preserve">during </w:delText>
          </w:r>
        </w:del>
      </w:ins>
      <w:ins w:id="247" w:author="Alexandra Weyrich" w:date="2018-05-24T21:11:00Z">
        <w:del w:id="248" w:author="xx" w:date="2018-06-11T13:39:00Z">
          <w:r w:rsidDel="00FD1195">
            <w:rPr>
              <w:rFonts w:ascii="Times New Roman" w:hAnsi="Times New Roman"/>
            </w:rPr>
            <w:delText xml:space="preserve">infections </w:delText>
          </w:r>
        </w:del>
        <w:r w:rsidR="00E71D02">
          <w:rPr>
            <w:rFonts w:ascii="Times New Roman" w:hAnsi="Times New Roman"/>
          </w:rPr>
          <w:t>compare</w:t>
        </w:r>
      </w:ins>
      <w:ins w:id="249" w:author="xx" w:date="2018-06-11T13:39:00Z">
        <w:r w:rsidR="00FD1195">
          <w:rPr>
            <w:rFonts w:ascii="Times New Roman" w:hAnsi="Times New Roman"/>
          </w:rPr>
          <w:t>d</w:t>
        </w:r>
      </w:ins>
      <w:ins w:id="250" w:author="Alexandra Weyrich" w:date="2018-05-24T21:11:00Z">
        <w:r w:rsidR="00E71D02">
          <w:rPr>
            <w:rFonts w:ascii="Times New Roman" w:hAnsi="Times New Roman"/>
          </w:rPr>
          <w:t xml:space="preserve"> to </w:t>
        </w:r>
      </w:ins>
      <w:ins w:id="251" w:author="Alexandra Weyrich" w:date="2018-05-24T21:12:00Z">
        <w:r w:rsidR="00E71D02">
          <w:rPr>
            <w:rFonts w:ascii="Times New Roman" w:hAnsi="Times New Roman"/>
          </w:rPr>
          <w:t>both</w:t>
        </w:r>
      </w:ins>
      <w:ins w:id="252" w:author="Alexandra Weyrich" w:date="2018-05-24T21:11:00Z">
        <w:r>
          <w:rPr>
            <w:rFonts w:ascii="Times New Roman" w:hAnsi="Times New Roman"/>
          </w:rPr>
          <w:t xml:space="preserve"> wild</w:t>
        </w:r>
      </w:ins>
      <w:ins w:id="253" w:author="Alexandra Weyrich" w:date="2018-05-24T21:12:00Z">
        <w:r w:rsidR="00E71D02">
          <w:rPr>
            <w:rFonts w:ascii="Times New Roman" w:hAnsi="Times New Roman"/>
          </w:rPr>
          <w:t>-</w:t>
        </w:r>
      </w:ins>
      <w:ins w:id="254" w:author="Alexandra Weyrich" w:date="2018-05-24T21:11:00Z">
        <w:r>
          <w:rPr>
            <w:rFonts w:ascii="Times New Roman" w:hAnsi="Times New Roman"/>
          </w:rPr>
          <w:t xml:space="preserve">derived </w:t>
        </w:r>
      </w:ins>
      <w:ins w:id="255" w:author="Alexandra Weyrich" w:date="2018-05-24T21:12:00Z">
        <w:r w:rsidR="00E71D02">
          <w:rPr>
            <w:rFonts w:ascii="Times New Roman" w:hAnsi="Times New Roman"/>
          </w:rPr>
          <w:t xml:space="preserve">Eimeria </w:t>
        </w:r>
      </w:ins>
      <w:ins w:id="256" w:author="Alexandra Weyrich" w:date="2018-05-24T21:37:00Z">
        <w:r w:rsidR="006E4387">
          <w:rPr>
            <w:rFonts w:ascii="Times New Roman" w:hAnsi="Times New Roman"/>
          </w:rPr>
          <w:t>species</w:t>
        </w:r>
      </w:ins>
      <w:ins w:id="257" w:author="Alexandra Weyrich" w:date="2018-05-24T21:11:00Z">
        <w:r>
          <w:rPr>
            <w:rFonts w:ascii="Times New Roman" w:hAnsi="Times New Roman"/>
          </w:rPr>
          <w:t xml:space="preserve"> </w:t>
        </w:r>
      </w:ins>
      <w:ins w:id="258" w:author="Alexandra Weyrich" w:date="2018-05-24T21:12:00Z">
        <w:r w:rsidR="00E71D02">
          <w:rPr>
            <w:rFonts w:ascii="Times New Roman" w:hAnsi="Times New Roman"/>
          </w:rPr>
          <w:t>(</w:t>
        </w:r>
      </w:ins>
      <w:ins w:id="259" w:author="Alexandra Weyrich" w:date="2018-05-24T21:11:00Z">
        <w:r>
          <w:rPr>
            <w:rFonts w:ascii="Times New Roman" w:hAnsi="Times New Roman"/>
          </w:rPr>
          <w:t>falW and ferW</w:t>
        </w:r>
      </w:ins>
      <w:ins w:id="260" w:author="Alexandra Weyrich" w:date="2018-05-24T21:12:00Z">
        <w:r w:rsidR="00E71D02">
          <w:rPr>
            <w:rFonts w:ascii="Times New Roman" w:hAnsi="Times New Roman"/>
          </w:rPr>
          <w:t>)</w:t>
        </w:r>
      </w:ins>
      <w:ins w:id="261" w:author="Alexandra Weyrich" w:date="2018-05-24T21:11:00Z">
        <w:r>
          <w:rPr>
            <w:rFonts w:ascii="Times New Roman" w:hAnsi="Times New Roman"/>
          </w:rPr>
          <w:t>.</w:t>
        </w:r>
      </w:ins>
      <w:ins w:id="262" w:author="Alexandra Weyrich" w:date="2018-05-24T21:54:00Z">
        <w:r w:rsidR="006D2069" w:rsidRPr="006D2069">
          <w:rPr>
            <w:rFonts w:ascii="Times New Roman" w:hAnsi="Times New Roman"/>
          </w:rPr>
          <w:t xml:space="preserve"> </w:t>
        </w:r>
      </w:ins>
      <w:ins w:id="263" w:author="Alexandra Weyrich" w:date="2018-05-24T21:55:00Z">
        <w:r w:rsidR="006D2069">
          <w:rPr>
            <w:rFonts w:ascii="Times New Roman" w:hAnsi="Times New Roman"/>
          </w:rPr>
          <w:t xml:space="preserve">FalL </w:t>
        </w:r>
      </w:ins>
      <w:ins w:id="264" w:author="Alexandra Weyrich" w:date="2018-05-24T21:54:00Z">
        <w:r w:rsidR="006D2069">
          <w:rPr>
            <w:rFonts w:ascii="Times New Roman" w:hAnsi="Times New Roman"/>
          </w:rPr>
          <w:t xml:space="preserve">still resembles a closely related wild derived isolate </w:t>
        </w:r>
        <w:commentRangeStart w:id="265"/>
        <w:r w:rsidR="006D2069">
          <w:rPr>
            <w:rFonts w:ascii="Times New Roman" w:hAnsi="Times New Roman"/>
          </w:rPr>
          <w:t>genetically</w:t>
        </w:r>
      </w:ins>
      <w:commentRangeEnd w:id="265"/>
      <w:ins w:id="266" w:author="Alexandra Weyrich" w:date="2018-05-26T10:11:00Z">
        <w:r w:rsidR="00062BBE">
          <w:rPr>
            <w:rStyle w:val="Kommentarzeichen"/>
            <w:rFonts w:cs="Mangal"/>
          </w:rPr>
          <w:commentReference w:id="265"/>
        </w:r>
      </w:ins>
      <w:ins w:id="267" w:author="Alexandra Weyrich" w:date="2018-05-24T21:54:00Z">
        <w:r w:rsidR="006D2069">
          <w:rPr>
            <w:rFonts w:ascii="Times New Roman" w:hAnsi="Times New Roman"/>
          </w:rPr>
          <w:t xml:space="preserve"> and in infection dynamics, but differs in the immune response it induces. </w:t>
        </w:r>
      </w:ins>
      <w:ins w:id="268" w:author="Alexandra Weyrich" w:date="2018-05-25T19:53:00Z">
        <w:r w:rsidR="00B14DA5">
          <w:rPr>
            <w:rFonts w:ascii="Times New Roman" w:hAnsi="Times New Roman"/>
          </w:rPr>
          <w:t xml:space="preserve">The controlled </w:t>
        </w:r>
      </w:ins>
      <w:ins w:id="269" w:author="Alexandra Weyrich" w:date="2018-05-26T10:13:00Z">
        <w:r w:rsidR="00062BBE">
          <w:rPr>
            <w:rFonts w:ascii="Times New Roman" w:hAnsi="Times New Roman"/>
          </w:rPr>
          <w:t xml:space="preserve">laboratory </w:t>
        </w:r>
      </w:ins>
      <w:ins w:id="270" w:author="Alexandra Weyrich" w:date="2018-05-25T19:53:00Z">
        <w:r w:rsidR="00B14DA5">
          <w:rPr>
            <w:rFonts w:ascii="Times New Roman" w:hAnsi="Times New Roman"/>
          </w:rPr>
          <w:t xml:space="preserve">conditions </w:t>
        </w:r>
      </w:ins>
      <w:ins w:id="271" w:author="Alexandra Weyrich" w:date="2018-05-25T20:03:00Z">
        <w:r w:rsidR="00DE7386">
          <w:rPr>
            <w:rFonts w:ascii="Times New Roman" w:hAnsi="Times New Roman"/>
          </w:rPr>
          <w:t xml:space="preserve">of </w:t>
        </w:r>
      </w:ins>
      <w:ins w:id="272" w:author="Alexandra Weyrich" w:date="2018-05-25T20:05:00Z">
        <w:r w:rsidR="00DE7386">
          <w:rPr>
            <w:rFonts w:ascii="Times New Roman" w:hAnsi="Times New Roman"/>
          </w:rPr>
          <w:t xml:space="preserve">Eimeria </w:t>
        </w:r>
      </w:ins>
      <w:ins w:id="273" w:author="Alexandra Weyrich" w:date="2018-05-25T20:04:00Z">
        <w:r w:rsidR="00DE7386">
          <w:rPr>
            <w:rFonts w:ascii="Times New Roman" w:hAnsi="Times New Roman"/>
          </w:rPr>
          <w:t xml:space="preserve">falL </w:t>
        </w:r>
      </w:ins>
      <w:ins w:id="274" w:author="Alexandra Weyrich" w:date="2018-05-25T20:03:00Z">
        <w:r w:rsidR="00DE7386">
          <w:rPr>
            <w:rFonts w:ascii="Times New Roman" w:hAnsi="Times New Roman"/>
          </w:rPr>
          <w:t>proliferat</w:t>
        </w:r>
      </w:ins>
      <w:ins w:id="275" w:author="Alexandra Weyrich" w:date="2018-05-25T20:04:00Z">
        <w:r w:rsidR="00DE7386">
          <w:rPr>
            <w:rFonts w:ascii="Times New Roman" w:hAnsi="Times New Roman"/>
          </w:rPr>
          <w:t>ion</w:t>
        </w:r>
      </w:ins>
      <w:ins w:id="276" w:author="Alexandra Weyrich" w:date="2018-05-25T19:53:00Z">
        <w:r w:rsidR="00B14DA5">
          <w:rPr>
            <w:rFonts w:ascii="Times New Roman" w:hAnsi="Times New Roman"/>
          </w:rPr>
          <w:t xml:space="preserve"> </w:t>
        </w:r>
      </w:ins>
      <w:ins w:id="277" w:author="Alexandra Weyrich" w:date="2018-05-25T19:54:00Z">
        <w:r w:rsidR="00B14DA5">
          <w:rPr>
            <w:rFonts w:ascii="Times New Roman" w:hAnsi="Times New Roman"/>
          </w:rPr>
          <w:t xml:space="preserve">by </w:t>
        </w:r>
      </w:ins>
      <w:ins w:id="278" w:author="Alexandra Weyrich" w:date="2018-05-25T19:53:00Z">
        <w:r w:rsidR="00B14DA5">
          <w:rPr>
            <w:rFonts w:ascii="Times New Roman" w:hAnsi="Times New Roman"/>
          </w:rPr>
          <w:t>serial passaging of</w:t>
        </w:r>
      </w:ins>
      <w:ins w:id="279" w:author="Alexandra Weyrich" w:date="2018-05-25T19:54:00Z">
        <w:r w:rsidR="00B14DA5">
          <w:rPr>
            <w:rFonts w:ascii="Times New Roman" w:hAnsi="Times New Roman"/>
          </w:rPr>
          <w:t xml:space="preserve"> the parasite </w:t>
        </w:r>
      </w:ins>
      <w:ins w:id="280" w:author="Alexandra Weyrich" w:date="2018-05-25T19:59:00Z">
        <w:r w:rsidR="00B14DA5">
          <w:rPr>
            <w:rFonts w:ascii="Times New Roman" w:hAnsi="Times New Roman"/>
          </w:rPr>
          <w:t xml:space="preserve">might have </w:t>
        </w:r>
      </w:ins>
      <w:ins w:id="281" w:author="Alexandra Weyrich" w:date="2018-05-25T19:58:00Z">
        <w:r w:rsidR="00B14DA5">
          <w:rPr>
            <w:rFonts w:ascii="Times New Roman" w:hAnsi="Times New Roman"/>
          </w:rPr>
          <w:t xml:space="preserve">driven an evolution </w:t>
        </w:r>
      </w:ins>
      <w:ins w:id="282" w:author="Alexandra Weyrich" w:date="2018-05-25T20:01:00Z">
        <w:r w:rsidR="00B14DA5" w:rsidRPr="00DE7386">
          <w:rPr>
            <w:rFonts w:ascii="Times New Roman" w:hAnsi="Times New Roman"/>
          </w:rPr>
          <w:t>by artificial</w:t>
        </w:r>
      </w:ins>
      <w:ins w:id="283" w:author="Alexandra Weyrich" w:date="2018-05-25T20:02:00Z">
        <w:r w:rsidR="00DE7386" w:rsidRPr="00DE7386">
          <w:rPr>
            <w:rFonts w:ascii="Times New Roman" w:hAnsi="Times New Roman"/>
          </w:rPr>
          <w:t xml:space="preserve"> selecti</w:t>
        </w:r>
      </w:ins>
      <w:ins w:id="284" w:author="Alexandra Weyrich" w:date="2018-05-25T20:06:00Z">
        <w:r w:rsidR="00DE7386" w:rsidRPr="00DE7386">
          <w:rPr>
            <w:rFonts w:ascii="Times New Roman" w:hAnsi="Times New Roman"/>
          </w:rPr>
          <w:t>on</w:t>
        </w:r>
      </w:ins>
      <w:ins w:id="285" w:author="Alexandra Weyrich" w:date="2018-05-24T22:01:00Z">
        <w:r w:rsidR="00071A0C" w:rsidRPr="00DE7386">
          <w:rPr>
            <w:rFonts w:ascii="Times New Roman" w:hAnsi="Times New Roman"/>
          </w:rPr>
          <w:t xml:space="preserve">. </w:t>
        </w:r>
      </w:ins>
      <w:ins w:id="286" w:author="Alexandra Weyrich" w:date="2018-05-26T10:00:00Z">
        <w:r w:rsidR="002E3675">
          <w:rPr>
            <w:rFonts w:ascii="Times New Roman" w:hAnsi="Times New Roman"/>
          </w:rPr>
          <w:t>To facilitate unbiased interpretation</w:t>
        </w:r>
      </w:ins>
      <w:ins w:id="287" w:author="Alexandra Weyrich" w:date="2018-05-26T10:15:00Z">
        <w:r w:rsidR="00062BBE">
          <w:rPr>
            <w:rFonts w:ascii="Times New Roman" w:hAnsi="Times New Roman"/>
          </w:rPr>
          <w:t>s</w:t>
        </w:r>
      </w:ins>
      <w:ins w:id="288" w:author="Alexandra Weyrich" w:date="2018-05-26T10:00:00Z">
        <w:r w:rsidR="002E3675">
          <w:rPr>
            <w:rFonts w:ascii="Times New Roman" w:hAnsi="Times New Roman"/>
          </w:rPr>
          <w:t xml:space="preserve"> and repeatability </w:t>
        </w:r>
      </w:ins>
      <w:ins w:id="289" w:author="Alexandra Weyrich" w:date="2018-05-26T10:01:00Z">
        <w:r w:rsidR="002E3675">
          <w:rPr>
            <w:rFonts w:ascii="Times New Roman" w:hAnsi="Times New Roman"/>
          </w:rPr>
          <w:t xml:space="preserve">of Eimeria studies, our </w:t>
        </w:r>
      </w:ins>
      <w:ins w:id="290" w:author="Alexandra Weyrich" w:date="2018-05-24T21:56:00Z">
        <w:r w:rsidR="0044285F" w:rsidRPr="00DE7386">
          <w:rPr>
            <w:rFonts w:ascii="Times New Roman" w:hAnsi="Times New Roman"/>
          </w:rPr>
          <w:t>result</w:t>
        </w:r>
      </w:ins>
      <w:ins w:id="291" w:author="xx" w:date="2018-06-11T13:41:00Z">
        <w:r w:rsidR="00FD1195">
          <w:rPr>
            <w:rFonts w:ascii="Times New Roman" w:hAnsi="Times New Roman"/>
          </w:rPr>
          <w:t>s</w:t>
        </w:r>
      </w:ins>
      <w:ins w:id="292" w:author="Alexandra Weyrich" w:date="2018-05-24T21:56:00Z">
        <w:r w:rsidR="0044285F" w:rsidRPr="00DE7386">
          <w:rPr>
            <w:rFonts w:ascii="Times New Roman" w:hAnsi="Times New Roman"/>
          </w:rPr>
          <w:t xml:space="preserve"> show that caution is needed</w:t>
        </w:r>
        <w:r w:rsidR="0044285F">
          <w:rPr>
            <w:rFonts w:ascii="Times New Roman" w:hAnsi="Times New Roman"/>
          </w:rPr>
          <w:t xml:space="preserve"> when using laboratory strains of pathogens to draw conclusions about infections in natural systems</w:t>
        </w:r>
      </w:ins>
      <w:ins w:id="293" w:author="Alexandra Weyrich" w:date="2018-05-24T21:59:00Z">
        <w:r w:rsidR="00071A0C">
          <w:rPr>
            <w:rFonts w:ascii="Times New Roman" w:hAnsi="Times New Roman"/>
          </w:rPr>
          <w:t xml:space="preserve"> as their </w:t>
        </w:r>
      </w:ins>
      <w:ins w:id="294" w:author="Alexandra Weyrich" w:date="2018-05-26T10:03:00Z">
        <w:r w:rsidR="002E3675">
          <w:rPr>
            <w:rFonts w:ascii="Times New Roman" w:hAnsi="Times New Roman"/>
          </w:rPr>
          <w:t xml:space="preserve">infectious </w:t>
        </w:r>
      </w:ins>
      <w:ins w:id="295" w:author="Alexandra Weyrich" w:date="2018-05-24T21:59:00Z">
        <w:r w:rsidR="00071A0C">
          <w:rPr>
            <w:rFonts w:ascii="Times New Roman" w:hAnsi="Times New Roman"/>
          </w:rPr>
          <w:t>behaviour and influence</w:t>
        </w:r>
      </w:ins>
      <w:ins w:id="296" w:author="Alexandra Weyrich" w:date="2018-05-26T10:15:00Z">
        <w:r w:rsidR="00062BBE">
          <w:rPr>
            <w:rFonts w:ascii="Times New Roman" w:hAnsi="Times New Roman"/>
          </w:rPr>
          <w:t xml:space="preserve"> varies</w:t>
        </w:r>
      </w:ins>
      <w:ins w:id="297" w:author="Alexandra Weyrich" w:date="2018-05-26T10:01:00Z">
        <w:r w:rsidR="002E3675">
          <w:rPr>
            <w:rFonts w:ascii="Times New Roman" w:hAnsi="Times New Roman"/>
          </w:rPr>
          <w:t>.</w:t>
        </w:r>
      </w:ins>
      <w:ins w:id="298" w:author="Alexandra Weyrich" w:date="2018-05-26T10:06:00Z">
        <w:r w:rsidR="002E3675">
          <w:rPr>
            <w:rFonts w:ascii="Times New Roman" w:hAnsi="Times New Roman"/>
          </w:rPr>
          <w:t xml:space="preserve"> </w:t>
        </w:r>
      </w:ins>
    </w:p>
    <w:p w14:paraId="79468855" w14:textId="77777777" w:rsidR="002E3675" w:rsidRPr="00100C21" w:rsidRDefault="002E3675" w:rsidP="00ED6157">
      <w:pPr>
        <w:pStyle w:val="Textkrper"/>
        <w:spacing w:line="360" w:lineRule="auto"/>
        <w:jc w:val="both"/>
        <w:rPr>
          <w:rFonts w:ascii="Times New Roman" w:hAnsi="Times New Roman" w:hint="eastAsia"/>
          <w:rPrChange w:id="299" w:author="Alexandra Weyrich" w:date="2018-05-24T18:04:00Z">
            <w:rPr>
              <w:rFonts w:hint="eastAsia"/>
            </w:rPr>
          </w:rPrChange>
        </w:rPr>
      </w:pPr>
    </w:p>
    <w:p w14:paraId="7FA0B1A3" w14:textId="54530FFE" w:rsidR="007D75FA" w:rsidRDefault="00132A20" w:rsidP="00ED6157">
      <w:pPr>
        <w:pStyle w:val="Textkrper"/>
        <w:spacing w:line="360" w:lineRule="auto"/>
        <w:jc w:val="both"/>
        <w:rPr>
          <w:rFonts w:hint="eastAsia"/>
        </w:rPr>
      </w:pPr>
      <w:commentRangeStart w:id="300"/>
      <w:del w:id="301" w:author="Alexandra Weyrich" w:date="2018-05-24T18:28:00Z">
        <w:r w:rsidDel="00B56F60">
          <w:rPr>
            <w:rFonts w:ascii="Times New Roman" w:hAnsi="Times New Roman"/>
          </w:rPr>
          <w:delText xml:space="preserve">The two </w:delText>
        </w:r>
      </w:del>
      <w:del w:id="302" w:author="Alexandra Weyrich" w:date="2018-05-24T18:29:00Z">
        <w:r w:rsidDel="00B56F60">
          <w:rPr>
            <w:rFonts w:ascii="Times New Roman" w:hAnsi="Times New Roman"/>
          </w:rPr>
          <w:delText>differen</w:delText>
        </w:r>
      </w:del>
      <w:del w:id="303" w:author="Alexandra Weyrich" w:date="2018-05-24T18:28:00Z">
        <w:r w:rsidDel="00B56F60">
          <w:rPr>
            <w:rFonts w:ascii="Times New Roman" w:hAnsi="Times New Roman"/>
          </w:rPr>
          <w:delText>t</w:delText>
        </w:r>
      </w:del>
      <w:del w:id="304" w:author="Alexandra Weyrich" w:date="2018-05-24T21:10:00Z">
        <w:r w:rsidDel="00314C3F">
          <w:rPr>
            <w:rFonts w:ascii="Times New Roman" w:hAnsi="Times New Roman"/>
          </w:rPr>
          <w:delText xml:space="preserve"> species </w:delText>
        </w:r>
      </w:del>
      <w:del w:id="305" w:author="Alexandra Weyrich" w:date="2018-05-24T20:41:00Z">
        <w:r w:rsidDel="00EC233F">
          <w:rPr>
            <w:rFonts w:ascii="Times New Roman" w:hAnsi="Times New Roman"/>
            <w:i/>
            <w:iCs/>
          </w:rPr>
          <w:delText>E. fla</w:delText>
        </w:r>
      </w:del>
      <w:del w:id="306" w:author="Alexandra Weyrich" w:date="2018-05-24T18:55:00Z">
        <w:r w:rsidDel="00132A20">
          <w:rPr>
            <w:rFonts w:ascii="Times New Roman" w:hAnsi="Times New Roman"/>
            <w:i/>
            <w:iCs/>
          </w:rPr>
          <w:delText>ciformis</w:delText>
        </w:r>
      </w:del>
      <w:del w:id="307" w:author="Alexandra Weyrich" w:date="2018-05-24T20:41:00Z">
        <w:r w:rsidDel="00EC233F">
          <w:rPr>
            <w:rFonts w:ascii="Times New Roman" w:hAnsi="Times New Roman"/>
          </w:rPr>
          <w:delText xml:space="preserve"> and </w:delText>
        </w:r>
      </w:del>
      <w:del w:id="308" w:author="Alexandra Weyrich" w:date="2018-05-24T18:55:00Z">
        <w:r w:rsidDel="00132A20">
          <w:rPr>
            <w:rFonts w:ascii="Times New Roman" w:hAnsi="Times New Roman"/>
            <w:i/>
            <w:iCs/>
          </w:rPr>
          <w:delText xml:space="preserve">E. </w:delText>
        </w:r>
      </w:del>
      <w:del w:id="309" w:author="Alexandra Weyrich" w:date="2018-05-24T20:41:00Z">
        <w:r w:rsidDel="00EC233F">
          <w:rPr>
            <w:rFonts w:ascii="Times New Roman" w:hAnsi="Times New Roman"/>
            <w:i/>
            <w:iCs/>
          </w:rPr>
          <w:delText>fer</w:delText>
        </w:r>
      </w:del>
      <w:del w:id="310" w:author="Alexandra Weyrich" w:date="2018-05-24T18:55:00Z">
        <w:r w:rsidDel="00132A20">
          <w:rPr>
            <w:rFonts w:ascii="Times New Roman" w:hAnsi="Times New Roman"/>
            <w:i/>
            <w:iCs/>
          </w:rPr>
          <w:delText>risi</w:delText>
        </w:r>
        <w:r w:rsidDel="00132A20">
          <w:rPr>
            <w:rFonts w:ascii="Times New Roman" w:hAnsi="Times New Roman"/>
          </w:rPr>
          <w:delText xml:space="preserve"> </w:delText>
        </w:r>
      </w:del>
      <w:del w:id="311" w:author="Alexandra Weyrich" w:date="2018-05-24T18:30:00Z">
        <w:r w:rsidDel="00DF2233">
          <w:rPr>
            <w:rFonts w:ascii="Times New Roman" w:hAnsi="Times New Roman"/>
          </w:rPr>
          <w:delText xml:space="preserve">have </w:delText>
        </w:r>
      </w:del>
      <w:del w:id="312" w:author="Alexandra Weyrich" w:date="2018-05-24T18:29:00Z">
        <w:r w:rsidDel="00B56F60">
          <w:rPr>
            <w:rFonts w:ascii="Times New Roman" w:hAnsi="Times New Roman"/>
          </w:rPr>
          <w:delText>different infection d</w:delText>
        </w:r>
      </w:del>
      <w:del w:id="313" w:author="Alexandra Weyrich" w:date="2018-05-24T18:14:00Z">
        <w:r w:rsidDel="00C702D2">
          <w:rPr>
            <w:rFonts w:ascii="Times New Roman" w:hAnsi="Times New Roman"/>
          </w:rPr>
          <w:delText>a</w:delText>
        </w:r>
      </w:del>
      <w:del w:id="314" w:author="Alexandra Weyrich" w:date="2018-05-24T18:29:00Z">
        <w:r w:rsidDel="00B56F60">
          <w:rPr>
            <w:rFonts w:ascii="Times New Roman" w:hAnsi="Times New Roman"/>
          </w:rPr>
          <w:delText xml:space="preserve">ynamics </w:delText>
        </w:r>
      </w:del>
      <w:del w:id="315" w:author="Alexandra Weyrich" w:date="2018-05-24T20:41:00Z">
        <w:r w:rsidDel="00EC233F">
          <w:rPr>
            <w:rFonts w:ascii="Times New Roman" w:hAnsi="Times New Roman"/>
          </w:rPr>
          <w:delText xml:space="preserve">in </w:delText>
        </w:r>
      </w:del>
      <w:del w:id="316" w:author="Alexandra Weyrich" w:date="2018-05-24T18:32:00Z">
        <w:r w:rsidDel="00DF2233">
          <w:rPr>
            <w:rFonts w:ascii="Times New Roman" w:hAnsi="Times New Roman"/>
          </w:rPr>
          <w:delText>NMRI</w:delText>
        </w:r>
      </w:del>
      <w:del w:id="317" w:author="Alexandra Weyrich" w:date="2018-05-24T20:41:00Z">
        <w:r w:rsidDel="00EC233F">
          <w:rPr>
            <w:rFonts w:ascii="Times New Roman" w:hAnsi="Times New Roman"/>
          </w:rPr>
          <w:delText xml:space="preserve"> mice</w:delText>
        </w:r>
      </w:del>
      <w:ins w:id="318" w:author="Alexandra Weyrich" w:date="2018-05-24T18:56:00Z">
        <w:r>
          <w:rPr>
            <w:rFonts w:ascii="Times New Roman" w:hAnsi="Times New Roman"/>
          </w:rPr>
          <w:t xml:space="preserve">In ferW </w:t>
        </w:r>
      </w:ins>
      <w:del w:id="319" w:author="Alexandra Weyrich" w:date="2018-05-24T18:32:00Z">
        <w:r w:rsidDel="00DF2233">
          <w:rPr>
            <w:rFonts w:ascii="Times New Roman" w:hAnsi="Times New Roman"/>
          </w:rPr>
          <w:delText>: a</w:delText>
        </w:r>
      </w:del>
      <w:ins w:id="320" w:author="Alexandra Weyrich" w:date="2018-05-24T18:56:00Z">
        <w:r>
          <w:rPr>
            <w:rFonts w:ascii="Times New Roman" w:hAnsi="Times New Roman"/>
          </w:rPr>
          <w:t>a</w:t>
        </w:r>
      </w:ins>
      <w:r>
        <w:rPr>
          <w:rFonts w:ascii="Times New Roman" w:hAnsi="Times New Roman"/>
        </w:rPr>
        <w:t>fter a pre-patency period of only 3 days</w:t>
      </w:r>
      <w:ins w:id="321" w:author="Alexandra Weyrich" w:date="2018-05-24T18:52:00Z">
        <w:r>
          <w:rPr>
            <w:rFonts w:ascii="Times New Roman" w:hAnsi="Times New Roman"/>
          </w:rPr>
          <w:t>,</w:t>
        </w:r>
      </w:ins>
      <w:r>
        <w:rPr>
          <w:rFonts w:ascii="Times New Roman" w:hAnsi="Times New Roman"/>
        </w:rPr>
        <w:t xml:space="preserve"> oocy</w:t>
      </w:r>
      <w:ins w:id="322" w:author="Alexandra Weyrich" w:date="2018-05-24T20:26:00Z">
        <w:r w:rsidR="00561FC3">
          <w:rPr>
            <w:rFonts w:ascii="Times New Roman" w:hAnsi="Times New Roman"/>
          </w:rPr>
          <w:t>s</w:t>
        </w:r>
      </w:ins>
      <w:del w:id="323" w:author="Alexandra Weyrich" w:date="2018-05-24T20:26:00Z">
        <w:r w:rsidDel="00561FC3">
          <w:rPr>
            <w:rFonts w:ascii="Times New Roman" w:hAnsi="Times New Roman"/>
          </w:rPr>
          <w:delText>c</w:delText>
        </w:r>
      </w:del>
      <w:r>
        <w:rPr>
          <w:rFonts w:ascii="Times New Roman" w:hAnsi="Times New Roman"/>
        </w:rPr>
        <w:t xml:space="preserve">t shedding </w:t>
      </w:r>
      <w:del w:id="324" w:author="Alexandra Weyrich" w:date="2018-05-24T18:57:00Z">
        <w:r w:rsidR="0077621F" w:rsidDel="00132A20">
          <w:rPr>
            <w:rFonts w:ascii="Times New Roman" w:hAnsi="Times New Roman"/>
          </w:rPr>
          <w:delText xml:space="preserve">of ferW </w:delText>
        </w:r>
      </w:del>
      <w:r>
        <w:rPr>
          <w:rFonts w:ascii="Times New Roman" w:hAnsi="Times New Roman"/>
        </w:rPr>
        <w:t xml:space="preserve">peaks in intensity at 6 days post infection (dpi). </w:t>
      </w:r>
      <w:proofErr w:type="gramStart"/>
      <w:r>
        <w:rPr>
          <w:rFonts w:ascii="Times New Roman" w:hAnsi="Times New Roman"/>
        </w:rPr>
        <w:t>In contrast, after pre-patency of 5 day</w:t>
      </w:r>
      <w:ins w:id="325" w:author="Alexandra Weyrich" w:date="2018-05-24T20:42:00Z">
        <w:r w:rsidR="00EC233F">
          <w:rPr>
            <w:rFonts w:ascii="Times New Roman" w:hAnsi="Times New Roman"/>
          </w:rPr>
          <w:t>s</w:t>
        </w:r>
      </w:ins>
      <w:r>
        <w:rPr>
          <w:rFonts w:ascii="Times New Roman" w:hAnsi="Times New Roman"/>
        </w:rPr>
        <w:t xml:space="preserve">, oocyst shedding of falL and falW </w:t>
      </w:r>
      <w:del w:id="326" w:author="Alexandra Weyrich" w:date="2018-05-24T20:42:00Z">
        <w:r w:rsidDel="00EC233F">
          <w:rPr>
            <w:rFonts w:ascii="Times New Roman" w:hAnsi="Times New Roman"/>
          </w:rPr>
          <w:delText>h</w:delText>
        </w:r>
      </w:del>
      <w:ins w:id="327" w:author="Alexandra Weyrich" w:date="2018-05-24T20:43:00Z">
        <w:r w:rsidR="00EC233F">
          <w:rPr>
            <w:rFonts w:ascii="Times New Roman" w:hAnsi="Times New Roman"/>
          </w:rPr>
          <w:t>show highest</w:t>
        </w:r>
      </w:ins>
      <w:del w:id="328" w:author="Alexandra Weyrich" w:date="2018-05-24T20:43:00Z">
        <w:r w:rsidDel="00EC233F">
          <w:rPr>
            <w:rFonts w:ascii="Times New Roman" w:hAnsi="Times New Roman"/>
          </w:rPr>
          <w:delText>as a later peak</w:delText>
        </w:r>
      </w:del>
      <w:r>
        <w:rPr>
          <w:rFonts w:ascii="Times New Roman" w:hAnsi="Times New Roman"/>
        </w:rPr>
        <w:t xml:space="preserve"> intensity at 8 dpi and 9 dpi, respectively.</w:t>
      </w:r>
      <w:proofErr w:type="gramEnd"/>
      <w:r>
        <w:rPr>
          <w:rFonts w:ascii="Times New Roman" w:hAnsi="Times New Roman"/>
        </w:rPr>
        <w:t xml:space="preserve"> Concomitant impact on the host is parasite </w:t>
      </w:r>
      <w:del w:id="329" w:author="Alexandra Weyrich" w:date="2018-05-24T20:43:00Z">
        <w:r w:rsidDel="00EC233F">
          <w:rPr>
            <w:rFonts w:ascii="Times New Roman" w:hAnsi="Times New Roman"/>
          </w:rPr>
          <w:delText xml:space="preserve">species </w:delText>
        </w:r>
      </w:del>
      <w:ins w:id="330" w:author="Alexandra Weyrich" w:date="2018-05-24T20:43:00Z">
        <w:r w:rsidR="00EC233F">
          <w:rPr>
            <w:rFonts w:ascii="Times New Roman" w:hAnsi="Times New Roman"/>
          </w:rPr>
          <w:t>species-</w:t>
        </w:r>
      </w:ins>
      <w:r>
        <w:rPr>
          <w:rFonts w:ascii="Times New Roman" w:hAnsi="Times New Roman"/>
        </w:rPr>
        <w:t>specific and maximal weigh</w:t>
      </w:r>
      <w:ins w:id="331" w:author="xx" w:date="2018-06-24T14:06:00Z">
        <w:r w:rsidR="00A92BD3">
          <w:rPr>
            <w:rFonts w:ascii="Times New Roman" w:hAnsi="Times New Roman"/>
          </w:rPr>
          <w:t>t</w:t>
        </w:r>
      </w:ins>
      <w:r>
        <w:rPr>
          <w:rFonts w:ascii="Times New Roman" w:hAnsi="Times New Roman"/>
        </w:rPr>
        <w:t xml:space="preserve"> loss occurs before maximal oocyst shedding in infections with </w:t>
      </w:r>
      <w:r>
        <w:rPr>
          <w:rFonts w:ascii="Times New Roman" w:hAnsi="Times New Roman"/>
          <w:i/>
          <w:iCs/>
        </w:rPr>
        <w:t>E. ferrisi</w:t>
      </w:r>
      <w:ins w:id="332" w:author="xx" w:date="2018-06-11T13:58:00Z">
        <w:r w:rsidR="00423083">
          <w:rPr>
            <w:rFonts w:ascii="Times New Roman" w:hAnsi="Times New Roman"/>
            <w:i/>
            <w:iCs/>
          </w:rPr>
          <w:t>,</w:t>
        </w:r>
      </w:ins>
      <w:r>
        <w:rPr>
          <w:rFonts w:ascii="Times New Roman" w:hAnsi="Times New Roman"/>
        </w:rPr>
        <w:t xml:space="preserve"> but after or simultaneously with maximal shedding in </w:t>
      </w:r>
      <w:r>
        <w:rPr>
          <w:rFonts w:ascii="Times New Roman" w:hAnsi="Times New Roman"/>
          <w:i/>
          <w:iCs/>
        </w:rPr>
        <w:t>E. falciformis</w:t>
      </w:r>
      <w:r>
        <w:rPr>
          <w:rFonts w:ascii="Times New Roman" w:hAnsi="Times New Roman"/>
        </w:rPr>
        <w:t xml:space="preserve"> (both isolates). </w:t>
      </w:r>
      <w:proofErr w:type="gramStart"/>
      <w:r>
        <w:rPr>
          <w:rFonts w:ascii="Times New Roman" w:hAnsi="Times New Roman"/>
        </w:rPr>
        <w:t>mRNA</w:t>
      </w:r>
      <w:proofErr w:type="gramEnd"/>
      <w:r>
        <w:rPr>
          <w:rFonts w:ascii="Times New Roman" w:hAnsi="Times New Roman"/>
        </w:rPr>
        <w:t xml:space="preserve"> expression of the cytokines CxCL9, IL6, IL10 and IL</w:t>
      </w:r>
      <w:del w:id="333" w:author="Alexandra Weyrich" w:date="2018-05-24T20:49:00Z">
        <w:r w:rsidDel="00EC233F">
          <w:rPr>
            <w:rFonts w:ascii="Times New Roman" w:hAnsi="Times New Roman"/>
          </w:rPr>
          <w:delText xml:space="preserve"> </w:delText>
        </w:r>
      </w:del>
      <w:r>
        <w:rPr>
          <w:rFonts w:ascii="Times New Roman" w:hAnsi="Times New Roman"/>
        </w:rPr>
        <w:t>12, TGFβ and the transcription activator STAT6 in the spleen is significantly increased in infections with falL. All those genes are detected at significantly lower levels in infections with the two wild derived isolates falW and ferW. Inflammation manifested in a mix</w:t>
      </w:r>
      <w:ins w:id="334" w:author="xx" w:date="2018-06-11T14:00:00Z">
        <w:r w:rsidR="00423083">
          <w:rPr>
            <w:rFonts w:ascii="Times New Roman" w:hAnsi="Times New Roman"/>
          </w:rPr>
          <w:t xml:space="preserve">ed inflammatory response </w:t>
        </w:r>
      </w:ins>
      <w:del w:id="335" w:author="xx" w:date="2018-06-11T13:59:00Z">
        <w:r w:rsidDel="00423083">
          <w:rPr>
            <w:rFonts w:ascii="Times New Roman" w:hAnsi="Times New Roman"/>
          </w:rPr>
          <w:delText>ture</w:delText>
        </w:r>
      </w:del>
      <w:del w:id="336" w:author="xx" w:date="2018-06-24T14:07:00Z">
        <w:r w:rsidDel="00A92BD3">
          <w:rPr>
            <w:rFonts w:ascii="Times New Roman" w:hAnsi="Times New Roman"/>
          </w:rPr>
          <w:delText xml:space="preserve"> </w:delText>
        </w:r>
      </w:del>
      <w:r>
        <w:rPr>
          <w:rFonts w:ascii="Times New Roman" w:hAnsi="Times New Roman"/>
        </w:rPr>
        <w:t xml:space="preserve">of </w:t>
      </w:r>
      <w:ins w:id="337" w:author="xx" w:date="2018-06-25T19:51:00Z">
        <w:r w:rsidR="00085E10">
          <w:rPr>
            <w:rFonts w:ascii="Times New Roman" w:hAnsi="Times New Roman"/>
          </w:rPr>
          <w:t>e</w:t>
        </w:r>
      </w:ins>
      <w:ins w:id="338" w:author="xx" w:date="2018-06-11T14:00:00Z">
        <w:r w:rsidR="00423083">
          <w:rPr>
            <w:rFonts w:ascii="Times New Roman" w:hAnsi="Times New Roman"/>
          </w:rPr>
          <w:t>o</w:t>
        </w:r>
      </w:ins>
      <w:ins w:id="339" w:author="xx" w:date="2018-06-25T19:51:00Z">
        <w:r w:rsidR="00085E10">
          <w:rPr>
            <w:rFonts w:ascii="Times New Roman" w:hAnsi="Times New Roman"/>
          </w:rPr>
          <w:t>sino</w:t>
        </w:r>
      </w:ins>
      <w:ins w:id="340" w:author="xx" w:date="2018-06-11T14:00:00Z">
        <w:r w:rsidR="00423083">
          <w:rPr>
            <w:rFonts w:ascii="Times New Roman" w:hAnsi="Times New Roman"/>
          </w:rPr>
          <w:t xml:space="preserve">philic </w:t>
        </w:r>
      </w:ins>
      <w:r>
        <w:rPr>
          <w:rFonts w:ascii="Times New Roman" w:hAnsi="Times New Roman"/>
        </w:rPr>
        <w:t xml:space="preserve">granulocytes </w:t>
      </w:r>
      <w:del w:id="341" w:author="xx" w:date="2018-06-11T14:01:00Z">
        <w:r w:rsidDel="00423083">
          <w:rPr>
            <w:rFonts w:ascii="Times New Roman" w:hAnsi="Times New Roman"/>
          </w:rPr>
          <w:delText xml:space="preserve">and </w:delText>
        </w:r>
      </w:del>
      <w:del w:id="342" w:author="xx" w:date="2018-06-11T14:00:00Z">
        <w:r w:rsidDel="00423083">
          <w:rPr>
            <w:rFonts w:ascii="Times New Roman" w:hAnsi="Times New Roman"/>
          </w:rPr>
          <w:delText xml:space="preserve">mononuclear </w:delText>
        </w:r>
      </w:del>
      <w:ins w:id="343" w:author="xx" w:date="2018-06-11T14:00:00Z">
        <w:r w:rsidR="00423083">
          <w:rPr>
            <w:rFonts w:ascii="Times New Roman" w:hAnsi="Times New Roman"/>
          </w:rPr>
          <w:t>lympho</w:t>
        </w:r>
      </w:ins>
      <w:ins w:id="344" w:author="xx" w:date="2018-06-11T14:01:00Z">
        <w:r w:rsidR="00423083">
          <w:rPr>
            <w:rFonts w:ascii="Times New Roman" w:hAnsi="Times New Roman"/>
          </w:rPr>
          <w:t xml:space="preserve">cytes and </w:t>
        </w:r>
      </w:ins>
      <w:ins w:id="345" w:author="xx" w:date="2018-06-11T14:00:00Z">
        <w:r w:rsidR="00423083">
          <w:rPr>
            <w:rFonts w:ascii="Times New Roman" w:hAnsi="Times New Roman"/>
          </w:rPr>
          <w:t xml:space="preserve">plasma </w:t>
        </w:r>
      </w:ins>
      <w:r>
        <w:rPr>
          <w:rFonts w:ascii="Times New Roman" w:hAnsi="Times New Roman"/>
        </w:rPr>
        <w:t xml:space="preserve">cells in the ceca and the </w:t>
      </w:r>
      <w:del w:id="346" w:author="xx" w:date="2018-06-24T14:08:00Z">
        <w:r w:rsidDel="00A92BD3">
          <w:rPr>
            <w:rFonts w:ascii="Times New Roman" w:hAnsi="Times New Roman"/>
          </w:rPr>
          <w:delText xml:space="preserve">area </w:delText>
        </w:r>
      </w:del>
      <w:ins w:id="347" w:author="xx" w:date="2018-06-24T14:08:00Z">
        <w:r w:rsidR="00A92BD3">
          <w:rPr>
            <w:rFonts w:ascii="Times New Roman" w:hAnsi="Times New Roman"/>
          </w:rPr>
          <w:t xml:space="preserve">extent of intestinal wall </w:t>
        </w:r>
      </w:ins>
      <w:r>
        <w:rPr>
          <w:rFonts w:ascii="Times New Roman" w:hAnsi="Times New Roman"/>
        </w:rPr>
        <w:t xml:space="preserve">occupied by leukocyte infiltration is </w:t>
      </w:r>
      <w:del w:id="348" w:author="xx" w:date="2018-06-24T14:08:00Z">
        <w:r w:rsidDel="00A92BD3">
          <w:rPr>
            <w:rFonts w:ascii="Times New Roman" w:hAnsi="Times New Roman"/>
          </w:rPr>
          <w:delText xml:space="preserve">stronger </w:delText>
        </w:r>
      </w:del>
      <w:ins w:id="349" w:author="xx" w:date="2018-06-24T14:08:00Z">
        <w:r w:rsidR="00A92BD3">
          <w:rPr>
            <w:rFonts w:ascii="Times New Roman" w:hAnsi="Times New Roman"/>
          </w:rPr>
          <w:t xml:space="preserve">larger </w:t>
        </w:r>
      </w:ins>
      <w:r>
        <w:rPr>
          <w:rFonts w:ascii="Times New Roman" w:hAnsi="Times New Roman"/>
        </w:rPr>
        <w:t xml:space="preserve">in infections with falL than in those with both wild derived isolates (falW and ferW). </w:t>
      </w:r>
    </w:p>
    <w:p w14:paraId="52CBBEFD" w14:textId="78A456DB" w:rsidR="007D75FA" w:rsidRDefault="00132A20" w:rsidP="00ED6157">
      <w:pPr>
        <w:pStyle w:val="Textkrper"/>
        <w:spacing w:line="360" w:lineRule="auto"/>
        <w:jc w:val="both"/>
        <w:rPr>
          <w:ins w:id="350" w:author="Alexandra Weyrich" w:date="2018-05-24T20:46:00Z"/>
          <w:rFonts w:ascii="Times New Roman" w:hAnsi="Times New Roman"/>
        </w:rPr>
      </w:pPr>
      <w:r>
        <w:rPr>
          <w:rFonts w:ascii="Times New Roman" w:hAnsi="Times New Roman"/>
        </w:rPr>
        <w:t xml:space="preserve">We can conclude that NMRI mice mount a </w:t>
      </w:r>
      <w:ins w:id="351" w:author="xx" w:date="2018-06-11T14:03:00Z">
        <w:r w:rsidR="00423083">
          <w:rPr>
            <w:rFonts w:ascii="Times New Roman" w:hAnsi="Times New Roman"/>
          </w:rPr>
          <w:t xml:space="preserve">relatively </w:t>
        </w:r>
      </w:ins>
      <w:r>
        <w:rPr>
          <w:rFonts w:ascii="Times New Roman" w:hAnsi="Times New Roman"/>
        </w:rPr>
        <w:t xml:space="preserve">stronger immune and inflammatory response against the laboratory isolate of </w:t>
      </w:r>
      <w:r>
        <w:rPr>
          <w:rFonts w:ascii="Times New Roman" w:hAnsi="Times New Roman"/>
          <w:i/>
          <w:iCs/>
        </w:rPr>
        <w:t>E. f</w:t>
      </w:r>
      <w:del w:id="352" w:author="xx" w:date="2018-06-24T14:09:00Z">
        <w:r w:rsidDel="00A92BD3">
          <w:rPr>
            <w:rFonts w:ascii="Times New Roman" w:hAnsi="Times New Roman"/>
            <w:i/>
            <w:iCs/>
          </w:rPr>
          <w:delText>l</w:delText>
        </w:r>
      </w:del>
      <w:r>
        <w:rPr>
          <w:rFonts w:ascii="Times New Roman" w:hAnsi="Times New Roman"/>
          <w:i/>
          <w:iCs/>
        </w:rPr>
        <w:t>a</w:t>
      </w:r>
      <w:ins w:id="353" w:author="xx" w:date="2018-06-24T14:09:00Z">
        <w:r w:rsidR="00A92BD3">
          <w:rPr>
            <w:rFonts w:ascii="Times New Roman" w:hAnsi="Times New Roman"/>
            <w:i/>
            <w:iCs/>
          </w:rPr>
          <w:t>l</w:t>
        </w:r>
      </w:ins>
      <w:r>
        <w:rPr>
          <w:rFonts w:ascii="Times New Roman" w:hAnsi="Times New Roman"/>
          <w:i/>
          <w:iCs/>
        </w:rPr>
        <w:t xml:space="preserve">ciformis </w:t>
      </w:r>
      <w:r>
        <w:rPr>
          <w:rFonts w:ascii="Times New Roman" w:hAnsi="Times New Roman"/>
        </w:rPr>
        <w:t xml:space="preserve">compared to both wild derived lines of </w:t>
      </w:r>
      <w:r>
        <w:rPr>
          <w:rFonts w:ascii="Times New Roman" w:hAnsi="Times New Roman"/>
          <w:i/>
          <w:iCs/>
        </w:rPr>
        <w:t>E. falciformis</w:t>
      </w:r>
      <w:r>
        <w:rPr>
          <w:rFonts w:ascii="Times New Roman" w:hAnsi="Times New Roman"/>
        </w:rPr>
        <w:t xml:space="preserve"> an</w:t>
      </w:r>
      <w:ins w:id="354" w:author="xx" w:date="2018-06-24T14:09:00Z">
        <w:r w:rsidR="00A92BD3">
          <w:rPr>
            <w:rFonts w:ascii="Times New Roman" w:hAnsi="Times New Roman"/>
          </w:rPr>
          <w:t>d</w:t>
        </w:r>
      </w:ins>
      <w:r>
        <w:rPr>
          <w:rFonts w:ascii="Times New Roman" w:hAnsi="Times New Roman"/>
        </w:rPr>
        <w:t xml:space="preserve"> </w:t>
      </w:r>
      <w:r>
        <w:rPr>
          <w:rFonts w:ascii="Times New Roman" w:hAnsi="Times New Roman"/>
          <w:i/>
          <w:iCs/>
        </w:rPr>
        <w:t>E. ferrisi</w:t>
      </w:r>
      <w:r>
        <w:rPr>
          <w:rFonts w:ascii="Times New Roman" w:hAnsi="Times New Roman"/>
        </w:rPr>
        <w:t xml:space="preserve">. It seems possible that evolution during laboratory passages produced a parasite isolate, which still resembles a closely related wild derived isolate genetically and in infection dynamics, but differs in the immune response it induces. </w:t>
      </w:r>
      <w:commentRangeStart w:id="355"/>
      <w:r>
        <w:rPr>
          <w:rFonts w:ascii="Times New Roman" w:hAnsi="Times New Roman"/>
        </w:rPr>
        <w:t xml:space="preserve">Immune response against laboratory and wild derived isolates of </w:t>
      </w:r>
      <w:r>
        <w:rPr>
          <w:rFonts w:ascii="Times New Roman" w:hAnsi="Times New Roman"/>
          <w:i/>
          <w:iCs/>
        </w:rPr>
        <w:t>E. falciformis</w:t>
      </w:r>
      <w:r>
        <w:rPr>
          <w:rFonts w:ascii="Times New Roman" w:hAnsi="Times New Roman"/>
        </w:rPr>
        <w:t xml:space="preserve"> differs to </w:t>
      </w:r>
      <w:proofErr w:type="gramStart"/>
      <w:r>
        <w:rPr>
          <w:rFonts w:ascii="Times New Roman" w:hAnsi="Times New Roman"/>
        </w:rPr>
        <w:t>the extend</w:t>
      </w:r>
      <w:proofErr w:type="gramEnd"/>
      <w:r>
        <w:rPr>
          <w:rFonts w:ascii="Times New Roman" w:hAnsi="Times New Roman"/>
        </w:rPr>
        <w:t>, that the latter is more similar to the response against a different species of the parasite.</w:t>
      </w:r>
      <w:commentRangeEnd w:id="355"/>
      <w:r w:rsidR="00B43EFD">
        <w:rPr>
          <w:rStyle w:val="Kommentarzeichen"/>
          <w:rFonts w:cs="Mangal"/>
        </w:rPr>
        <w:commentReference w:id="355"/>
      </w:r>
      <w:r>
        <w:rPr>
          <w:rFonts w:ascii="Times New Roman" w:hAnsi="Times New Roman"/>
        </w:rPr>
        <w:t xml:space="preserve"> In mo</w:t>
      </w:r>
      <w:ins w:id="356" w:author="xx" w:date="2018-06-24T14:10:00Z">
        <w:r w:rsidR="00A92BD3">
          <w:rPr>
            <w:rFonts w:ascii="Times New Roman" w:hAnsi="Times New Roman"/>
          </w:rPr>
          <w:t>re</w:t>
        </w:r>
      </w:ins>
      <w:del w:id="357" w:author="xx" w:date="2018-06-24T14:10:00Z">
        <w:r w:rsidDel="00A92BD3">
          <w:rPr>
            <w:rFonts w:ascii="Times New Roman" w:hAnsi="Times New Roman"/>
          </w:rPr>
          <w:delText>st</w:delText>
        </w:r>
      </w:del>
      <w:r>
        <w:rPr>
          <w:rFonts w:ascii="Times New Roman" w:hAnsi="Times New Roman"/>
        </w:rPr>
        <w:t xml:space="preserve"> general terms these result show that caution is needed when using laboratory strains of pathogens to draw conclusions about infections in natural systems.</w:t>
      </w:r>
      <w:r>
        <w:rPr>
          <w:rFonts w:ascii="Times New Roman" w:hAnsi="Times New Roman"/>
        </w:rPr>
        <w:commentReference w:id="358"/>
      </w:r>
      <w:commentRangeEnd w:id="300"/>
      <w:r w:rsidR="00154D3D">
        <w:rPr>
          <w:rStyle w:val="Kommentarzeichen"/>
          <w:rFonts w:cs="Mangal"/>
        </w:rPr>
        <w:commentReference w:id="300"/>
      </w:r>
    </w:p>
    <w:p w14:paraId="123DE5FA" w14:textId="77777777" w:rsidR="00EC233F" w:rsidRDefault="00EC233F" w:rsidP="00ED6157">
      <w:pPr>
        <w:pStyle w:val="Textkrper"/>
        <w:spacing w:line="360" w:lineRule="auto"/>
        <w:jc w:val="both"/>
        <w:rPr>
          <w:rFonts w:hint="eastAsia"/>
        </w:rPr>
      </w:pPr>
    </w:p>
    <w:p w14:paraId="6D6AC4A7" w14:textId="77777777" w:rsidR="007D75FA" w:rsidRDefault="00132A20" w:rsidP="00ED6157">
      <w:pPr>
        <w:pStyle w:val="Textkrper"/>
        <w:spacing w:line="360" w:lineRule="auto"/>
        <w:jc w:val="both"/>
        <w:rPr>
          <w:rFonts w:hint="eastAsia"/>
        </w:rPr>
      </w:pPr>
      <w:r>
        <w:rPr>
          <w:rFonts w:ascii="Times New Roman" w:hAnsi="Times New Roman"/>
          <w:b/>
          <w:bCs/>
        </w:rPr>
        <w:t>Introduction</w:t>
      </w:r>
    </w:p>
    <w:p w14:paraId="34072538" w14:textId="6ED1BCF7" w:rsidR="007D75FA" w:rsidRDefault="00132A20" w:rsidP="00ED6157">
      <w:pPr>
        <w:spacing w:line="360" w:lineRule="auto"/>
        <w:jc w:val="both"/>
        <w:rPr>
          <w:rFonts w:hint="eastAsia"/>
        </w:rPr>
      </w:pPr>
      <w:r>
        <w:rPr>
          <w:rFonts w:ascii="Times New Roman" w:hAnsi="Times New Roman"/>
        </w:rPr>
        <w:t xml:space="preserve">Maintenance of parasite life cycles via serial passaging is a cornerstone of experimental parasitology. Parasites are propagated under defined and controlled conditions with the aim to provide infective stages for experiments </w:t>
      </w:r>
      <w:bookmarkStart w:id="359" w:name="__UnoMark__10591_2905672918"/>
      <w:r>
        <w:rPr>
          <w:rFonts w:ascii="Times New Roman" w:hAnsi="Times New Roman"/>
        </w:rPr>
        <w:t>(Lucius and Loos-Frank, 2008)</w:t>
      </w:r>
      <w:bookmarkEnd w:id="359"/>
      <w:r>
        <w:rPr>
          <w:rFonts w:ascii="Times New Roman" w:hAnsi="Times New Roman"/>
        </w:rPr>
        <w:t xml:space="preserve">. The procedure allows the parasite to evolve due to mutation and genetic drift or adaptation to the passaging host and environment </w:t>
      </w:r>
      <w:bookmarkStart w:id="360" w:name="__UnoMark__10590_2905672918"/>
      <w:r>
        <w:rPr>
          <w:rFonts w:ascii="Times New Roman" w:hAnsi="Times New Roman"/>
        </w:rPr>
        <w:t>(Burke, 2012)</w:t>
      </w:r>
      <w:bookmarkEnd w:id="360"/>
      <w:r>
        <w:rPr>
          <w:rFonts w:ascii="Times New Roman" w:hAnsi="Times New Roman"/>
        </w:rPr>
        <w:t>. Genetic drift is promoted by the use of small inocula</w:t>
      </w:r>
      <w:ins w:id="361" w:author="Alexandra Weyrich" w:date="2018-05-26T09:49:00Z">
        <w:r w:rsidR="00551431">
          <w:rPr>
            <w:rFonts w:ascii="Times New Roman" w:hAnsi="Times New Roman"/>
          </w:rPr>
          <w:t>te</w:t>
        </w:r>
      </w:ins>
      <w:ins w:id="362" w:author="Alexandra Weyrich" w:date="2018-05-26T09:50:00Z">
        <w:r w:rsidR="00250340">
          <w:rPr>
            <w:rFonts w:ascii="Times New Roman" w:hAnsi="Times New Roman"/>
          </w:rPr>
          <w:t>s</w:t>
        </w:r>
      </w:ins>
      <w:r>
        <w:rPr>
          <w:rFonts w:ascii="Times New Roman" w:hAnsi="Times New Roman"/>
        </w:rPr>
        <w:t xml:space="preserve"> during passaging and drift can act while diversity of a parasite isolate is reduced intentionally to obtain a clonal strain. In clonal strains mutation and drift can continue to act (</w:t>
      </w:r>
      <w:r>
        <w:rPr>
          <w:rStyle w:val="Hervorhebung"/>
          <w:rFonts w:ascii="Times New Roman" w:hAnsi="Times New Roman"/>
          <w:i w:val="0"/>
          <w:iCs w:val="0"/>
          <w:color w:val="000000"/>
          <w:highlight w:val="yellow"/>
        </w:rPr>
        <w:t xml:space="preserve">Theron et al 2008; </w:t>
      </w:r>
      <w:r>
        <w:rPr>
          <w:rFonts w:ascii="Times New Roman" w:hAnsi="Times New Roman"/>
          <w:highlight w:val="yellow"/>
        </w:rPr>
        <w:t>Chelo et al 2012</w:t>
      </w:r>
      <w:r>
        <w:rPr>
          <w:rFonts w:ascii="Times New Roman" w:hAnsi="Times New Roman"/>
          <w:highlight w:val="yellow"/>
        </w:rPr>
        <w:commentReference w:id="363"/>
      </w:r>
      <w:r>
        <w:rPr>
          <w:rFonts w:ascii="Times New Roman" w:hAnsi="Times New Roman"/>
        </w:rPr>
        <w:t>). Considering adaptive evolution, an important part of the passaging environment is given by living hosts, or host cells (in case of propagation in culture), which usually have low genetic diversity (e.g</w:t>
      </w:r>
      <w:ins w:id="364" w:author="Alexandra Weyrich" w:date="2018-05-27T21:30:00Z">
        <w:r w:rsidR="00443E0D">
          <w:rPr>
            <w:rFonts w:ascii="Times New Roman" w:hAnsi="Times New Roman"/>
          </w:rPr>
          <w:t>.</w:t>
        </w:r>
      </w:ins>
      <w:r>
        <w:rPr>
          <w:rFonts w:ascii="Times New Roman" w:hAnsi="Times New Roman"/>
        </w:rPr>
        <w:t>, clonal or inbred lines, cultures) (</w:t>
      </w:r>
      <w:del w:id="365" w:author="Alexandra Weyrich" w:date="2018-05-25T20:25:00Z">
        <w:r w:rsidDel="00060663">
          <w:rPr>
            <w:rFonts w:ascii="Times New Roman" w:hAnsi="Times New Roman"/>
            <w:color w:val="000000"/>
            <w:highlight w:val="yellow"/>
          </w:rPr>
          <w:delText> </w:delText>
        </w:r>
      </w:del>
      <w:r>
        <w:rPr>
          <w:rStyle w:val="Hervorhebung"/>
          <w:rFonts w:ascii="Times New Roman" w:hAnsi="Times New Roman"/>
          <w:i w:val="0"/>
          <w:color w:val="000000"/>
          <w:highlight w:val="yellow"/>
        </w:rPr>
        <w:t>Elena and</w:t>
      </w:r>
      <w:r>
        <w:rPr>
          <w:rFonts w:ascii="Times New Roman" w:hAnsi="Times New Roman"/>
          <w:color w:val="000000"/>
          <w:highlight w:val="yellow"/>
        </w:rPr>
        <w:t> </w:t>
      </w:r>
      <w:r>
        <w:rPr>
          <w:rStyle w:val="Hervorhebung"/>
          <w:rFonts w:ascii="Times New Roman" w:hAnsi="Times New Roman"/>
          <w:i w:val="0"/>
          <w:color w:val="000000"/>
          <w:highlight w:val="yellow"/>
        </w:rPr>
        <w:t>Lenski, 2003</w:t>
      </w:r>
      <w:r>
        <w:rPr>
          <w:rFonts w:ascii="Times New Roman" w:hAnsi="Times New Roman"/>
        </w:rPr>
        <w:t>), are immunologically naive due to the absence of previous infections (</w:t>
      </w:r>
      <w:r>
        <w:rPr>
          <w:rFonts w:ascii="Times New Roman" w:hAnsi="Times New Roman"/>
          <w:color w:val="000000"/>
          <w:highlight w:val="yellow"/>
        </w:rPr>
        <w:t xml:space="preserve">Mackinnon ‎2004; </w:t>
      </w:r>
      <w:del w:id="366" w:author="Alexandra Weyrich" w:date="2018-05-26T10:16:00Z">
        <w:r w:rsidDel="00FE2FDB">
          <w:rPr>
            <w:rFonts w:ascii="Times New Roman" w:hAnsi="Times New Roman"/>
            <w:highlight w:val="yellow"/>
          </w:rPr>
          <w:delText xml:space="preserve"> </w:delText>
        </w:r>
      </w:del>
      <w:r>
        <w:rPr>
          <w:rFonts w:ascii="Times New Roman" w:hAnsi="Times New Roman"/>
          <w:highlight w:val="yellow"/>
        </w:rPr>
        <w:t>Abolins et al 2017</w:t>
      </w:r>
      <w:r>
        <w:rPr>
          <w:rFonts w:ascii="Times New Roman" w:hAnsi="Times New Roman"/>
        </w:rPr>
        <w:t>) and lack co-infections with other parasites (</w:t>
      </w:r>
      <w:r>
        <w:rPr>
          <w:rFonts w:ascii="Times New Roman" w:hAnsi="Times New Roman"/>
          <w:highlight w:val="yellow"/>
        </w:rPr>
        <w:t>Abolins et al 2017</w:t>
      </w:r>
      <w:r>
        <w:rPr>
          <w:rFonts w:ascii="Times New Roman" w:hAnsi="Times New Roman"/>
        </w:rPr>
        <w:t xml:space="preserve">). Procedures for serial passaging of parasites typically collect infective stages at a particular time after infection and use the obtained inoculum to infect new animals or use haphazard infections in dense environments. Iteration of such a static routine may further differ from natural parasite environments with different timing of infections and variable transmission. In most cases both the biotic (host) and abiotic passaging environment thus differs profoundly from </w:t>
      </w:r>
      <w:ins w:id="367" w:author="Alexandra Weyrich" w:date="2018-05-27T21:37:00Z">
        <w:r w:rsidR="004E11BC">
          <w:rPr>
            <w:rFonts w:ascii="Times New Roman" w:hAnsi="Times New Roman"/>
          </w:rPr>
          <w:t xml:space="preserve">the environment </w:t>
        </w:r>
      </w:ins>
      <w:del w:id="368" w:author="Alexandra Weyrich" w:date="2018-05-27T21:37:00Z">
        <w:r w:rsidDel="004E11BC">
          <w:rPr>
            <w:rFonts w:ascii="Times New Roman" w:hAnsi="Times New Roman"/>
          </w:rPr>
          <w:delText xml:space="preserve">that </w:delText>
        </w:r>
      </w:del>
      <w:r>
        <w:rPr>
          <w:rFonts w:ascii="Times New Roman" w:hAnsi="Times New Roman"/>
        </w:rPr>
        <w:t>experienced by the parasite during its life cycle under natural conditions. To summarize, parasite laboratory strains might experience both neutral and adaptive processes and as a consequence be unrepresentative for analogues in the field (</w:t>
      </w:r>
      <w:r>
        <w:rPr>
          <w:rFonts w:ascii="Times New Roman" w:hAnsi="Times New Roman"/>
          <w:highlight w:val="yellow"/>
        </w:rPr>
        <w:t xml:space="preserve">Irschick and Reznick </w:t>
      </w:r>
      <w:r>
        <w:rPr>
          <w:rFonts w:ascii="Times New Roman" w:hAnsi="Times New Roman"/>
          <w:color w:val="000000"/>
          <w:highlight w:val="yellow"/>
        </w:rPr>
        <w:t>2009</w:t>
      </w:r>
      <w:r>
        <w:rPr>
          <w:rFonts w:ascii="Times New Roman" w:hAnsi="Times New Roman"/>
          <w:color w:val="000000"/>
        </w:rPr>
        <w:t xml:space="preserve">). </w:t>
      </w:r>
    </w:p>
    <w:p w14:paraId="112B9436" w14:textId="24804A13" w:rsidR="007D75FA" w:rsidRDefault="00132A20" w:rsidP="00ED6157">
      <w:pPr>
        <w:spacing w:line="360" w:lineRule="auto"/>
        <w:jc w:val="both"/>
        <w:rPr>
          <w:rFonts w:hint="eastAsia"/>
        </w:rPr>
      </w:pPr>
      <w:r>
        <w:rPr>
          <w:rFonts w:ascii="Times New Roman" w:hAnsi="Times New Roman"/>
        </w:rPr>
        <w:t xml:space="preserve">Serial passage leads in most cases to higher </w:t>
      </w:r>
      <w:r>
        <w:rPr>
          <w:rFonts w:ascii="Times New Roman" w:hAnsi="Times New Roman"/>
          <w:color w:val="000000"/>
        </w:rPr>
        <w:t xml:space="preserve">virulence (enhanced growth and reproduction of the parasite and larger impact on the host), especially in the host type used for passaging </w:t>
      </w:r>
      <w:r>
        <w:rPr>
          <w:rFonts w:ascii="Times New Roman" w:hAnsi="Times New Roman"/>
        </w:rPr>
        <w:t>(reviewed</w:t>
      </w:r>
      <w:r>
        <w:rPr>
          <w:rFonts w:ascii="Times New Roman" w:hAnsi="Times New Roman"/>
          <w:color w:val="000000"/>
        </w:rPr>
        <w:t xml:space="preserve"> by </w:t>
      </w:r>
      <w:bookmarkStart w:id="369" w:name="__UnoMark__10589_2905672918"/>
      <w:del w:id="370" w:author="Alexandra Weyrich" w:date="2018-05-27T21:43:00Z">
        <w:r w:rsidDel="00C407A4">
          <w:rPr>
            <w:rFonts w:ascii="Times New Roman" w:hAnsi="Times New Roman"/>
            <w:color w:val="000000"/>
          </w:rPr>
          <w:delText>(</w:delText>
        </w:r>
      </w:del>
      <w:r>
        <w:rPr>
          <w:rFonts w:ascii="Times New Roman" w:hAnsi="Times New Roman"/>
          <w:color w:val="000000"/>
        </w:rPr>
        <w:t>Ebert, 1998</w:t>
      </w:r>
      <w:ins w:id="371" w:author="Alexandra Weyrich" w:date="2018-05-27T21:43:00Z">
        <w:r w:rsidR="00C407A4">
          <w:rPr>
            <w:rFonts w:ascii="Times New Roman" w:hAnsi="Times New Roman"/>
            <w:color w:val="000000"/>
          </w:rPr>
          <w:t xml:space="preserve">, </w:t>
        </w:r>
      </w:ins>
      <w:del w:id="372" w:author="Alexandra Weyrich" w:date="2018-05-27T21:43:00Z">
        <w:r w:rsidDel="00C407A4">
          <w:rPr>
            <w:rFonts w:ascii="Times New Roman" w:hAnsi="Times New Roman"/>
            <w:color w:val="000000"/>
          </w:rPr>
          <w:delText xml:space="preserve">) </w:delText>
        </w:r>
        <w:bookmarkEnd w:id="369"/>
        <w:r w:rsidDel="00C407A4">
          <w:rPr>
            <w:rFonts w:ascii="Times New Roman" w:hAnsi="Times New Roman"/>
            <w:color w:val="000000"/>
          </w:rPr>
          <w:delText xml:space="preserve"> </w:delText>
        </w:r>
      </w:del>
      <w:r>
        <w:rPr>
          <w:rFonts w:ascii="Times New Roman" w:hAnsi="Times New Roman"/>
          <w:color w:val="000000"/>
          <w:highlight w:val="yellow"/>
        </w:rPr>
        <w:t>Garland and Rose 2009</w:t>
      </w:r>
      <w:r>
        <w:rPr>
          <w:rFonts w:ascii="Times New Roman" w:hAnsi="Times New Roman"/>
          <w:color w:val="000000"/>
        </w:rPr>
        <w:t>). This can be due to low genetic diversity in host populations (for example inbred line used for passage) that may reduce fitness trade-offs associated with specialization and promote the expansion of highly virulent pathogens. This phenomenon has been long demonstrated in several parasitic system</w:t>
      </w:r>
      <w:ins w:id="373" w:author="xx" w:date="2018-06-24T14:25:00Z">
        <w:r w:rsidR="00A47CB0">
          <w:rPr>
            <w:rFonts w:ascii="Times New Roman" w:hAnsi="Times New Roman"/>
            <w:color w:val="000000"/>
          </w:rPr>
          <w:t>s</w:t>
        </w:r>
      </w:ins>
      <w:ins w:id="374" w:author="Alexandra Weyrich" w:date="2018-05-27T21:45:00Z">
        <w:r w:rsidR="00C407A4">
          <w:rPr>
            <w:rFonts w:ascii="Times New Roman" w:hAnsi="Times New Roman"/>
            <w:color w:val="000000"/>
          </w:rPr>
          <w:t>,</w:t>
        </w:r>
      </w:ins>
      <w:r>
        <w:rPr>
          <w:rFonts w:ascii="Times New Roman" w:hAnsi="Times New Roman"/>
          <w:color w:val="000000"/>
        </w:rPr>
        <w:t xml:space="preserve"> such as </w:t>
      </w:r>
      <w:ins w:id="375" w:author="Alexandra Weyrich" w:date="2018-05-27T21:46:00Z">
        <w:r w:rsidR="00C407A4">
          <w:rPr>
            <w:rFonts w:ascii="Times New Roman" w:hAnsi="Times New Roman"/>
            <w:color w:val="000000"/>
          </w:rPr>
          <w:t xml:space="preserve">in </w:t>
        </w:r>
      </w:ins>
      <w:r>
        <w:rPr>
          <w:rFonts w:ascii="Times New Roman" w:hAnsi="Times New Roman"/>
          <w:color w:val="000000"/>
        </w:rPr>
        <w:t xml:space="preserve">viruses </w:t>
      </w:r>
      <w:bookmarkStart w:id="376" w:name="__UnoMark__10588_2905672918"/>
      <w:r>
        <w:rPr>
          <w:rFonts w:ascii="Times New Roman" w:hAnsi="Times New Roman"/>
          <w:color w:val="000000"/>
        </w:rPr>
        <w:t>(Kubinak et al., 2015)</w:t>
      </w:r>
      <w:bookmarkEnd w:id="376"/>
      <w:ins w:id="377" w:author="xx" w:date="2018-06-24T14:29:00Z">
        <w:r w:rsidR="005B7FB2">
          <w:rPr>
            <w:rFonts w:ascii="Times New Roman" w:hAnsi="Times New Roman"/>
            <w:color w:val="000000"/>
          </w:rPr>
          <w:t>,</w:t>
        </w:r>
      </w:ins>
      <w:r>
        <w:rPr>
          <w:rFonts w:ascii="Times New Roman" w:hAnsi="Times New Roman"/>
          <w:color w:val="000000"/>
        </w:rPr>
        <w:t xml:space="preserve"> </w:t>
      </w:r>
      <w:del w:id="378" w:author="xx" w:date="2018-06-24T14:29:00Z">
        <w:r w:rsidDel="005B7FB2">
          <w:rPr>
            <w:rFonts w:ascii="Times New Roman" w:hAnsi="Times New Roman"/>
            <w:color w:val="000000"/>
          </w:rPr>
          <w:delText xml:space="preserve">and </w:delText>
        </w:r>
      </w:del>
      <w:ins w:id="379" w:author="Alexandra Weyrich" w:date="2018-05-27T21:46:00Z">
        <w:r w:rsidR="00C407A4">
          <w:rPr>
            <w:rFonts w:ascii="Times New Roman" w:hAnsi="Times New Roman"/>
            <w:color w:val="000000"/>
          </w:rPr>
          <w:t xml:space="preserve">in </w:t>
        </w:r>
      </w:ins>
      <w:r>
        <w:rPr>
          <w:rFonts w:ascii="Times New Roman" w:hAnsi="Times New Roman"/>
          <w:color w:val="000000"/>
        </w:rPr>
        <w:t xml:space="preserve">plant pathogenic </w:t>
      </w:r>
      <w:ins w:id="380" w:author="xx" w:date="2018-06-24T14:28:00Z">
        <w:r w:rsidR="00A47CB0">
          <w:rPr>
            <w:rFonts w:ascii="Times New Roman" w:hAnsi="Times New Roman"/>
            <w:color w:val="000000"/>
          </w:rPr>
          <w:t xml:space="preserve">fungal </w:t>
        </w:r>
      </w:ins>
      <w:r>
        <w:rPr>
          <w:rFonts w:ascii="Times New Roman" w:hAnsi="Times New Roman"/>
          <w:color w:val="000000"/>
        </w:rPr>
        <w:t xml:space="preserve">parasites </w:t>
      </w:r>
      <w:bookmarkStart w:id="381" w:name="__UnoMark__10587_2905672918"/>
      <w:r>
        <w:rPr>
          <w:rFonts w:ascii="Times New Roman" w:hAnsi="Times New Roman"/>
          <w:color w:val="000000"/>
        </w:rPr>
        <w:t>(Altermatt and Ebert, 2008)</w:t>
      </w:r>
      <w:bookmarkEnd w:id="381"/>
      <w:ins w:id="382" w:author="Alexandra Weyrich" w:date="2018-05-27T21:46:00Z">
        <w:r w:rsidR="00C407A4">
          <w:rPr>
            <w:rFonts w:ascii="Times New Roman" w:hAnsi="Times New Roman"/>
            <w:color w:val="000000"/>
          </w:rPr>
          <w:t>,</w:t>
        </w:r>
      </w:ins>
      <w:ins w:id="383" w:author="Alexandra Weyrich" w:date="2018-05-27T21:48:00Z">
        <w:r w:rsidR="00C407A4">
          <w:rPr>
            <w:rFonts w:ascii="Times New Roman" w:hAnsi="Times New Roman"/>
            <w:color w:val="000000"/>
          </w:rPr>
          <w:t xml:space="preserve"> </w:t>
        </w:r>
      </w:ins>
      <w:del w:id="384" w:author="Alexandra Weyrich" w:date="2018-05-27T21:48:00Z">
        <w:r w:rsidDel="00C407A4">
          <w:rPr>
            <w:rFonts w:ascii="Times New Roman" w:hAnsi="Times New Roman"/>
            <w:color w:val="000000"/>
          </w:rPr>
          <w:delText xml:space="preserve"> and equally </w:delText>
        </w:r>
      </w:del>
      <w:r>
        <w:rPr>
          <w:rFonts w:ascii="Times New Roman" w:hAnsi="Times New Roman"/>
          <w:color w:val="000000"/>
        </w:rPr>
        <w:t xml:space="preserve">in vertebrate host-eukaryotic parasite systems </w:t>
      </w:r>
      <w:r>
        <w:rPr>
          <w:rStyle w:val="Hervorhebung"/>
          <w:rFonts w:ascii="Times New Roman" w:hAnsi="Times New Roman"/>
          <w:i w:val="0"/>
          <w:iCs w:val="0"/>
          <w:color w:val="000000"/>
        </w:rPr>
        <w:t>like the apicomplexa</w:t>
      </w:r>
      <w:ins w:id="385" w:author="xx" w:date="2018-06-24T14:28:00Z">
        <w:r w:rsidR="00F16906">
          <w:rPr>
            <w:rStyle w:val="Hervorhebung"/>
            <w:rFonts w:ascii="Times New Roman" w:hAnsi="Times New Roman"/>
            <w:i w:val="0"/>
            <w:iCs w:val="0"/>
            <w:color w:val="000000"/>
          </w:rPr>
          <w:t>n</w:t>
        </w:r>
      </w:ins>
      <w:r>
        <w:rPr>
          <w:rStyle w:val="Hervorhebung"/>
          <w:rFonts w:ascii="Times New Roman" w:hAnsi="Times New Roman"/>
          <w:i w:val="0"/>
          <w:iCs w:val="0"/>
          <w:color w:val="000000"/>
        </w:rPr>
        <w:t xml:space="preserve"> parasite </w:t>
      </w:r>
      <w:del w:id="386" w:author="xx" w:date="2018-06-24T14:28:00Z">
        <w:r w:rsidDel="00F16906">
          <w:rPr>
            <w:rStyle w:val="Hervorhebung"/>
            <w:rFonts w:ascii="Times New Roman" w:hAnsi="Times New Roman"/>
            <w:i w:val="0"/>
            <w:iCs w:val="0"/>
            <w:color w:val="000000"/>
          </w:rPr>
          <w:delText xml:space="preserve">of </w:delText>
        </w:r>
      </w:del>
      <w:r>
        <w:rPr>
          <w:rStyle w:val="Hervorhebung"/>
          <w:rFonts w:ascii="Times New Roman" w:hAnsi="Times New Roman"/>
          <w:color w:val="000000"/>
        </w:rPr>
        <w:t>Plasmodium</w:t>
      </w:r>
      <w:r>
        <w:rPr>
          <w:rStyle w:val="Hervorhebung"/>
          <w:rFonts w:ascii="Times New Roman" w:hAnsi="Times New Roman"/>
          <w:i w:val="0"/>
          <w:iCs w:val="0"/>
          <w:color w:val="000000"/>
        </w:rPr>
        <w:t xml:space="preserve"> </w:t>
      </w:r>
      <w:r w:rsidRPr="00C407A4">
        <w:rPr>
          <w:rStyle w:val="Hervorhebung"/>
          <w:rFonts w:ascii="Times New Roman" w:hAnsi="Times New Roman"/>
          <w:i w:val="0"/>
          <w:iCs w:val="0"/>
          <w:color w:val="000000"/>
        </w:rPr>
        <w:t>spp</w:t>
      </w:r>
      <w:ins w:id="387" w:author="xx" w:date="2018-06-24T14:29:00Z">
        <w:r w:rsidR="00F16906">
          <w:rPr>
            <w:rStyle w:val="Hervorhebung"/>
            <w:rFonts w:ascii="Times New Roman" w:hAnsi="Times New Roman"/>
            <w:i w:val="0"/>
            <w:iCs w:val="0"/>
            <w:color w:val="000000"/>
          </w:rPr>
          <w:t>.</w:t>
        </w:r>
      </w:ins>
      <w:r>
        <w:rPr>
          <w:rStyle w:val="Hervorhebung"/>
          <w:rFonts w:ascii="Times New Roman" w:hAnsi="Times New Roman"/>
          <w:i w:val="0"/>
          <w:iCs w:val="0"/>
          <w:color w:val="000000"/>
        </w:rPr>
        <w:t xml:space="preserve"> in rodents (</w:t>
      </w:r>
      <w:r>
        <w:rPr>
          <w:rStyle w:val="Hervorhebung"/>
          <w:rFonts w:ascii="Times New Roman" w:hAnsi="Times New Roman"/>
          <w:i w:val="0"/>
          <w:iCs w:val="0"/>
          <w:color w:val="000000"/>
          <w:highlight w:val="yellow"/>
        </w:rPr>
        <w:t>Mackinnon and Read, 1999 and</w:t>
      </w:r>
      <w:ins w:id="388" w:author="Alexandra Weyrich" w:date="2018-05-27T21:45:00Z">
        <w:r w:rsidR="00C407A4">
          <w:rPr>
            <w:rStyle w:val="Hervorhebung"/>
            <w:rFonts w:ascii="Times New Roman" w:hAnsi="Times New Roman"/>
            <w:i w:val="0"/>
            <w:iCs w:val="0"/>
            <w:color w:val="000000"/>
            <w:highlight w:val="yellow"/>
          </w:rPr>
          <w:t xml:space="preserve"> </w:t>
        </w:r>
      </w:ins>
      <w:r>
        <w:rPr>
          <w:rStyle w:val="Hervorhebung"/>
          <w:rFonts w:ascii="Times New Roman" w:hAnsi="Times New Roman"/>
          <w:i w:val="0"/>
          <w:iCs w:val="0"/>
          <w:color w:val="000000"/>
          <w:highlight w:val="yellow"/>
        </w:rPr>
        <w:t>‎2004; Barclay et al, 2014</w:t>
      </w:r>
      <w:r>
        <w:rPr>
          <w:rStyle w:val="Hervorhebung"/>
          <w:rFonts w:ascii="Times New Roman" w:hAnsi="Times New Roman"/>
          <w:i w:val="0"/>
          <w:iCs w:val="0"/>
          <w:color w:val="000000"/>
        </w:rPr>
        <w:t xml:space="preserve">) and in its mosquito vector </w:t>
      </w:r>
      <w:bookmarkStart w:id="389" w:name="__UnoMark__10586_2905672918"/>
      <w:r>
        <w:rPr>
          <w:rStyle w:val="Hervorhebung"/>
          <w:rFonts w:ascii="Times New Roman" w:hAnsi="Times New Roman"/>
          <w:i w:val="0"/>
          <w:iCs w:val="0"/>
          <w:color w:val="000000"/>
        </w:rPr>
        <w:t>(Pigeault et al., 2015)</w:t>
      </w:r>
      <w:bookmarkEnd w:id="389"/>
      <w:ins w:id="390" w:author="Alexandra Weyrich" w:date="2018-05-27T21:48:00Z">
        <w:r w:rsidR="00C407A4">
          <w:rPr>
            <w:rStyle w:val="Hervorhebung"/>
            <w:rFonts w:ascii="Times New Roman" w:hAnsi="Times New Roman"/>
            <w:i w:val="0"/>
            <w:iCs w:val="0"/>
            <w:color w:val="000000"/>
          </w:rPr>
          <w:t>,</w:t>
        </w:r>
      </w:ins>
      <w:r>
        <w:rPr>
          <w:rStyle w:val="Hervorhebung"/>
          <w:rFonts w:ascii="Times New Roman" w:hAnsi="Times New Roman"/>
          <w:i w:val="0"/>
          <w:iCs w:val="0"/>
          <w:color w:val="000000"/>
        </w:rPr>
        <w:t xml:space="preserve"> or common laboratory strains of</w:t>
      </w:r>
      <w:r>
        <w:rPr>
          <w:rStyle w:val="Hervorhebung"/>
          <w:rFonts w:ascii="Times New Roman" w:hAnsi="Times New Roman"/>
          <w:color w:val="000000"/>
        </w:rPr>
        <w:t xml:space="preserve"> Toxoplasma gondii </w:t>
      </w:r>
      <w:r>
        <w:rPr>
          <w:rStyle w:val="Hervorhebung"/>
          <w:rFonts w:ascii="Times New Roman" w:hAnsi="Times New Roman"/>
          <w:i w:val="0"/>
          <w:iCs w:val="0"/>
          <w:color w:val="000000"/>
          <w:highlight w:val="yellow"/>
        </w:rPr>
        <w:t>(Khan et al. 2009)</w:t>
      </w:r>
      <w:r>
        <w:rPr>
          <w:rStyle w:val="Hervorhebung"/>
          <w:rFonts w:ascii="Times New Roman" w:hAnsi="Times New Roman"/>
          <w:i w:val="0"/>
          <w:iCs w:val="0"/>
          <w:color w:val="000000"/>
        </w:rPr>
        <w:t>. These studies collectively suggest</w:t>
      </w:r>
      <w:del w:id="391" w:author="Alexandra Weyrich" w:date="2018-05-26T10:16:00Z">
        <w:r w:rsidDel="00B816EE">
          <w:rPr>
            <w:rStyle w:val="Hervorhebung"/>
            <w:rFonts w:ascii="Times New Roman" w:hAnsi="Times New Roman"/>
            <w:i w:val="0"/>
            <w:iCs w:val="0"/>
            <w:color w:val="000000"/>
          </w:rPr>
          <w:delText>s</w:delText>
        </w:r>
      </w:del>
      <w:r>
        <w:rPr>
          <w:rStyle w:val="Hervorhebung"/>
          <w:rFonts w:ascii="Times New Roman" w:hAnsi="Times New Roman"/>
          <w:i w:val="0"/>
          <w:iCs w:val="0"/>
          <w:color w:val="000000"/>
        </w:rPr>
        <w:t xml:space="preserve"> adaptation to the passage host in a way that increases parasite virulence. </w:t>
      </w:r>
    </w:p>
    <w:p w14:paraId="4FE19E4D" w14:textId="7DB26EC5" w:rsidR="007D75FA" w:rsidRDefault="00132A20" w:rsidP="00ED6157">
      <w:pPr>
        <w:spacing w:line="360" w:lineRule="auto"/>
        <w:jc w:val="both"/>
        <w:rPr>
          <w:rFonts w:hint="eastAsia"/>
        </w:rPr>
      </w:pPr>
      <w:r>
        <w:rPr>
          <w:rStyle w:val="Hervorhebung"/>
          <w:rFonts w:ascii="Times New Roman" w:hAnsi="Times New Roman"/>
          <w:i w:val="0"/>
          <w:iCs w:val="0"/>
          <w:color w:val="000000"/>
        </w:rPr>
        <w:lastRenderedPageBreak/>
        <w:t>Consistent with this, serial passage of highly virulent isolates of the apicomplexa</w:t>
      </w:r>
      <w:ins w:id="392" w:author="xx" w:date="2018-06-24T14:30:00Z">
        <w:r w:rsidR="005B7FB2">
          <w:rPr>
            <w:rStyle w:val="Hervorhebung"/>
            <w:rFonts w:ascii="Times New Roman" w:hAnsi="Times New Roman"/>
            <w:i w:val="0"/>
            <w:iCs w:val="0"/>
            <w:color w:val="000000"/>
          </w:rPr>
          <w:t>n</w:t>
        </w:r>
      </w:ins>
      <w:r>
        <w:rPr>
          <w:rStyle w:val="Hervorhebung"/>
          <w:rFonts w:ascii="Times New Roman" w:hAnsi="Times New Roman"/>
          <w:i w:val="0"/>
          <w:iCs w:val="0"/>
          <w:color w:val="000000"/>
        </w:rPr>
        <w:t xml:space="preserve"> parasite </w:t>
      </w:r>
      <w:r>
        <w:rPr>
          <w:rStyle w:val="Hervorhebung"/>
          <w:rFonts w:ascii="Times New Roman" w:hAnsi="Times New Roman"/>
          <w:color w:val="000000"/>
        </w:rPr>
        <w:t>Eimeria</w:t>
      </w:r>
      <w:r>
        <w:rPr>
          <w:rStyle w:val="Hervorhebung"/>
          <w:rFonts w:ascii="Times New Roman" w:hAnsi="Times New Roman"/>
          <w:i w:val="0"/>
          <w:iCs w:val="0"/>
          <w:color w:val="000000"/>
        </w:rPr>
        <w:t xml:space="preserve"> spp</w:t>
      </w:r>
      <w:ins w:id="393" w:author="xx" w:date="2018-06-24T14:30:00Z">
        <w:r w:rsidR="005B7FB2">
          <w:rPr>
            <w:rStyle w:val="Hervorhebung"/>
            <w:rFonts w:ascii="Times New Roman" w:hAnsi="Times New Roman"/>
            <w:i w:val="0"/>
            <w:iCs w:val="0"/>
            <w:color w:val="000000"/>
          </w:rPr>
          <w:t>.</w:t>
        </w:r>
      </w:ins>
      <w:r>
        <w:rPr>
          <w:rStyle w:val="Hervorhebung"/>
          <w:rFonts w:ascii="Times New Roman" w:hAnsi="Times New Roman"/>
          <w:i w:val="0"/>
          <w:iCs w:val="0"/>
          <w:color w:val="000000"/>
        </w:rPr>
        <w:t xml:space="preserve"> can lead to attenuation when only the first oocyst</w:t>
      </w:r>
      <w:ins w:id="394" w:author="xx" w:date="2018-06-24T14:31:00Z">
        <w:r w:rsidR="005B7FB2">
          <w:rPr>
            <w:rStyle w:val="Hervorhebung"/>
            <w:rFonts w:ascii="Times New Roman" w:hAnsi="Times New Roman"/>
            <w:i w:val="0"/>
            <w:iCs w:val="0"/>
            <w:color w:val="000000"/>
          </w:rPr>
          <w:t>es</w:t>
        </w:r>
      </w:ins>
      <w:r>
        <w:rPr>
          <w:rStyle w:val="Hervorhebung"/>
          <w:rFonts w:ascii="Times New Roman" w:hAnsi="Times New Roman"/>
          <w:i w:val="0"/>
          <w:iCs w:val="0"/>
          <w:color w:val="000000"/>
        </w:rPr>
        <w:t xml:space="preserve"> committing to sexual reproductions are selected for the next passage (</w:t>
      </w:r>
      <w:hyperlink r:id="rId9">
        <w:r>
          <w:rPr>
            <w:rStyle w:val="Hervorhebung"/>
            <w:rFonts w:ascii="Times New Roman" w:hAnsi="Times New Roman"/>
            <w:i w:val="0"/>
            <w:iCs w:val="0"/>
            <w:color w:val="000000"/>
          </w:rPr>
          <w:t>Shirley</w:t>
        </w:r>
      </w:hyperlink>
      <w:r>
        <w:rPr>
          <w:rStyle w:val="Hervorhebung"/>
          <w:rFonts w:ascii="Times New Roman" w:hAnsi="Times New Roman"/>
          <w:i w:val="0"/>
          <w:iCs w:val="0"/>
          <w:color w:val="000000"/>
        </w:rPr>
        <w:t xml:space="preserve"> and </w:t>
      </w:r>
      <w:hyperlink r:id="rId10">
        <w:r>
          <w:rPr>
            <w:rStyle w:val="Hervorhebung"/>
            <w:rFonts w:ascii="Times New Roman" w:hAnsi="Times New Roman"/>
            <w:i w:val="0"/>
            <w:iCs w:val="0"/>
            <w:color w:val="000000"/>
          </w:rPr>
          <w:t xml:space="preserve">Bellatti </w:t>
        </w:r>
      </w:hyperlink>
      <w:r>
        <w:rPr>
          <w:rStyle w:val="Hervorhebung"/>
          <w:rFonts w:ascii="Times New Roman" w:hAnsi="Times New Roman"/>
          <w:i w:val="0"/>
          <w:iCs w:val="0"/>
          <w:color w:val="000000"/>
        </w:rPr>
        <w:t xml:space="preserve">1988, </w:t>
      </w:r>
      <w:hyperlink r:id="rId11">
        <w:r>
          <w:rPr>
            <w:rStyle w:val="Hervorhebung"/>
            <w:rFonts w:ascii="Times New Roman" w:hAnsi="Times New Roman"/>
            <w:i w:val="0"/>
            <w:iCs w:val="0"/>
            <w:color w:val="000000"/>
          </w:rPr>
          <w:t xml:space="preserve">McDonald </w:t>
        </w:r>
      </w:hyperlink>
      <w:r>
        <w:rPr>
          <w:rStyle w:val="Hervorhebung"/>
          <w:rFonts w:ascii="Times New Roman" w:hAnsi="Times New Roman"/>
          <w:i w:val="0"/>
          <w:iCs w:val="0"/>
          <w:color w:val="000000"/>
        </w:rPr>
        <w:t xml:space="preserve">and </w:t>
      </w:r>
      <w:hyperlink r:id="rId12">
        <w:r>
          <w:rPr>
            <w:rStyle w:val="Hervorhebung"/>
            <w:rFonts w:ascii="Times New Roman" w:hAnsi="Times New Roman"/>
            <w:i w:val="0"/>
            <w:iCs w:val="0"/>
            <w:color w:val="000000"/>
          </w:rPr>
          <w:t xml:space="preserve">Ballingall </w:t>
        </w:r>
      </w:hyperlink>
      <w:r>
        <w:rPr>
          <w:rStyle w:val="Hervorhebung"/>
          <w:rFonts w:ascii="Times New Roman" w:hAnsi="Times New Roman"/>
          <w:i w:val="0"/>
          <w:iCs w:val="0"/>
          <w:color w:val="000000"/>
        </w:rPr>
        <w:t xml:space="preserve">1983, Matsubayashi et </w:t>
      </w:r>
      <w:commentRangeStart w:id="395"/>
      <w:r>
        <w:rPr>
          <w:rStyle w:val="Hervorhebung"/>
          <w:rFonts w:ascii="Times New Roman" w:hAnsi="Times New Roman"/>
          <w:i w:val="0"/>
          <w:iCs w:val="0"/>
          <w:color w:val="000000"/>
        </w:rPr>
        <w:t>al</w:t>
      </w:r>
      <w:commentRangeEnd w:id="395"/>
      <w:r w:rsidR="005B7FB2">
        <w:rPr>
          <w:rStyle w:val="Kommentarzeichen"/>
          <w:rFonts w:cs="Mangal"/>
        </w:rPr>
        <w:commentReference w:id="395"/>
      </w:r>
      <w:r>
        <w:rPr>
          <w:rStyle w:val="Hervorhebung"/>
          <w:rFonts w:ascii="Times New Roman" w:hAnsi="Times New Roman"/>
          <w:i w:val="0"/>
          <w:iCs w:val="0"/>
          <w:color w:val="000000"/>
        </w:rPr>
        <w:t xml:space="preserve">, 2016). These attenuated strains are called “precocious lines” and are the basis for successful live vaccines used in the poultry industry </w:t>
      </w:r>
      <w:bookmarkStart w:id="396" w:name="__UnoMark__10585_2905672918"/>
      <w:r>
        <w:rPr>
          <w:rStyle w:val="Hervorhebung"/>
          <w:rFonts w:ascii="Times New Roman" w:hAnsi="Times New Roman"/>
          <w:i w:val="0"/>
          <w:iCs w:val="0"/>
          <w:color w:val="000000"/>
        </w:rPr>
        <w:t>(Shirley and Long, 1990</w:t>
      </w:r>
      <w:ins w:id="397" w:author="Alexandra Weyrich" w:date="2018-05-26T10:17:00Z">
        <w:r w:rsidR="00FE2FDB">
          <w:rPr>
            <w:rStyle w:val="Hervorhebung"/>
            <w:rFonts w:ascii="Times New Roman" w:hAnsi="Times New Roman"/>
            <w:i w:val="0"/>
            <w:iCs w:val="0"/>
            <w:color w:val="000000"/>
          </w:rPr>
          <w:t xml:space="preserve">, </w:t>
        </w:r>
      </w:ins>
      <w:del w:id="398" w:author="Alexandra Weyrich" w:date="2018-05-26T10:17:00Z">
        <w:r w:rsidDel="00FE2FDB">
          <w:rPr>
            <w:rStyle w:val="Hervorhebung"/>
            <w:rFonts w:ascii="Times New Roman" w:hAnsi="Times New Roman"/>
            <w:i w:val="0"/>
            <w:iCs w:val="0"/>
            <w:color w:val="000000"/>
          </w:rPr>
          <w:delText>)</w:delText>
        </w:r>
        <w:bookmarkEnd w:id="396"/>
        <w:r w:rsidDel="00FE2FDB">
          <w:rPr>
            <w:rStyle w:val="Hervorhebung"/>
            <w:rFonts w:ascii="Times New Roman" w:hAnsi="Times New Roman"/>
            <w:i w:val="0"/>
            <w:iCs w:val="0"/>
            <w:color w:val="000000"/>
            <w:highlight w:val="yellow"/>
          </w:rPr>
          <w:delText>(</w:delText>
        </w:r>
      </w:del>
      <w:r>
        <w:rPr>
          <w:rStyle w:val="Hervorhebung"/>
          <w:rFonts w:ascii="Times New Roman" w:hAnsi="Times New Roman"/>
          <w:i w:val="0"/>
          <w:iCs w:val="0"/>
          <w:color w:val="000000"/>
          <w:highlight w:val="yellow"/>
        </w:rPr>
        <w:t>Shirley and Millard, 1986</w:t>
      </w:r>
      <w:r>
        <w:rPr>
          <w:rStyle w:val="Hervorhebung"/>
          <w:rFonts w:ascii="Times New Roman" w:hAnsi="Times New Roman"/>
          <w:i w:val="0"/>
          <w:iCs w:val="0"/>
          <w:color w:val="000000"/>
        </w:rPr>
        <w:t>). Given the practical implications of this phenomenon, numerous serial passage experiments focused on changes in parasite life history that arise as a consequence of parasite adaptation to the passage host. It is surprising that only a few empirical studies attempt to correlate these evolutionary changes of attenuation or enhanced virulence in the parasite with physiological (e.g. immune</w:t>
      </w:r>
      <w:del w:id="399" w:author="Alexandra Weyrich" w:date="2018-05-27T21:52:00Z">
        <w:r w:rsidDel="000646E3">
          <w:rPr>
            <w:rStyle w:val="Hervorhebung"/>
            <w:rFonts w:ascii="Times New Roman" w:hAnsi="Times New Roman"/>
            <w:i w:val="0"/>
            <w:iCs w:val="0"/>
            <w:color w:val="000000"/>
          </w:rPr>
          <w:delText>-</w:delText>
        </w:r>
      </w:del>
      <w:r>
        <w:rPr>
          <w:rStyle w:val="Hervorhebung"/>
          <w:rFonts w:ascii="Times New Roman" w:hAnsi="Times New Roman"/>
          <w:i w:val="0"/>
          <w:iCs w:val="0"/>
          <w:color w:val="000000"/>
        </w:rPr>
        <w:t xml:space="preserve">) responses in the passaging host. </w:t>
      </w:r>
    </w:p>
    <w:p w14:paraId="1D82E324" w14:textId="34A2AF9F" w:rsidR="007D75FA" w:rsidRDefault="00132A20" w:rsidP="00ED6157">
      <w:pPr>
        <w:spacing w:before="57" w:after="57" w:line="360" w:lineRule="auto"/>
        <w:jc w:val="both"/>
        <w:rPr>
          <w:rFonts w:hint="eastAsia"/>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400" w:name="__UnoMark__10584_2905672918"/>
      <w:r>
        <w:rPr>
          <w:rFonts w:ascii="Times New Roman" w:hAnsi="Times New Roman"/>
          <w:color w:val="000000"/>
        </w:rPr>
        <w:t>(Hashimoto et al., 2014; Hnida and Duszynski, 1999; Kvičerová and Hypša, 2013; Vrba and Pakandl, 2015)</w:t>
      </w:r>
      <w:bookmarkEnd w:id="400"/>
      <w:r>
        <w:rPr>
          <w:rFonts w:ascii="Times New Roman" w:hAnsi="Times New Roman"/>
          <w:color w:val="000000"/>
        </w:rPr>
        <w:t xml:space="preserve"> and reside at specific sites within the intestines of their hosts </w:t>
      </w:r>
      <w:bookmarkStart w:id="401" w:name="__UnoMark__10583_2905672918"/>
      <w:r>
        <w:rPr>
          <w:rFonts w:ascii="Times New Roman" w:hAnsi="Times New Roman"/>
          <w:color w:val="000000"/>
        </w:rPr>
        <w:t>(Chapman et al., 2013; Haberkorn, 1970; Owen, 1975)</w:t>
      </w:r>
      <w:bookmarkEnd w:id="401"/>
      <w:r>
        <w:rPr>
          <w:rFonts w:ascii="Times New Roman" w:hAnsi="Times New Roman"/>
          <w:color w:val="000000"/>
        </w:rPr>
        <w:t>. All species have a direct life cycle with asexual expansion and sexual reproduction within epithelial cells of the gastrointestinal tract before diploid transmission stages (oocysts) are released. Oocysts become infective after reductive divisions (sporu</w:t>
      </w:r>
      <w:ins w:id="402" w:author="Alexandra Weyrich" w:date="2018-05-27T21:56:00Z">
        <w:r w:rsidR="000646E3">
          <w:rPr>
            <w:rFonts w:ascii="Times New Roman" w:hAnsi="Times New Roman"/>
            <w:color w:val="000000"/>
          </w:rPr>
          <w:t>l</w:t>
        </w:r>
      </w:ins>
      <w:r>
        <w:rPr>
          <w:rFonts w:ascii="Times New Roman" w:hAnsi="Times New Roman"/>
          <w:color w:val="000000"/>
        </w:rPr>
        <w:t xml:space="preserve">ation) in the environment </w:t>
      </w:r>
      <w:bookmarkStart w:id="403" w:name="__UnoMark__10582_2905672918"/>
      <w:r>
        <w:rPr>
          <w:rFonts w:ascii="Times New Roman" w:hAnsi="Times New Roman"/>
          <w:color w:val="000000"/>
        </w:rPr>
        <w:t>(Cacho et al., 2012; Canning and Anwar, 1968</w:t>
      </w:r>
      <w:ins w:id="404" w:author="Alexandra Weyrich" w:date="2018-05-26T10:17:00Z">
        <w:r w:rsidR="00FE2FDB">
          <w:rPr>
            <w:rFonts w:ascii="Times New Roman" w:hAnsi="Times New Roman"/>
            <w:color w:val="000000"/>
          </w:rPr>
          <w:t xml:space="preserve">, </w:t>
        </w:r>
      </w:ins>
      <w:del w:id="405" w:author="Alexandra Weyrich" w:date="2018-05-26T10:17:00Z">
        <w:r w:rsidDel="00FE2FDB">
          <w:rPr>
            <w:rFonts w:ascii="Times New Roman" w:hAnsi="Times New Roman"/>
            <w:color w:val="000000"/>
          </w:rPr>
          <w:delText>)</w:delText>
        </w:r>
      </w:del>
      <w:bookmarkEnd w:id="403"/>
      <w:r>
        <w:rPr>
          <w:rFonts w:ascii="Times New Roman" w:hAnsi="Times New Roman"/>
          <w:bCs/>
          <w:color w:val="000000"/>
          <w:highlight w:val="yellow"/>
        </w:rPr>
        <w:t>Kheysin 1972</w:t>
      </w:r>
      <w:ins w:id="406" w:author="Alexandra Weyrich" w:date="2018-05-26T10:17:00Z">
        <w:r w:rsidR="00FE2FDB">
          <w:rPr>
            <w:rFonts w:ascii="Times New Roman" w:hAnsi="Times New Roman"/>
            <w:bCs/>
            <w:color w:val="000000"/>
          </w:rPr>
          <w:t>)</w:t>
        </w:r>
      </w:ins>
      <w:r>
        <w:rPr>
          <w:rStyle w:val="Hervorhebung"/>
          <w:rFonts w:ascii="Times New Roman" w:hAnsi="Times New Roman"/>
          <w:bCs/>
          <w:i w:val="0"/>
          <w:iCs w:val="0"/>
          <w:color w:val="000000"/>
        </w:rPr>
        <w:t>.</w:t>
      </w:r>
    </w:p>
    <w:p w14:paraId="41509686" w14:textId="0799B1DC" w:rsidR="007D75FA" w:rsidRDefault="00132A20" w:rsidP="00ED6157">
      <w:pPr>
        <w:spacing w:line="360" w:lineRule="auto"/>
        <w:jc w:val="both"/>
        <w:rPr>
          <w:rFonts w:hint="eastAsia"/>
        </w:rPr>
      </w:pPr>
      <w:del w:id="407" w:author="xx" w:date="2018-06-24T14:35:00Z">
        <w:r w:rsidDel="005B7FB2">
          <w:rPr>
            <w:rFonts w:ascii="Times New Roman" w:hAnsi="Times New Roman"/>
            <w:bCs/>
            <w:color w:val="000000"/>
          </w:rPr>
          <w:delText xml:space="preserve">Different species of </w:delText>
        </w:r>
      </w:del>
      <w:r>
        <w:rPr>
          <w:rFonts w:ascii="Times New Roman" w:hAnsi="Times New Roman"/>
          <w:i/>
          <w:iCs/>
        </w:rPr>
        <w:t>Eimeria</w:t>
      </w:r>
      <w:r>
        <w:rPr>
          <w:rFonts w:ascii="Times New Roman" w:hAnsi="Times New Roman"/>
        </w:rPr>
        <w:t xml:space="preserve"> </w:t>
      </w:r>
      <w:ins w:id="408" w:author="xx" w:date="2018-06-24T14:35:00Z">
        <w:r w:rsidR="005B7FB2">
          <w:rPr>
            <w:rFonts w:ascii="Times New Roman" w:hAnsi="Times New Roman"/>
          </w:rPr>
          <w:t xml:space="preserve">spp. </w:t>
        </w:r>
      </w:ins>
      <w:proofErr w:type="gramStart"/>
      <w:r>
        <w:rPr>
          <w:rFonts w:ascii="Times New Roman" w:hAnsi="Times New Roman"/>
        </w:rPr>
        <w:t>are</w:t>
      </w:r>
      <w:proofErr w:type="gramEnd"/>
      <w:r>
        <w:rPr>
          <w:rFonts w:ascii="Times New Roman" w:hAnsi="Times New Roman"/>
        </w:rPr>
        <w:t xml:space="preserve"> widespread in diverse host species including all vertebrates</w:t>
      </w:r>
      <w:ins w:id="409" w:author="xx" w:date="2018-06-24T14:37:00Z">
        <w:r w:rsidR="005B7FB2">
          <w:rPr>
            <w:rFonts w:ascii="Times New Roman" w:hAnsi="Times New Roman"/>
          </w:rPr>
          <w:t xml:space="preserve"> and</w:t>
        </w:r>
      </w:ins>
      <w:del w:id="410" w:author="xx" w:date="2018-06-24T14:37:00Z">
        <w:r w:rsidDel="005B7FB2">
          <w:rPr>
            <w:rFonts w:ascii="Times New Roman" w:hAnsi="Times New Roman"/>
          </w:rPr>
          <w:delText>.</w:delText>
        </w:r>
      </w:del>
      <w:r>
        <w:rPr>
          <w:rFonts w:ascii="Times New Roman" w:hAnsi="Times New Roman"/>
        </w:rPr>
        <w:t xml:space="preserve"> </w:t>
      </w:r>
      <w:del w:id="411" w:author="xx" w:date="2018-06-24T14:38:00Z">
        <w:r w:rsidDel="005B7FB2">
          <w:rPr>
            <w:rFonts w:ascii="Times New Roman" w:hAnsi="Times New Roman"/>
          </w:rPr>
          <w:delText>Species</w:delText>
        </w:r>
        <w:r w:rsidDel="005B7FB2">
          <w:rPr>
            <w:rFonts w:ascii="Times New Roman" w:hAnsi="Times New Roman"/>
            <w:i/>
            <w:iCs/>
          </w:rPr>
          <w:delText xml:space="preserve"> </w:delText>
        </w:r>
        <w:r w:rsidDel="005B7FB2">
          <w:rPr>
            <w:rFonts w:ascii="Times New Roman" w:hAnsi="Times New Roman"/>
          </w:rPr>
          <w:delText xml:space="preserve">causing </w:delText>
        </w:r>
      </w:del>
      <w:r>
        <w:rPr>
          <w:rFonts w:ascii="Times New Roman" w:hAnsi="Times New Roman"/>
        </w:rPr>
        <w:t>coccidiosis in livestock ha</w:t>
      </w:r>
      <w:ins w:id="412" w:author="xx" w:date="2018-06-24T14:38:00Z">
        <w:r w:rsidR="005B7FB2">
          <w:rPr>
            <w:rFonts w:ascii="Times New Roman" w:hAnsi="Times New Roman"/>
          </w:rPr>
          <w:t>s</w:t>
        </w:r>
      </w:ins>
      <w:del w:id="413" w:author="xx" w:date="2018-06-24T14:38:00Z">
        <w:r w:rsidDel="005B7FB2">
          <w:rPr>
            <w:rFonts w:ascii="Times New Roman" w:hAnsi="Times New Roman"/>
          </w:rPr>
          <w:delText>ve</w:delText>
        </w:r>
      </w:del>
      <w:r>
        <w:rPr>
          <w:rFonts w:ascii="Times New Roman" w:hAnsi="Times New Roman"/>
        </w:rPr>
        <w:t xml:space="preserve"> long been a focus of veterinary research due to the</w:t>
      </w:r>
      <w:del w:id="414" w:author="xx" w:date="2018-06-24T14:38:00Z">
        <w:r w:rsidDel="005B7FB2">
          <w:rPr>
            <w:rFonts w:ascii="Times New Roman" w:hAnsi="Times New Roman"/>
          </w:rPr>
          <w:delText>ir</w:delText>
        </w:r>
      </w:del>
      <w:r>
        <w:rPr>
          <w:rFonts w:ascii="Times New Roman" w:hAnsi="Times New Roman"/>
        </w:rPr>
        <w:t xml:space="preserve"> economic</w:t>
      </w:r>
      <w:ins w:id="415" w:author="Alexandra Weyrich" w:date="2018-05-27T21:57:00Z">
        <w:r w:rsidR="000646E3">
          <w:rPr>
            <w:rFonts w:ascii="Times New Roman" w:hAnsi="Times New Roman"/>
          </w:rPr>
          <w:t xml:space="preserve"> </w:t>
        </w:r>
      </w:ins>
      <w:del w:id="416" w:author="Alexandra Weyrich" w:date="2018-05-27T21:57:00Z">
        <w:r w:rsidDel="000646E3">
          <w:rPr>
            <w:rFonts w:ascii="Times New Roman" w:hAnsi="Times New Roman"/>
          </w:rPr>
          <w:delText xml:space="preserve">al </w:delText>
        </w:r>
      </w:del>
      <w:r>
        <w:rPr>
          <w:rStyle w:val="Hervorhebung"/>
          <w:rFonts w:ascii="Times New Roman" w:hAnsi="Times New Roman"/>
          <w:i w:val="0"/>
          <w:iCs w:val="0"/>
          <w:color w:val="000000"/>
        </w:rPr>
        <w:t xml:space="preserve">impact </w:t>
      </w:r>
      <w:bookmarkStart w:id="417" w:name="__UnoMark__10581_2905672918"/>
      <w:r>
        <w:rPr>
          <w:rStyle w:val="Hervorhebung"/>
          <w:rFonts w:ascii="Times New Roman" w:hAnsi="Times New Roman"/>
          <w:i w:val="0"/>
          <w:iCs w:val="0"/>
          <w:color w:val="000000"/>
        </w:rPr>
        <w:t>(Brake et al., 1997; Cacho et al., 2012; Gadde et al., 2009; Laurent et al., 2001; Swaggerty et al., 2011)</w:t>
      </w:r>
      <w:bookmarkEnd w:id="417"/>
      <w:r>
        <w:rPr>
          <w:rFonts w:ascii="Times New Roman" w:hAnsi="Times New Roman"/>
        </w:rPr>
        <w:t xml:space="preserve">. </w:t>
      </w:r>
      <w:commentRangeStart w:id="418"/>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the main model system of biomedical research, have been proposed as a model for e.g. host immune response against </w:t>
      </w:r>
      <w:r>
        <w:rPr>
          <w:rFonts w:ascii="Times New Roman" w:hAnsi="Times New Roman"/>
          <w:i/>
          <w:iCs/>
        </w:rPr>
        <w:t>Eimeria</w:t>
      </w:r>
      <w:r>
        <w:rPr>
          <w:rFonts w:ascii="Times New Roman" w:hAnsi="Times New Roman"/>
        </w:rPr>
        <w:t xml:space="preserve"> </w:t>
      </w:r>
      <w:bookmarkStart w:id="419" w:name="__UnoMark__10580_2905672918"/>
      <w:r>
        <w:rPr>
          <w:rFonts w:ascii="Times New Roman" w:hAnsi="Times New Roman"/>
        </w:rPr>
        <w:t>(Heitlinger et al., 2014; Schmid et al., 2014)</w:t>
      </w:r>
      <w:bookmarkEnd w:id="419"/>
      <w:r>
        <w:rPr>
          <w:rFonts w:ascii="Times New Roman" w:hAnsi="Times New Roman"/>
        </w:rPr>
        <w:t>.</w:t>
      </w:r>
      <w:commentRangeEnd w:id="418"/>
      <w:r w:rsidR="000646E3">
        <w:rPr>
          <w:rStyle w:val="Kommentarzeichen"/>
          <w:rFonts w:cs="Mangal"/>
        </w:rPr>
        <w:commentReference w:id="418"/>
      </w:r>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is conducted by</w:t>
      </w:r>
      <w:del w:id="420" w:author="xx" w:date="2018-06-24T14:40:00Z">
        <w:r w:rsidDel="006C23EE">
          <w:rPr>
            <w:rFonts w:ascii="Times New Roman" w:hAnsi="Times New Roman"/>
          </w:rPr>
          <w:delText xml:space="preserve"> a</w:delText>
        </w:r>
      </w:del>
      <w:r>
        <w:rPr>
          <w:rFonts w:ascii="Times New Roman" w:hAnsi="Times New Roman"/>
        </w:rPr>
        <w:t xml:space="preserve"> collecti</w:t>
      </w:r>
      <w:del w:id="421" w:author="xx" w:date="2018-06-24T14:40:00Z">
        <w:r w:rsidDel="006C23EE">
          <w:rPr>
            <w:rFonts w:ascii="Times New Roman" w:hAnsi="Times New Roman"/>
          </w:rPr>
          <w:delText>o</w:delText>
        </w:r>
      </w:del>
      <w:r>
        <w:rPr>
          <w:rFonts w:ascii="Times New Roman" w:hAnsi="Times New Roman"/>
        </w:rPr>
        <w:t>n</w:t>
      </w:r>
      <w:ins w:id="422" w:author="xx" w:date="2018-06-24T14:40:00Z">
        <w:r w:rsidR="006C23EE">
          <w:rPr>
            <w:rFonts w:ascii="Times New Roman" w:hAnsi="Times New Roman"/>
          </w:rPr>
          <w:t>g</w:t>
        </w:r>
      </w:ins>
      <w:del w:id="423" w:author="xx" w:date="2018-06-24T14:40:00Z">
        <w:r w:rsidDel="006C23EE">
          <w:rPr>
            <w:rFonts w:ascii="Times New Roman" w:hAnsi="Times New Roman"/>
          </w:rPr>
          <w:delText xml:space="preserve"> of</w:delText>
        </w:r>
      </w:del>
      <w:r>
        <w:rPr>
          <w:rFonts w:ascii="Times New Roman" w:hAnsi="Times New Roman"/>
        </w:rPr>
        <w:t xml:space="preserve"> oocysts at the day of peak shedding, in case of the isolate </w:t>
      </w:r>
      <w:r>
        <w:rPr>
          <w:rFonts w:ascii="Times New Roman" w:hAnsi="Times New Roman"/>
          <w:i/>
          <w:iCs/>
        </w:rPr>
        <w:t>E. flaciformis</w:t>
      </w:r>
      <w:r>
        <w:rPr>
          <w:rFonts w:ascii="Times New Roman" w:hAnsi="Times New Roman"/>
        </w:rPr>
        <w:t xml:space="preserve"> BayerHaberkorn </w:t>
      </w:r>
      <w:bookmarkStart w:id="424" w:name="__UnoMark__10579_2905672918"/>
      <w:r>
        <w:rPr>
          <w:rFonts w:ascii="Times New Roman" w:hAnsi="Times New Roman"/>
        </w:rPr>
        <w:t>(Haberkorn, 1970)</w:t>
      </w:r>
      <w:bookmarkEnd w:id="424"/>
      <w:r>
        <w:rPr>
          <w:rFonts w:ascii="Times New Roman" w:hAnsi="Times New Roman"/>
        </w:rPr>
        <w:t xml:space="preserve"> 7 days post infection (dpi). Oocysts are sporulated </w:t>
      </w:r>
      <w:ins w:id="425" w:author="xx" w:date="2018-06-24T14:41:00Z">
        <w:r w:rsidR="006C23EE">
          <w:rPr>
            <w:rFonts w:ascii="Times New Roman" w:hAnsi="Times New Roman"/>
          </w:rPr>
          <w:t xml:space="preserve">in </w:t>
        </w:r>
      </w:ins>
      <w:r>
        <w:rPr>
          <w:rFonts w:ascii="Times New Roman" w:hAnsi="Times New Roman"/>
        </w:rPr>
        <w:t>an aqueous solution of potassium dichromate and inocula are used for new infections two to six month</w:t>
      </w:r>
      <w:ins w:id="426" w:author="Alexandra Weyrich" w:date="2018-05-27T22:00:00Z">
        <w:r w:rsidR="00841DDC">
          <w:rPr>
            <w:rFonts w:ascii="Times New Roman" w:hAnsi="Times New Roman"/>
          </w:rPr>
          <w:t>s</w:t>
        </w:r>
      </w:ins>
      <w:r>
        <w:rPr>
          <w:rFonts w:ascii="Times New Roman" w:hAnsi="Times New Roman"/>
        </w:rPr>
        <w:t xml:space="preserve"> later, before interactivity decreases (</w:t>
      </w:r>
      <w:r>
        <w:rPr>
          <w:rFonts w:ascii="Times New Roman" w:hAnsi="Times New Roman"/>
          <w:highlight w:val="yellow"/>
        </w:rPr>
        <w:t>Ref</w:t>
      </w:r>
      <w:r>
        <w:rPr>
          <w:rFonts w:ascii="Times New Roman" w:hAnsi="Times New Roman"/>
        </w:rPr>
        <w:t xml:space="preserve">). The isolate </w:t>
      </w:r>
      <w:r>
        <w:rPr>
          <w:rFonts w:ascii="Times New Roman" w:hAnsi="Times New Roman"/>
          <w:i/>
          <w:iCs/>
        </w:rPr>
        <w:t>E. flaciformis</w:t>
      </w:r>
      <w:r>
        <w:rPr>
          <w:rFonts w:ascii="Times New Roman" w:hAnsi="Times New Roman"/>
        </w:rPr>
        <w:t xml:space="preserve"> Bayer</w:t>
      </w:r>
      <w:del w:id="427" w:author="Alexandra Weyrich" w:date="2018-05-27T22:04:00Z">
        <w:r w:rsidDel="00841DDC">
          <w:rPr>
            <w:rFonts w:ascii="Times New Roman" w:hAnsi="Times New Roman"/>
          </w:rPr>
          <w:delText xml:space="preserve"> </w:delText>
        </w:r>
      </w:del>
      <w:r>
        <w:rPr>
          <w:rFonts w:ascii="Times New Roman" w:hAnsi="Times New Roman"/>
        </w:rPr>
        <w:t xml:space="preserve">Haberkorn has been isolated in 1960 (Haberkorn 1970) and has been propagated in </w:t>
      </w:r>
      <w:commentRangeStart w:id="428"/>
      <w:r>
        <w:rPr>
          <w:rFonts w:ascii="Times New Roman" w:hAnsi="Times New Roman"/>
        </w:rPr>
        <w:t>the</w:t>
      </w:r>
      <w:commentRangeEnd w:id="428"/>
      <w:r w:rsidR="00C269C5">
        <w:rPr>
          <w:rStyle w:val="Kommentarzeichen"/>
          <w:rFonts w:cs="Mangal"/>
        </w:rPr>
        <w:commentReference w:id="428"/>
      </w:r>
      <w:r>
        <w:rPr>
          <w:rFonts w:ascii="Times New Roman" w:hAnsi="Times New Roman"/>
        </w:rPr>
        <w:t xml:space="preserve"> laboratory for nearly 60 years through experimental passaging. It has been routinely used to asses</w:t>
      </w:r>
      <w:ins w:id="429" w:author="xx" w:date="2018-06-11T14:23:00Z">
        <w:r w:rsidR="0016678C">
          <w:rPr>
            <w:rFonts w:ascii="Times New Roman" w:hAnsi="Times New Roman"/>
          </w:rPr>
          <w:t>s</w:t>
        </w:r>
      </w:ins>
      <w:r>
        <w:rPr>
          <w:rFonts w:ascii="Times New Roman" w:hAnsi="Times New Roman"/>
        </w:rPr>
        <w:t xml:space="preserve"> basic immunolog</w:t>
      </w:r>
      <w:del w:id="430" w:author="xx" w:date="2018-06-11T14:23:00Z">
        <w:r w:rsidDel="0016678C">
          <w:rPr>
            <w:rFonts w:ascii="Times New Roman" w:hAnsi="Times New Roman"/>
          </w:rPr>
          <w:delText>y</w:delText>
        </w:r>
      </w:del>
      <w:ins w:id="431" w:author="xx" w:date="2018-06-11T14:23:00Z">
        <w:r w:rsidR="0016678C">
          <w:rPr>
            <w:rFonts w:ascii="Times New Roman" w:hAnsi="Times New Roman"/>
          </w:rPr>
          <w:t>ic</w:t>
        </w:r>
      </w:ins>
      <w:ins w:id="432" w:author="xx" w:date="2018-06-11T14:24:00Z">
        <w:r w:rsidR="0016678C">
          <w:rPr>
            <w:rFonts w:ascii="Times New Roman" w:hAnsi="Times New Roman"/>
          </w:rPr>
          <w:t>al</w:t>
        </w:r>
      </w:ins>
      <w:ins w:id="433" w:author="xx" w:date="2018-06-11T14:23:00Z">
        <w:r w:rsidR="0016678C">
          <w:rPr>
            <w:rFonts w:ascii="Times New Roman" w:hAnsi="Times New Roman"/>
          </w:rPr>
          <w:t xml:space="preserve"> responses</w:t>
        </w:r>
      </w:ins>
      <w:r>
        <w:rPr>
          <w:rFonts w:ascii="Times New Roman" w:hAnsi="Times New Roman"/>
        </w:rPr>
        <w:t xml:space="preserve"> against </w:t>
      </w:r>
      <w:r>
        <w:rPr>
          <w:rFonts w:ascii="Times New Roman" w:hAnsi="Times New Roman"/>
          <w:i/>
          <w:iCs/>
        </w:rPr>
        <w:t>Eimeria</w:t>
      </w:r>
      <w:r>
        <w:rPr>
          <w:rFonts w:ascii="Times New Roman" w:hAnsi="Times New Roman"/>
        </w:rPr>
        <w:t xml:space="preserve"> infections </w:t>
      </w:r>
      <w:bookmarkStart w:id="434" w:name="__UnoMark__10578_2905672918"/>
      <w:r>
        <w:rPr>
          <w:rFonts w:ascii="Times New Roman" w:hAnsi="Times New Roman"/>
        </w:rPr>
        <w:t>(Ehret et al., 2017; Pogonka et al., 2010; Schmid et al., 2014, 2012; Stange et al., 2012; Steinfelder et al., 2005)</w:t>
      </w:r>
      <w:bookmarkEnd w:id="434"/>
      <w:r>
        <w:rPr>
          <w:rFonts w:ascii="Times New Roman" w:hAnsi="Times New Roman"/>
        </w:rPr>
        <w:t>.</w:t>
      </w:r>
    </w:p>
    <w:p w14:paraId="4BAB603B" w14:textId="13CA4AE7" w:rsidR="007D75FA" w:rsidRPr="00841DDC" w:rsidRDefault="00132A20" w:rsidP="00ED6157">
      <w:pPr>
        <w:spacing w:line="360" w:lineRule="auto"/>
        <w:jc w:val="both"/>
        <w:rPr>
          <w:rFonts w:ascii="Times New Roman" w:hAnsi="Times New Roman" w:hint="eastAsia"/>
          <w:rPrChange w:id="435" w:author="Alexandra Weyrich" w:date="2018-05-27T22:06:00Z">
            <w:rPr>
              <w:rFonts w:hint="eastAsia"/>
            </w:rPr>
          </w:rPrChange>
        </w:rPr>
      </w:pPr>
      <w:r>
        <w:rPr>
          <w:rFonts w:ascii="Times New Roman" w:hAnsi="Times New Roman"/>
        </w:rPr>
        <w:lastRenderedPageBreak/>
        <w:t xml:space="preserve">Although normally controlled by the host immune system, and self-limiting even in immune-compromised hosts </w:t>
      </w:r>
      <w:bookmarkStart w:id="436" w:name="__UnoMark__10577_2905672918"/>
      <w:r>
        <w:rPr>
          <w:rFonts w:ascii="Times New Roman" w:hAnsi="Times New Roman"/>
        </w:rPr>
        <w:t>(Ehret et al., 2017)</w:t>
      </w:r>
      <w:bookmarkEnd w:id="436"/>
      <w:r>
        <w:rPr>
          <w:rFonts w:ascii="Times New Roman" w:hAnsi="Times New Roman"/>
        </w:rPr>
        <w:t xml:space="preserve">, </w:t>
      </w:r>
      <w:r>
        <w:rPr>
          <w:rFonts w:ascii="Times New Roman" w:hAnsi="Times New Roman"/>
          <w:i/>
          <w:iCs/>
        </w:rPr>
        <w:t xml:space="preserve">Eimeria </w:t>
      </w:r>
      <w:r>
        <w:rPr>
          <w:rFonts w:ascii="Times New Roman" w:hAnsi="Times New Roman"/>
        </w:rPr>
        <w:t xml:space="preserve">infection can lead to a variety of outcomes in infected host for different </w:t>
      </w:r>
      <w:proofErr w:type="gramStart"/>
      <w:ins w:id="437" w:author="xx" w:date="2018-06-11T14:24:00Z">
        <w:r w:rsidR="0016678C">
          <w:rPr>
            <w:rFonts w:ascii="Times New Roman" w:hAnsi="Times New Roman"/>
          </w:rPr>
          <w:t>host(</w:t>
        </w:r>
        <w:proofErr w:type="gramEnd"/>
        <w:r w:rsidR="0016678C">
          <w:rPr>
            <w:rFonts w:ascii="Times New Roman" w:hAnsi="Times New Roman"/>
          </w:rPr>
          <w:t xml:space="preserve">?) </w:t>
        </w:r>
      </w:ins>
      <w:r>
        <w:rPr>
          <w:rFonts w:ascii="Times New Roman" w:hAnsi="Times New Roman"/>
        </w:rPr>
        <w:t xml:space="preserve">species </w:t>
      </w:r>
      <w:bookmarkStart w:id="438" w:name="__UnoMark__10576_2905672918"/>
      <w:r>
        <w:rPr>
          <w:rFonts w:ascii="Times New Roman" w:hAnsi="Times New Roman"/>
        </w:rPr>
        <w:t>(Schito et al., 1996)</w:t>
      </w:r>
      <w:bookmarkEnd w:id="438"/>
      <w:r>
        <w:rPr>
          <w:rFonts w:ascii="Times New Roman" w:hAnsi="Times New Roman"/>
        </w:rPr>
        <w:t xml:space="preserve">. After penetrating the intestine, </w:t>
      </w:r>
      <w:r>
        <w:rPr>
          <w:rStyle w:val="Hervorhebung"/>
          <w:rFonts w:ascii="Times New Roman" w:hAnsi="Times New Roman"/>
        </w:rPr>
        <w:t>Eimeria</w:t>
      </w:r>
      <w:r>
        <w:rPr>
          <w:rFonts w:ascii="Times New Roman" w:hAnsi="Times New Roman"/>
        </w:rPr>
        <w:t xml:space="preserve"> stimulate </w:t>
      </w:r>
      <w:ins w:id="439" w:author="xx" w:date="2018-06-11T14:24:00Z">
        <w:r w:rsidR="0016678C">
          <w:rPr>
            <w:rFonts w:ascii="Times New Roman" w:hAnsi="Times New Roman"/>
          </w:rPr>
          <w:t xml:space="preserve">the </w:t>
        </w:r>
      </w:ins>
      <w:r>
        <w:rPr>
          <w:rFonts w:ascii="Times New Roman" w:hAnsi="Times New Roman"/>
        </w:rPr>
        <w:t xml:space="preserve">production of </w:t>
      </w:r>
      <w:del w:id="440" w:author="xx" w:date="2018-06-11T14:25:00Z">
        <w:r w:rsidDel="0016678C">
          <w:rPr>
            <w:rFonts w:ascii="Times New Roman" w:hAnsi="Times New Roman"/>
          </w:rPr>
          <w:delText xml:space="preserve">the </w:delText>
        </w:r>
      </w:del>
      <w:r>
        <w:rPr>
          <w:rFonts w:ascii="Times New Roman" w:hAnsi="Times New Roman"/>
        </w:rPr>
        <w:t xml:space="preserve">cytokines, </w:t>
      </w:r>
      <w:del w:id="441" w:author="Weyrich, Alexandra" w:date="2018-06-04T16:28:00Z">
        <w:r w:rsidDel="001D1487">
          <w:rPr>
            <w:rFonts w:ascii="Times New Roman" w:hAnsi="Times New Roman"/>
          </w:rPr>
          <w:delText>interleukines</w:delText>
        </w:r>
      </w:del>
      <w:ins w:id="442" w:author="Weyrich, Alexandra" w:date="2018-06-04T16:28:00Z">
        <w:r w:rsidR="001D1487">
          <w:rPr>
            <w:rFonts w:ascii="Times New Roman" w:hAnsi="Times New Roman"/>
          </w:rPr>
          <w:t>interleukins</w:t>
        </w:r>
      </w:ins>
      <w:r>
        <w:rPr>
          <w:rFonts w:ascii="Times New Roman" w:hAnsi="Times New Roman"/>
        </w:rPr>
        <w:t xml:space="preserve"> (IL) and interferon (IFN)-γ by immune cells. Several</w:t>
      </w:r>
      <w:r>
        <w:rPr>
          <w:rFonts w:ascii="Times New Roman" w:hAnsi="Times New Roman"/>
        </w:rPr>
        <w:commentReference w:id="443"/>
      </w:r>
      <w:r>
        <w:rPr>
          <w:rFonts w:ascii="Times New Roman" w:hAnsi="Times New Roman"/>
        </w:rPr>
        <w:t xml:space="preserve"> cytokines promote a strong Th1 response which limits parasite produ</w:t>
      </w:r>
      <w:r>
        <w:rPr>
          <w:rFonts w:ascii="Times New Roman" w:hAnsi="Times New Roman"/>
          <w:color w:val="000000"/>
        </w:rPr>
        <w:t xml:space="preserve">ction </w:t>
      </w:r>
      <w:bookmarkStart w:id="444" w:name="__UnoMark__10575_2905672918"/>
      <w:r>
        <w:rPr>
          <w:rFonts w:ascii="Times New Roman" w:hAnsi="Times New Roman"/>
          <w:color w:val="000000"/>
        </w:rPr>
        <w:t>(Byrnes et al., 1993; Laurent et al., 2001; Lillehoj, 1998; Lillehoj and Choi, 1998; Ovington et al., 1995; Rose et al., 1992)</w:t>
      </w:r>
      <w:bookmarkEnd w:id="444"/>
      <w:r>
        <w:rPr>
          <w:rFonts w:ascii="Times New Roman" w:hAnsi="Times New Roman"/>
        </w:rPr>
        <w:t>. Previous studies ha</w:t>
      </w:r>
      <w:ins w:id="445" w:author="Alexandra Weyrich" w:date="2018-05-27T22:06:00Z">
        <w:r w:rsidR="00841DDC">
          <w:rPr>
            <w:rFonts w:ascii="Times New Roman" w:hAnsi="Times New Roman"/>
          </w:rPr>
          <w:t>ve</w:t>
        </w:r>
      </w:ins>
      <w:del w:id="446" w:author="Alexandra Weyrich" w:date="2018-05-27T22:06:00Z">
        <w:r w:rsidDel="00841DDC">
          <w:rPr>
            <w:rFonts w:ascii="Times New Roman" w:hAnsi="Times New Roman"/>
          </w:rPr>
          <w:delText>s</w:delText>
        </w:r>
      </w:del>
      <w:r>
        <w:rPr>
          <w:rFonts w:ascii="Times New Roman" w:hAnsi="Times New Roman"/>
        </w:rPr>
        <w:t xml:space="preserve"> shown that an </w:t>
      </w:r>
      <w:r>
        <w:rPr>
          <w:rFonts w:ascii="Times New Roman" w:hAnsi="Times New Roman"/>
          <w:color w:val="222222"/>
        </w:rPr>
        <w:t xml:space="preserve">inflammatory reaction at the site of infection driven by IFNγ is dominant during </w:t>
      </w:r>
      <w:r>
        <w:rPr>
          <w:rFonts w:ascii="Times New Roman" w:hAnsi="Times New Roman"/>
          <w:i/>
          <w:iCs/>
          <w:color w:val="222222"/>
        </w:rPr>
        <w:t xml:space="preserve">E. flaciformis </w:t>
      </w:r>
      <w:r>
        <w:rPr>
          <w:rFonts w:ascii="Times New Roman" w:hAnsi="Times New Roman"/>
          <w:color w:val="222222"/>
        </w:rPr>
        <w:t>infection of mouse caecum (Schmid et al. 2014).</w:t>
      </w:r>
      <w:r>
        <w:rPr>
          <w:rFonts w:ascii="Times New Roman" w:hAnsi="Times New Roman"/>
        </w:rPr>
        <w:t xml:space="preserve"> And </w:t>
      </w:r>
      <w:r>
        <w:rPr>
          <w:rFonts w:ascii="Times New Roman" w:hAnsi="Times New Roman"/>
          <w:color w:val="222222"/>
        </w:rPr>
        <w:t>cytokines such as TGF-beta, EGF, IL-1 IL6 and IL10 in addition to the chemokines belonging to CXC and CCL family are up-regulated</w:t>
      </w:r>
      <w:r>
        <w:rPr>
          <w:rFonts w:ascii="Times New Roman" w:hAnsi="Times New Roman"/>
        </w:rPr>
        <w:t xml:space="preserve"> </w:t>
      </w:r>
      <w:bookmarkStart w:id="447" w:name="__UnoMark__10574_2905672918"/>
      <w:r>
        <w:rPr>
          <w:rFonts w:ascii="Times New Roman" w:hAnsi="Times New Roman"/>
        </w:rPr>
        <w:t>(Ehret et al., 2017; Schmid et al., 2012; Stange et al., 2012)</w:t>
      </w:r>
      <w:bookmarkEnd w:id="447"/>
      <w:r>
        <w:rPr>
          <w:rFonts w:ascii="Times New Roman" w:hAnsi="Times New Roman"/>
          <w:color w:val="222222"/>
        </w:rPr>
        <w:t xml:space="preserve">. </w:t>
      </w:r>
      <w:r>
        <w:rPr>
          <w:rFonts w:ascii="Times New Roman" w:hAnsi="Times New Roman"/>
          <w:color w:val="000000"/>
        </w:rPr>
        <w:t xml:space="preserve">To advance the understanding of this complex infection, </w:t>
      </w:r>
      <w:commentRangeStart w:id="448"/>
      <w:r>
        <w:rPr>
          <w:rFonts w:ascii="Times New Roman" w:hAnsi="Times New Roman"/>
          <w:color w:val="000000"/>
        </w:rPr>
        <w:t>both local and systemic studies are required</w:t>
      </w:r>
      <w:commentRangeEnd w:id="448"/>
      <w:r>
        <w:commentReference w:id="448"/>
      </w:r>
      <w:r>
        <w:rPr>
          <w:rFonts w:ascii="Times New Roman" w:hAnsi="Times New Roman"/>
          <w:color w:val="000000"/>
        </w:rPr>
        <w:t>, which complement and direct each other.</w:t>
      </w:r>
      <w:r>
        <w:rPr>
          <w:rFonts w:ascii="Times New Roman" w:hAnsi="Times New Roman"/>
          <w:color w:val="222222"/>
        </w:rPr>
        <w:t xml:space="preserve"> </w:t>
      </w:r>
    </w:p>
    <w:p w14:paraId="08979134" w14:textId="15AA6127" w:rsidR="007D75FA" w:rsidRDefault="00132A20" w:rsidP="00ED6157">
      <w:pPr>
        <w:spacing w:line="360" w:lineRule="auto"/>
        <w:jc w:val="both"/>
        <w:rPr>
          <w:rFonts w:hint="eastAsia"/>
        </w:rPr>
      </w:pPr>
      <w:del w:id="449" w:author="xx" w:date="2018-06-24T14:44:00Z">
        <w:r w:rsidDel="005A7BF2">
          <w:rPr>
            <w:rFonts w:ascii="Times New Roman" w:hAnsi="Times New Roman"/>
          </w:rPr>
          <w:delText>Curiously, s</w:delText>
        </w:r>
      </w:del>
      <w:ins w:id="450" w:author="xx" w:date="2018-06-24T14:44:00Z">
        <w:r w:rsidR="005A7BF2">
          <w:rPr>
            <w:rFonts w:ascii="Times New Roman" w:hAnsi="Times New Roman"/>
          </w:rPr>
          <w:t>S</w:t>
        </w:r>
      </w:ins>
      <w:r>
        <w:rPr>
          <w:rFonts w:ascii="Times New Roman" w:hAnsi="Times New Roman"/>
        </w:rPr>
        <w:t xml:space="preserve">ystemic immune response during </w:t>
      </w:r>
      <w:r>
        <w:rPr>
          <w:rFonts w:ascii="Times New Roman" w:hAnsi="Times New Roman"/>
          <w:i/>
          <w:iCs/>
        </w:rPr>
        <w:t xml:space="preserve">E. flaciformis </w:t>
      </w:r>
      <w:r>
        <w:rPr>
          <w:rFonts w:ascii="Times New Roman" w:hAnsi="Times New Roman"/>
        </w:rPr>
        <w:t xml:space="preserve">infection of the mouse has not been studied in such detail. </w:t>
      </w:r>
      <w:r>
        <w:rPr>
          <w:rFonts w:ascii="Times New Roman" w:hAnsi="Times New Roman"/>
          <w:color w:val="000000"/>
        </w:rPr>
        <w:t xml:space="preserve">The spleen is in mammals a secondary lymphoid organ in which innate and adaptive immune responses are controlled </w:t>
      </w:r>
      <w:bookmarkStart w:id="451" w:name="__UnoMark__10573_2905672918"/>
      <w:r>
        <w:rPr>
          <w:rFonts w:ascii="Times New Roman" w:hAnsi="Times New Roman"/>
          <w:color w:val="000000"/>
        </w:rPr>
        <w:t>(Bronte and Pittet, 2013)</w:t>
      </w:r>
      <w:bookmarkEnd w:id="451"/>
      <w:r>
        <w:rPr>
          <w:rFonts w:ascii="Times New Roman" w:hAnsi="Times New Roman"/>
          <w:color w:val="000000"/>
        </w:rPr>
        <w:t>. Therefore, gene expression in the spleen is commonly used as an indicator of systemic immune response during parasite infections  (</w:t>
      </w:r>
      <w:r>
        <w:rPr>
          <w:rFonts w:ascii="Times New Roman" w:hAnsi="Times New Roman"/>
          <w:color w:val="000000"/>
          <w:highlight w:val="yellow"/>
        </w:rPr>
        <w:t>Mueller et al, 2007, Li et al, 2009; Burk et al 2010; Shen et al; 2015)</w:t>
      </w:r>
      <w:r>
        <w:rPr>
          <w:rFonts w:ascii="Times New Roman" w:hAnsi="Times New Roman"/>
          <w:color w:val="000000"/>
        </w:rPr>
        <w:t>. F</w:t>
      </w:r>
      <w:r>
        <w:rPr>
          <w:rFonts w:ascii="Times New Roman" w:hAnsi="Times New Roman"/>
        </w:rPr>
        <w:t xml:space="preserve">ew studies have assessed </w:t>
      </w:r>
      <w:del w:id="452" w:author="xx" w:date="2018-06-11T14:29:00Z">
        <w:r w:rsidDel="0016678C">
          <w:rPr>
            <w:rFonts w:ascii="Times New Roman" w:hAnsi="Times New Roman"/>
          </w:rPr>
          <w:delText xml:space="preserve">it </w:delText>
        </w:r>
      </w:del>
      <w:ins w:id="453" w:author="xx" w:date="2018-06-11T14:29:00Z">
        <w:r w:rsidR="0016678C">
          <w:rPr>
            <w:rFonts w:ascii="Times New Roman" w:hAnsi="Times New Roman"/>
          </w:rPr>
          <w:t xml:space="preserve">the spleen </w:t>
        </w:r>
      </w:ins>
      <w:r>
        <w:rPr>
          <w:rFonts w:ascii="Times New Roman" w:hAnsi="Times New Roman"/>
        </w:rPr>
        <w:t xml:space="preserve">in </w:t>
      </w:r>
      <w:r>
        <w:rPr>
          <w:rFonts w:ascii="Times New Roman" w:hAnsi="Times New Roman"/>
          <w:i/>
          <w:iCs/>
        </w:rPr>
        <w:t>Eimeria</w:t>
      </w:r>
      <w:r>
        <w:rPr>
          <w:rFonts w:ascii="Times New Roman" w:hAnsi="Times New Roman"/>
        </w:rPr>
        <w:t xml:space="preserve"> infections e.g. via expression of cytokines</w:t>
      </w:r>
      <w:del w:id="454" w:author="xx" w:date="2018-06-11T14:29:00Z">
        <w:r w:rsidDel="0016678C">
          <w:rPr>
            <w:rFonts w:ascii="Times New Roman" w:hAnsi="Times New Roman"/>
          </w:rPr>
          <w:delText xml:space="preserve"> in the spleen</w:delText>
        </w:r>
      </w:del>
      <w:r>
        <w:rPr>
          <w:rFonts w:ascii="Times New Roman" w:hAnsi="Times New Roman"/>
        </w:rPr>
        <w:t xml:space="preserve">. </w:t>
      </w:r>
      <w:bookmarkStart w:id="455" w:name="__UnoMark__10572_2905672918"/>
      <w:r>
        <w:rPr>
          <w:rFonts w:ascii="Times New Roman" w:hAnsi="Times New Roman"/>
        </w:rPr>
        <w:t>Steinfelder et al. (2005)</w:t>
      </w:r>
      <w:bookmarkEnd w:id="455"/>
      <w:r>
        <w:rPr>
          <w:rFonts w:ascii="Times New Roman" w:hAnsi="Times New Roman"/>
        </w:rPr>
        <w:t xml:space="preserve"> showed that proliferated </w:t>
      </w:r>
      <w:commentRangeStart w:id="456"/>
      <w:r>
        <w:rPr>
          <w:rFonts w:ascii="Times New Roman" w:hAnsi="Times New Roman"/>
        </w:rPr>
        <w:t xml:space="preserve">cells </w:t>
      </w:r>
      <w:commentRangeEnd w:id="456"/>
      <w:r w:rsidR="0016678C">
        <w:rPr>
          <w:rStyle w:val="Kommentarzeichen"/>
          <w:rFonts w:cs="Mangal"/>
        </w:rPr>
        <w:commentReference w:id="456"/>
      </w:r>
      <w:r>
        <w:rPr>
          <w:rFonts w:ascii="Times New Roman" w:hAnsi="Times New Roman"/>
        </w:rPr>
        <w:t xml:space="preserve">from spleen of </w:t>
      </w:r>
      <w:r>
        <w:rPr>
          <w:rFonts w:ascii="Times New Roman" w:hAnsi="Times New Roman"/>
          <w:i/>
          <w:iCs/>
        </w:rPr>
        <w:t xml:space="preserve">E. flaciformis </w:t>
      </w:r>
      <w:r>
        <w:rPr>
          <w:rFonts w:ascii="Times New Roman" w:hAnsi="Times New Roman"/>
        </w:rPr>
        <w:t xml:space="preserve">infected mice released </w:t>
      </w:r>
      <w:r>
        <w:rPr>
          <w:rFonts w:ascii="Times New Roman" w:hAnsi="Times New Roman"/>
          <w:color w:val="000000"/>
        </w:rPr>
        <w:t>IFNγ</w:t>
      </w:r>
      <w:r>
        <w:rPr>
          <w:rFonts w:ascii="Times New Roman" w:hAnsi="Times New Roman"/>
        </w:rPr>
        <w:t xml:space="preserve"> and IL4 and likely contribute to the development of a systemic humoral response in infected mice</w:t>
      </w:r>
      <w:r>
        <w:rPr>
          <w:rFonts w:ascii="Times New Roman" w:hAnsi="Times New Roman"/>
          <w:color w:val="000000"/>
        </w:rPr>
        <w:t xml:space="preserve">. </w:t>
      </w:r>
      <w:r>
        <w:rPr>
          <w:rStyle w:val="Hervorhebung"/>
          <w:rFonts w:ascii="Times New Roman" w:hAnsi="Times New Roman"/>
        </w:rPr>
        <w:t>E. tenella</w:t>
      </w:r>
      <w:r>
        <w:rPr>
          <w:rFonts w:ascii="Times New Roman" w:hAnsi="Times New Roman"/>
          <w:i/>
          <w:iCs/>
          <w:color w:val="000000"/>
        </w:rPr>
        <w:t xml:space="preserve"> </w:t>
      </w:r>
      <w:r>
        <w:rPr>
          <w:rFonts w:ascii="Times New Roman" w:hAnsi="Times New Roman"/>
          <w:color w:val="000000"/>
        </w:rPr>
        <w:t>antigen has been shown to induce IFN</w:t>
      </w:r>
      <w:r>
        <w:rPr>
          <w:rFonts w:ascii="Times New Roman" w:hAnsi="Times New Roman"/>
        </w:rPr>
        <w:t xml:space="preserve">γ release in spleen cells of </w:t>
      </w:r>
      <w:r>
        <w:rPr>
          <w:rFonts w:ascii="Times New Roman" w:hAnsi="Times New Roman"/>
          <w:color w:val="000000"/>
        </w:rPr>
        <w:t xml:space="preserve">from immunized chickens </w:t>
      </w:r>
      <w:r>
        <w:rPr>
          <w:rStyle w:val="Hervorhebung"/>
          <w:rFonts w:ascii="Times New Roman" w:hAnsi="Times New Roman"/>
          <w:i w:val="0"/>
          <w:iCs w:val="0"/>
          <w:highlight w:val="yellow"/>
        </w:rPr>
        <w:t>(Prowse &amp; Pallister, 1989</w:t>
      </w:r>
      <w:r>
        <w:rPr>
          <w:rStyle w:val="Hervorhebung"/>
          <w:rFonts w:ascii="Times New Roman" w:hAnsi="Times New Roman"/>
          <w:i w:val="0"/>
          <w:iCs w:val="0"/>
        </w:rPr>
        <w:t xml:space="preserve">). Similarly, </w:t>
      </w:r>
      <w:bookmarkStart w:id="457" w:name="__UnoMark__10571_2905672918"/>
      <w:r>
        <w:rPr>
          <w:rStyle w:val="Hervorhebung"/>
          <w:rFonts w:ascii="Times New Roman" w:hAnsi="Times New Roman"/>
          <w:i w:val="0"/>
          <w:iCs w:val="0"/>
        </w:rPr>
        <w:t>Byrnes et al., 1993</w:t>
      </w:r>
      <w:bookmarkEnd w:id="457"/>
      <w:r>
        <w:rPr>
          <w:rStyle w:val="Hervorhebung"/>
          <w:rFonts w:ascii="Times New Roman" w:hAnsi="Times New Roman"/>
          <w:i w:val="0"/>
          <w:iCs w:val="0"/>
        </w:rPr>
        <w:t xml:space="preserve"> illustrated the abilities of splenic macrophages to produce IL1 and </w:t>
      </w:r>
      <w:r>
        <w:rPr>
          <w:rStyle w:val="Hervorhebung"/>
          <w:rFonts w:ascii="Times New Roman" w:hAnsi="Times New Roman"/>
          <w:i w:val="0"/>
          <w:iCs w:val="0"/>
          <w:color w:val="000000"/>
        </w:rPr>
        <w:t>TNFα</w:t>
      </w:r>
      <w:r>
        <w:rPr>
          <w:rStyle w:val="Hervorhebung"/>
          <w:rFonts w:ascii="Times New Roman" w:hAnsi="Times New Roman"/>
          <w:i w:val="0"/>
          <w:iCs w:val="0"/>
        </w:rPr>
        <w:t xml:space="preserve"> during the primary infection of </w:t>
      </w:r>
      <w:r>
        <w:rPr>
          <w:rStyle w:val="Hervorhebung"/>
          <w:rFonts w:ascii="Times New Roman" w:hAnsi="Times New Roman"/>
        </w:rPr>
        <w:t xml:space="preserve">E. tenella </w:t>
      </w:r>
      <w:r>
        <w:rPr>
          <w:rStyle w:val="Hervorhebung"/>
          <w:rFonts w:ascii="Times New Roman" w:hAnsi="Times New Roman"/>
          <w:i w:val="0"/>
          <w:iCs w:val="0"/>
        </w:rPr>
        <w:t xml:space="preserve">and </w:t>
      </w:r>
      <w:r>
        <w:rPr>
          <w:rStyle w:val="Hervorhebung"/>
          <w:rFonts w:ascii="Times New Roman" w:hAnsi="Times New Roman"/>
        </w:rPr>
        <w:t>E. maxima</w:t>
      </w:r>
      <w:r>
        <w:rPr>
          <w:rStyle w:val="Hervorhebung"/>
          <w:rFonts w:ascii="Times New Roman" w:hAnsi="Times New Roman"/>
          <w:i w:val="0"/>
          <w:iCs w:val="0"/>
        </w:rPr>
        <w:t>. The expression of chicken Toll-</w:t>
      </w:r>
      <w:ins w:id="458" w:author="xx" w:date="2018-06-24T14:47:00Z">
        <w:r w:rsidR="005A7BF2">
          <w:rPr>
            <w:rStyle w:val="Hervorhebung"/>
            <w:rFonts w:ascii="Times New Roman" w:hAnsi="Times New Roman"/>
            <w:i w:val="0"/>
            <w:iCs w:val="0"/>
          </w:rPr>
          <w:t>l</w:t>
        </w:r>
      </w:ins>
      <w:del w:id="459" w:author="xx" w:date="2018-06-24T14:47:00Z">
        <w:r w:rsidDel="005A7BF2">
          <w:rPr>
            <w:rStyle w:val="Hervorhebung"/>
            <w:rFonts w:ascii="Times New Roman" w:hAnsi="Times New Roman"/>
            <w:i w:val="0"/>
            <w:iCs w:val="0"/>
          </w:rPr>
          <w:delText>L</w:delText>
        </w:r>
      </w:del>
      <w:proofErr w:type="gramStart"/>
      <w:r>
        <w:rPr>
          <w:rStyle w:val="Hervorhebung"/>
          <w:rFonts w:ascii="Times New Roman" w:hAnsi="Times New Roman"/>
          <w:i w:val="0"/>
          <w:iCs w:val="0"/>
        </w:rPr>
        <w:t>ike</w:t>
      </w:r>
      <w:proofErr w:type="gramEnd"/>
      <w:r>
        <w:rPr>
          <w:rStyle w:val="Hervorhebung"/>
          <w:rFonts w:ascii="Times New Roman" w:hAnsi="Times New Roman"/>
          <w:i w:val="0"/>
          <w:iCs w:val="0"/>
        </w:rPr>
        <w:t xml:space="preserve"> receptors (TLR3,</w:t>
      </w:r>
      <w:ins w:id="460" w:author="Weyrich, Alexandra" w:date="2018-06-04T16:28:00Z">
        <w:r w:rsidR="00D02453">
          <w:rPr>
            <w:rStyle w:val="Hervorhebung"/>
            <w:rFonts w:ascii="Times New Roman" w:hAnsi="Times New Roman"/>
            <w:i w:val="0"/>
            <w:iCs w:val="0"/>
          </w:rPr>
          <w:t xml:space="preserve"> </w:t>
        </w:r>
      </w:ins>
      <w:r>
        <w:rPr>
          <w:rStyle w:val="Hervorhebung"/>
          <w:rFonts w:ascii="Times New Roman" w:hAnsi="Times New Roman"/>
          <w:i w:val="0"/>
          <w:iCs w:val="0"/>
        </w:rPr>
        <w:t>TLR15), signal adaptor (MyD88)</w:t>
      </w:r>
      <w:r>
        <w:rPr>
          <w:rStyle w:val="Hervorhebung"/>
          <w:rFonts w:ascii="Times New Roman" w:hAnsi="Times New Roman"/>
        </w:rPr>
        <w:t xml:space="preserve"> </w:t>
      </w:r>
      <w:bookmarkStart w:id="461" w:name="__UnoMark__10570_2905672918"/>
      <w:r>
        <w:rPr>
          <w:rStyle w:val="Hervorhebung"/>
          <w:rFonts w:ascii="Times New Roman" w:hAnsi="Times New Roman"/>
        </w:rPr>
        <w:t>(Zhou et al., 2014)</w:t>
      </w:r>
      <w:bookmarkEnd w:id="461"/>
      <w:r>
        <w:rPr>
          <w:rStyle w:val="Hervorhebung"/>
          <w:rFonts w:ascii="Times New Roman" w:hAnsi="Times New Roman"/>
          <w:color w:val="000000"/>
        </w:rPr>
        <w:t xml:space="preserve"> </w:t>
      </w:r>
      <w:r>
        <w:rPr>
          <w:rStyle w:val="Hervorhebung"/>
          <w:rFonts w:ascii="Times New Roman" w:hAnsi="Times New Roman"/>
          <w:i w:val="0"/>
          <w:iCs w:val="0"/>
          <w:color w:val="000000"/>
        </w:rPr>
        <w:t>a</w:t>
      </w:r>
      <w:r>
        <w:rPr>
          <w:rStyle w:val="Hervorhebung"/>
          <w:rFonts w:ascii="Times New Roman" w:hAnsi="Times New Roman"/>
          <w:i w:val="0"/>
          <w:iCs w:val="0"/>
        </w:rPr>
        <w:t xml:space="preserve">nd IFNy </w:t>
      </w:r>
      <w:bookmarkStart w:id="462" w:name="__UnoMark__10569_2905672918"/>
      <w:r>
        <w:rPr>
          <w:rStyle w:val="Hervorhebung"/>
          <w:rFonts w:ascii="Times New Roman" w:hAnsi="Times New Roman"/>
          <w:i w:val="0"/>
          <w:iCs w:val="0"/>
        </w:rPr>
        <w:t>(Rothwell et al., 2000)</w:t>
      </w:r>
      <w:bookmarkEnd w:id="462"/>
      <w:r>
        <w:rPr>
          <w:rStyle w:val="Hervorhebung"/>
          <w:rFonts w:ascii="Times New Roman" w:hAnsi="Times New Roman"/>
          <w:i w:val="0"/>
          <w:iCs w:val="0"/>
        </w:rPr>
        <w:t xml:space="preserve"> has been detected in the spleen of chickens as a response to infection with </w:t>
      </w:r>
      <w:r>
        <w:rPr>
          <w:rStyle w:val="Hervorhebung"/>
          <w:rFonts w:ascii="Times New Roman" w:hAnsi="Times New Roman"/>
        </w:rPr>
        <w:t>E. tenella</w:t>
      </w:r>
      <w:r>
        <w:rPr>
          <w:rStyle w:val="Hervorhebung"/>
          <w:rFonts w:ascii="Times New Roman" w:hAnsi="Times New Roman"/>
          <w:i w:val="0"/>
          <w:iCs w:val="0"/>
          <w:color w:val="000000"/>
        </w:rPr>
        <w:t>.</w:t>
      </w:r>
      <w:r>
        <w:rPr>
          <w:rFonts w:ascii="Times New Roman" w:hAnsi="Times New Roman"/>
          <w:color w:val="000000"/>
        </w:rPr>
        <w:t xml:space="preserve">  </w:t>
      </w:r>
      <w:r>
        <w:rPr>
          <w:rFonts w:ascii="Times New Roman" w:hAnsi="Times New Roman"/>
          <w:color w:val="000000"/>
        </w:rPr>
        <w:commentReference w:id="463"/>
      </w:r>
    </w:p>
    <w:p w14:paraId="39AA1C3B" w14:textId="35BC5D51" w:rsidR="007D75FA" w:rsidRDefault="00132A20" w:rsidP="00ED6157">
      <w:pPr>
        <w:tabs>
          <w:tab w:val="left" w:pos="6382"/>
        </w:tabs>
        <w:spacing w:before="57" w:after="57" w:line="360" w:lineRule="auto"/>
        <w:jc w:val="both"/>
        <w:rPr>
          <w:rFonts w:ascii="Times New Roman" w:hAnsi="Times New Roman"/>
          <w:sz w:val="26"/>
          <w:szCs w:val="26"/>
        </w:rPr>
      </w:pPr>
      <w:r>
        <w:rPr>
          <w:rFonts w:ascii="Times New Roman" w:hAnsi="Times New Roman"/>
        </w:rPr>
        <w:t xml:space="preserve">In the 60 plus years since its isolation, the </w:t>
      </w:r>
      <w:r>
        <w:rPr>
          <w:rFonts w:ascii="Times New Roman" w:hAnsi="Times New Roman"/>
          <w:i/>
          <w:iCs/>
        </w:rPr>
        <w:t>E. flaciformis</w:t>
      </w:r>
      <w:r>
        <w:rPr>
          <w:rFonts w:ascii="Times New Roman" w:hAnsi="Times New Roman"/>
        </w:rPr>
        <w:t xml:space="preserve"> Bayer Haberkorn isolate has become the most commonly used laboratory isolate of rodent </w:t>
      </w:r>
      <w:r>
        <w:rPr>
          <w:rFonts w:ascii="Times New Roman" w:hAnsi="Times New Roman"/>
          <w:i/>
          <w:iCs/>
        </w:rPr>
        <w:t>Eimeria</w:t>
      </w:r>
      <w:r>
        <w:rPr>
          <w:rFonts w:ascii="Times New Roman" w:hAnsi="Times New Roman"/>
        </w:rPr>
        <w:t>. In the present study, we compare</w:t>
      </w:r>
      <w:ins w:id="464" w:author="xx" w:date="2018-06-24T14:50:00Z">
        <w:r w:rsidR="00131135">
          <w:rPr>
            <w:rFonts w:ascii="Times New Roman" w:hAnsi="Times New Roman"/>
          </w:rPr>
          <w:t>d</w:t>
        </w:r>
      </w:ins>
      <w:r>
        <w:rPr>
          <w:rFonts w:ascii="Times New Roman" w:hAnsi="Times New Roman"/>
        </w:rPr>
        <w:t xml:space="preserve"> infection of mice (NMRI) with the laboratory isolate </w:t>
      </w:r>
      <w:r>
        <w:rPr>
          <w:rFonts w:ascii="Times New Roman" w:hAnsi="Times New Roman"/>
          <w:i/>
          <w:iCs/>
        </w:rPr>
        <w:t>E. flaciformis</w:t>
      </w:r>
      <w:r>
        <w:rPr>
          <w:rFonts w:ascii="Times New Roman" w:hAnsi="Times New Roman"/>
        </w:rPr>
        <w:t xml:space="preserve"> BayerHaberkorn (falL), wild derived is</w:t>
      </w:r>
      <w:del w:id="465" w:author="Weyrich, Alexandra" w:date="2018-05-29T16:04:00Z">
        <w:r w:rsidDel="00A965B9">
          <w:rPr>
            <w:rFonts w:ascii="Times New Roman" w:hAnsi="Times New Roman"/>
          </w:rPr>
          <w:delText>l</w:delText>
        </w:r>
      </w:del>
      <w:r>
        <w:rPr>
          <w:rFonts w:ascii="Times New Roman" w:hAnsi="Times New Roman"/>
        </w:rPr>
        <w:t>o</w:t>
      </w:r>
      <w:ins w:id="466" w:author="Weyrich, Alexandra" w:date="2018-05-29T16:04:00Z">
        <w:r w:rsidR="00A965B9">
          <w:rPr>
            <w:rFonts w:ascii="Times New Roman" w:hAnsi="Times New Roman"/>
          </w:rPr>
          <w:t>l</w:t>
        </w:r>
      </w:ins>
      <w:del w:id="467" w:author="xx" w:date="2018-06-24T14:49:00Z">
        <w:r w:rsidDel="00131135">
          <w:rPr>
            <w:rFonts w:ascii="Times New Roman" w:hAnsi="Times New Roman"/>
          </w:rPr>
          <w:delText>t</w:delText>
        </w:r>
      </w:del>
      <w:r>
        <w:rPr>
          <w:rFonts w:ascii="Times New Roman" w:hAnsi="Times New Roman"/>
        </w:rPr>
        <w:t xml:space="preserve">ates of </w:t>
      </w:r>
      <w:r>
        <w:rPr>
          <w:rFonts w:ascii="Times New Roman" w:hAnsi="Times New Roman"/>
          <w:i/>
          <w:iCs/>
        </w:rPr>
        <w:t xml:space="preserve">E. flaciformis </w:t>
      </w:r>
      <w:r>
        <w:rPr>
          <w:rFonts w:ascii="Times New Roman" w:hAnsi="Times New Roman"/>
        </w:rPr>
        <w:t xml:space="preserve">(falW) and </w:t>
      </w:r>
      <w:r>
        <w:rPr>
          <w:rFonts w:ascii="Times New Roman" w:hAnsi="Times New Roman"/>
          <w:i/>
          <w:iCs/>
        </w:rPr>
        <w:t>E. ferrisi</w:t>
      </w:r>
      <w:r>
        <w:rPr>
          <w:rFonts w:ascii="Times New Roman" w:hAnsi="Times New Roman"/>
        </w:rPr>
        <w:t xml:space="preserve"> Levine and Evens, 1965 (ferW).</w:t>
      </w:r>
      <w:r>
        <w:rPr>
          <w:rStyle w:val="Hervorhebung"/>
          <w:rFonts w:ascii="Times New Roman" w:hAnsi="Times New Roman"/>
          <w:i w:val="0"/>
          <w:iCs w:val="0"/>
          <w:color w:val="000000"/>
        </w:rPr>
        <w:t xml:space="preserve"> We asses</w:t>
      </w:r>
      <w:ins w:id="468" w:author="xx" w:date="2018-06-11T14:32:00Z">
        <w:r w:rsidR="0016678C">
          <w:rPr>
            <w:rStyle w:val="Hervorhebung"/>
            <w:rFonts w:ascii="Times New Roman" w:hAnsi="Times New Roman"/>
            <w:i w:val="0"/>
            <w:iCs w:val="0"/>
            <w:color w:val="000000"/>
          </w:rPr>
          <w:t>s</w:t>
        </w:r>
      </w:ins>
      <w:ins w:id="469" w:author="xx" w:date="2018-06-24T14:50:00Z">
        <w:r w:rsidR="00131135">
          <w:rPr>
            <w:rStyle w:val="Hervorhebung"/>
            <w:rFonts w:ascii="Times New Roman" w:hAnsi="Times New Roman"/>
            <w:i w:val="0"/>
            <w:iCs w:val="0"/>
            <w:color w:val="000000"/>
          </w:rPr>
          <w:t>ed</w:t>
        </w:r>
      </w:ins>
      <w:r>
        <w:rPr>
          <w:rStyle w:val="Hervorhebung"/>
          <w:rFonts w:ascii="Times New Roman" w:hAnsi="Times New Roman"/>
          <w:i w:val="0"/>
          <w:iCs w:val="0"/>
          <w:color w:val="000000"/>
        </w:rPr>
        <w:t xml:space="preserve"> similarities and differences in proliferation of tissue stages, oocyst shedding, induced patholog</w:t>
      </w:r>
      <w:ins w:id="470" w:author="xx" w:date="2018-06-11T14:33:00Z">
        <w:r w:rsidR="002B439E">
          <w:rPr>
            <w:rStyle w:val="Hervorhebung"/>
            <w:rFonts w:ascii="Times New Roman" w:hAnsi="Times New Roman"/>
            <w:i w:val="0"/>
            <w:iCs w:val="0"/>
            <w:color w:val="000000"/>
          </w:rPr>
          <w:t>ical</w:t>
        </w:r>
      </w:ins>
      <w:del w:id="471" w:author="xx" w:date="2018-06-11T14:33:00Z">
        <w:r w:rsidDel="002B439E">
          <w:rPr>
            <w:rStyle w:val="Hervorhebung"/>
            <w:rFonts w:ascii="Times New Roman" w:hAnsi="Times New Roman"/>
            <w:i w:val="0"/>
            <w:iCs w:val="0"/>
            <w:color w:val="000000"/>
          </w:rPr>
          <w:delText>y</w:delText>
        </w:r>
      </w:del>
      <w:ins w:id="472" w:author="xx" w:date="2018-06-11T14:33:00Z">
        <w:r w:rsidR="002B439E">
          <w:rPr>
            <w:rStyle w:val="Hervorhebung"/>
            <w:rFonts w:ascii="Times New Roman" w:hAnsi="Times New Roman"/>
            <w:i w:val="0"/>
            <w:iCs w:val="0"/>
            <w:color w:val="000000"/>
          </w:rPr>
          <w:t xml:space="preserve"> changes</w:t>
        </w:r>
      </w:ins>
      <w:r>
        <w:rPr>
          <w:rStyle w:val="Hervorhebung"/>
          <w:rFonts w:ascii="Times New Roman" w:hAnsi="Times New Roman"/>
          <w:i w:val="0"/>
          <w:iCs w:val="0"/>
          <w:color w:val="000000"/>
        </w:rPr>
        <w:t xml:space="preserve"> and immune response </w:t>
      </w:r>
      <w:r>
        <w:rPr>
          <w:rFonts w:ascii="Times New Roman" w:hAnsi="Times New Roman"/>
          <w:color w:val="000000"/>
        </w:rPr>
        <w:t xml:space="preserve">between two different </w:t>
      </w:r>
      <w:r>
        <w:rPr>
          <w:rFonts w:ascii="Times New Roman" w:hAnsi="Times New Roman"/>
          <w:i/>
          <w:iCs/>
          <w:color w:val="000000"/>
        </w:rPr>
        <w:t>Eimeria</w:t>
      </w:r>
      <w:r>
        <w:rPr>
          <w:rFonts w:ascii="Times New Roman" w:hAnsi="Times New Roman"/>
          <w:color w:val="000000"/>
        </w:rPr>
        <w:t xml:space="preserve"> species and use</w:t>
      </w:r>
      <w:ins w:id="473" w:author="xx" w:date="2018-06-24T14:50:00Z">
        <w:r w:rsidR="00131135">
          <w:rPr>
            <w:rFonts w:ascii="Times New Roman" w:hAnsi="Times New Roman"/>
            <w:color w:val="000000"/>
          </w:rPr>
          <w:t>d</w:t>
        </w:r>
      </w:ins>
      <w:r>
        <w:rPr>
          <w:rFonts w:ascii="Times New Roman" w:hAnsi="Times New Roman"/>
          <w:color w:val="000000"/>
        </w:rPr>
        <w:t xml:space="preserve"> these differences as a background to </w:t>
      </w:r>
      <w:r>
        <w:rPr>
          <w:rFonts w:ascii="Times New Roman" w:hAnsi="Times New Roman"/>
          <w:color w:val="000000"/>
        </w:rPr>
        <w:lastRenderedPageBreak/>
        <w:t xml:space="preserve">compare </w:t>
      </w:r>
      <w:r>
        <w:rPr>
          <w:rFonts w:ascii="Times New Roman" w:hAnsi="Times New Roman"/>
          <w:color w:val="222222"/>
        </w:rPr>
        <w:t xml:space="preserve">the laboratory isolate of </w:t>
      </w:r>
      <w:r>
        <w:rPr>
          <w:rFonts w:ascii="Times New Roman" w:hAnsi="Times New Roman"/>
          <w:i/>
          <w:iCs/>
          <w:color w:val="222222"/>
        </w:rPr>
        <w:t>E. falciformis</w:t>
      </w:r>
      <w:r>
        <w:rPr>
          <w:rFonts w:ascii="Times New Roman" w:hAnsi="Times New Roman"/>
          <w:color w:val="222222"/>
        </w:rPr>
        <w:t xml:space="preserve"> (BayerHaberkonrn) with a novel field isolate of the same species. </w:t>
      </w:r>
    </w:p>
    <w:p w14:paraId="4E09E0F2" w14:textId="77777777" w:rsidR="007D75FA" w:rsidRDefault="00132A20" w:rsidP="00ED6157">
      <w:pPr>
        <w:pStyle w:val="berschrift2"/>
        <w:spacing w:line="360" w:lineRule="auto"/>
        <w:jc w:val="both"/>
        <w:rPr>
          <w:rFonts w:ascii="Times New Roman" w:hAnsi="Times New Roman"/>
          <w:sz w:val="26"/>
          <w:szCs w:val="26"/>
        </w:rPr>
      </w:pPr>
      <w:r>
        <w:rPr>
          <w:rFonts w:ascii="Times New Roman" w:hAnsi="Times New Roman"/>
          <w:sz w:val="26"/>
          <w:szCs w:val="26"/>
        </w:rPr>
        <w:t xml:space="preserve">RESULTS </w:t>
      </w:r>
    </w:p>
    <w:p w14:paraId="6C0771C3" w14:textId="77777777" w:rsidR="007D75FA" w:rsidRDefault="00132A20" w:rsidP="00ED6157">
      <w:pPr>
        <w:pStyle w:val="berschrift3"/>
        <w:spacing w:line="360" w:lineRule="auto"/>
        <w:jc w:val="both"/>
        <w:rPr>
          <w:rFonts w:ascii="Times New Roman" w:hAnsi="Times New Roman"/>
          <w:color w:val="000000"/>
          <w:sz w:val="26"/>
          <w:szCs w:val="26"/>
        </w:rPr>
      </w:pPr>
      <w:r>
        <w:rPr>
          <w:rFonts w:ascii="Times New Roman" w:hAnsi="Times New Roman"/>
          <w:color w:val="000000"/>
          <w:sz w:val="26"/>
          <w:szCs w:val="26"/>
        </w:rPr>
        <w:t>Dynamics of infection and b</w:t>
      </w:r>
      <w:r>
        <w:rPr>
          <w:rFonts w:ascii="Times New Roman" w:hAnsi="Times New Roman"/>
          <w:color w:val="000000"/>
          <w:sz w:val="24"/>
          <w:szCs w:val="24"/>
        </w:rPr>
        <w:t xml:space="preserve">ody weight loss differ between </w:t>
      </w:r>
      <w:r w:rsidRPr="006B6C9C">
        <w:rPr>
          <w:rFonts w:ascii="Times New Roman" w:hAnsi="Times New Roman"/>
          <w:i/>
          <w:color w:val="000000"/>
          <w:sz w:val="24"/>
          <w:szCs w:val="24"/>
          <w:rPrChange w:id="474" w:author="Weyrich, Alexandra" w:date="2018-05-28T17:06:00Z">
            <w:rPr>
              <w:rFonts w:ascii="Times New Roman" w:eastAsia="SimSun" w:hAnsi="Times New Roman" w:cs="Lucida Sans"/>
              <w:b w:val="0"/>
              <w:bCs w:val="0"/>
              <w:color w:val="000000"/>
              <w:sz w:val="24"/>
              <w:szCs w:val="24"/>
            </w:rPr>
          </w:rPrChange>
        </w:rPr>
        <w:t>Eimeria</w:t>
      </w:r>
      <w:r>
        <w:rPr>
          <w:rFonts w:ascii="Times New Roman" w:hAnsi="Times New Roman"/>
          <w:color w:val="000000"/>
          <w:sz w:val="24"/>
          <w:szCs w:val="24"/>
        </w:rPr>
        <w:t xml:space="preserve"> species</w:t>
      </w:r>
    </w:p>
    <w:p w14:paraId="74A43B79" w14:textId="51B9AAA9" w:rsidR="007D75FA" w:rsidRPr="006B6C9C" w:rsidRDefault="00132A20" w:rsidP="00ED6157">
      <w:pPr>
        <w:pStyle w:val="Textkrper"/>
        <w:spacing w:line="360" w:lineRule="auto"/>
        <w:jc w:val="both"/>
        <w:rPr>
          <w:rFonts w:ascii="Times New Roman" w:hAnsi="Times New Roman"/>
          <w:color w:val="000000"/>
          <w:highlight w:val="white"/>
          <w:rPrChange w:id="475" w:author="Weyrich, Alexandra" w:date="2018-05-28T17:10:00Z">
            <w:rPr>
              <w:rFonts w:ascii="Times New Roman" w:hAnsi="Times New Roman"/>
            </w:rPr>
          </w:rPrChange>
        </w:rPr>
      </w:pPr>
      <w:r>
        <w:rPr>
          <w:rFonts w:ascii="Times New Roman" w:hAnsi="Times New Roman"/>
        </w:rPr>
        <w:t xml:space="preserve">We infected mice with three different </w:t>
      </w:r>
      <w:r>
        <w:rPr>
          <w:rFonts w:ascii="Times New Roman" w:hAnsi="Times New Roman"/>
          <w:i/>
          <w:iCs/>
        </w:rPr>
        <w:t>Eimeria</w:t>
      </w:r>
      <w:r>
        <w:rPr>
          <w:rFonts w:ascii="Times New Roman" w:hAnsi="Times New Roman"/>
        </w:rPr>
        <w:t xml:space="preserve"> isolates and followed the </w:t>
      </w:r>
      <w:ins w:id="476" w:author="Weyrich, Alexandra" w:date="2018-05-28T11:11:00Z">
        <w:r w:rsidR="00B43EFD">
          <w:rPr>
            <w:rFonts w:ascii="Times New Roman" w:hAnsi="Times New Roman"/>
          </w:rPr>
          <w:t xml:space="preserve">progression of </w:t>
        </w:r>
      </w:ins>
      <w:r>
        <w:rPr>
          <w:rFonts w:ascii="Times New Roman" w:hAnsi="Times New Roman"/>
        </w:rPr>
        <w:t>infection</w:t>
      </w:r>
      <w:ins w:id="477" w:author="Weyrich, Alexandra" w:date="2018-05-28T11:28:00Z">
        <w:r w:rsidR="00B96B9F">
          <w:rPr>
            <w:rFonts w:ascii="Times New Roman" w:hAnsi="Times New Roman"/>
          </w:rPr>
          <w:t xml:space="preserve"> </w:t>
        </w:r>
      </w:ins>
      <w:ins w:id="478" w:author="Weyrich, Alexandra" w:date="2018-05-28T17:08:00Z">
        <w:r w:rsidR="006B6C9C">
          <w:rPr>
            <w:rFonts w:ascii="Times New Roman" w:hAnsi="Times New Roman"/>
          </w:rPr>
          <w:t xml:space="preserve">by measuring </w:t>
        </w:r>
      </w:ins>
      <w:ins w:id="479" w:author="Weyrich, Alexandra" w:date="2018-05-28T11:28:00Z">
        <w:r w:rsidR="00B96B9F">
          <w:rPr>
            <w:rFonts w:ascii="Times New Roman" w:hAnsi="Times New Roman"/>
          </w:rPr>
          <w:t>parasite reproduction and host body weight loss</w:t>
        </w:r>
      </w:ins>
      <w:r>
        <w:rPr>
          <w:rFonts w:ascii="Times New Roman" w:hAnsi="Times New Roman"/>
        </w:rPr>
        <w:t xml:space="preserve">. </w:t>
      </w:r>
      <w:ins w:id="480" w:author="Weyrich, Alexandra" w:date="2018-05-28T11:12:00Z">
        <w:r w:rsidR="00B43EFD">
          <w:rPr>
            <w:rFonts w:ascii="Times New Roman" w:hAnsi="Times New Roman"/>
          </w:rPr>
          <w:t xml:space="preserve">We assessed </w:t>
        </w:r>
      </w:ins>
      <w:del w:id="481" w:author="Weyrich, Alexandra" w:date="2018-05-28T11:12:00Z">
        <w:r w:rsidDel="00B43EFD">
          <w:rPr>
            <w:rFonts w:ascii="Times New Roman" w:hAnsi="Times New Roman"/>
          </w:rPr>
          <w:delText>A</w:delText>
        </w:r>
      </w:del>
      <w:del w:id="482" w:author="Weyrich, Alexandra" w:date="2018-05-28T11:16:00Z">
        <w:r w:rsidDel="00B43EFD">
          <w:rPr>
            <w:rFonts w:ascii="Times New Roman" w:hAnsi="Times New Roman"/>
          </w:rPr>
          <w:delText xml:space="preserve"> time course of the </w:delText>
        </w:r>
      </w:del>
      <w:r>
        <w:rPr>
          <w:rFonts w:ascii="Times New Roman" w:hAnsi="Times New Roman"/>
        </w:rPr>
        <w:t>parasite repr</w:t>
      </w:r>
      <w:r>
        <w:rPr>
          <w:rFonts w:ascii="Times New Roman" w:hAnsi="Times New Roman"/>
          <w:color w:val="000000"/>
          <w:highlight w:val="white"/>
        </w:rPr>
        <w:t xml:space="preserve">oduction </w:t>
      </w:r>
      <w:del w:id="483" w:author="Weyrich, Alexandra" w:date="2018-05-28T11:12:00Z">
        <w:r w:rsidDel="00B43EFD">
          <w:rPr>
            <w:rFonts w:ascii="Times New Roman" w:hAnsi="Times New Roman"/>
            <w:color w:val="000000"/>
            <w:highlight w:val="white"/>
          </w:rPr>
          <w:delText xml:space="preserve">assessed </w:delText>
        </w:r>
      </w:del>
      <w:r>
        <w:rPr>
          <w:rFonts w:ascii="Times New Roman" w:hAnsi="Times New Roman"/>
          <w:color w:val="000000"/>
          <w:highlight w:val="white"/>
        </w:rPr>
        <w:t xml:space="preserve">via oocyst shedding </w:t>
      </w:r>
      <w:ins w:id="484" w:author="Weyrich, Alexandra" w:date="2018-05-28T11:17:00Z">
        <w:r w:rsidR="00B43EFD">
          <w:rPr>
            <w:rFonts w:ascii="Times New Roman" w:hAnsi="Times New Roman"/>
            <w:color w:val="000000"/>
            <w:highlight w:val="white"/>
          </w:rPr>
          <w:t xml:space="preserve">from </w:t>
        </w:r>
      </w:ins>
      <w:ins w:id="485" w:author="Weyrich, Alexandra" w:date="2018-05-28T11:19:00Z">
        <w:r w:rsidR="004C0A83">
          <w:rPr>
            <w:rFonts w:ascii="Times New Roman" w:hAnsi="Times New Roman"/>
            <w:color w:val="000000"/>
            <w:highlight w:val="white"/>
          </w:rPr>
          <w:t>tw</w:t>
        </w:r>
      </w:ins>
      <w:ins w:id="486" w:author="Weyrich, Alexandra" w:date="2018-05-28T17:10:00Z">
        <w:r w:rsidR="006B6C9C">
          <w:rPr>
            <w:rFonts w:ascii="Times New Roman" w:hAnsi="Times New Roman"/>
            <w:color w:val="000000"/>
            <w:highlight w:val="white"/>
          </w:rPr>
          <w:t>o</w:t>
        </w:r>
      </w:ins>
      <w:ins w:id="487" w:author="Weyrich, Alexandra" w:date="2018-05-28T11:19:00Z">
        <w:r w:rsidR="004C0A83">
          <w:rPr>
            <w:rFonts w:ascii="Times New Roman" w:hAnsi="Times New Roman"/>
            <w:color w:val="000000"/>
            <w:highlight w:val="white"/>
          </w:rPr>
          <w:t xml:space="preserve"> </w:t>
        </w:r>
      </w:ins>
      <w:ins w:id="488" w:author="Weyrich, Alexandra" w:date="2018-05-28T17:10:00Z">
        <w:r w:rsidR="006B6C9C">
          <w:rPr>
            <w:rFonts w:ascii="Times New Roman" w:hAnsi="Times New Roman"/>
            <w:color w:val="000000"/>
            <w:highlight w:val="white"/>
          </w:rPr>
          <w:t>to eleven days</w:t>
        </w:r>
      </w:ins>
      <w:ins w:id="489" w:author="Weyrich, Alexandra" w:date="2018-05-28T11:19:00Z">
        <w:r w:rsidR="004C0A83">
          <w:rPr>
            <w:rFonts w:ascii="Times New Roman" w:hAnsi="Times New Roman"/>
            <w:color w:val="000000"/>
            <w:highlight w:val="white"/>
          </w:rPr>
          <w:t xml:space="preserve"> after infection (dpi) </w:t>
        </w:r>
      </w:ins>
      <w:ins w:id="490" w:author="Weyrich, Alexandra" w:date="2018-05-28T11:12:00Z">
        <w:r w:rsidR="00B43EFD">
          <w:rPr>
            <w:rFonts w:ascii="Times New Roman" w:hAnsi="Times New Roman"/>
            <w:color w:val="000000"/>
            <w:highlight w:val="white"/>
          </w:rPr>
          <w:t>(</w:t>
        </w:r>
      </w:ins>
      <w:del w:id="491" w:author="Weyrich, Alexandra" w:date="2018-05-28T11:12:00Z">
        <w:r w:rsidDel="00B43EFD">
          <w:rPr>
            <w:rFonts w:ascii="Times New Roman" w:hAnsi="Times New Roman"/>
            <w:color w:val="000000"/>
            <w:highlight w:val="white"/>
          </w:rPr>
          <w:delText xml:space="preserve">is shown in </w:delText>
        </w:r>
      </w:del>
      <w:r>
        <w:rPr>
          <w:rFonts w:ascii="Times New Roman" w:hAnsi="Times New Roman"/>
          <w:color w:val="000000"/>
          <w:highlight w:val="white"/>
        </w:rPr>
        <w:t>Figure 1a</w:t>
      </w:r>
      <w:ins w:id="492" w:author="Weyrich, Alexandra" w:date="2018-05-28T11:12:00Z">
        <w:r w:rsidR="00B43EFD">
          <w:rPr>
            <w:rFonts w:ascii="Times New Roman" w:hAnsi="Times New Roman"/>
            <w:color w:val="000000"/>
            <w:highlight w:val="white"/>
          </w:rPr>
          <w:t>)</w:t>
        </w:r>
      </w:ins>
      <w:r>
        <w:rPr>
          <w:rFonts w:ascii="Times New Roman" w:hAnsi="Times New Roman"/>
          <w:color w:val="000000"/>
          <w:highlight w:val="white"/>
        </w:rPr>
        <w:t xml:space="preserve">. </w:t>
      </w:r>
      <w:del w:id="493" w:author="Weyrich, Alexandra" w:date="2018-05-28T11:18:00Z">
        <w:r w:rsidDel="004C0A83">
          <w:rPr>
            <w:rFonts w:ascii="Times New Roman" w:hAnsi="Times New Roman"/>
            <w:color w:val="000000"/>
            <w:highlight w:val="white"/>
          </w:rPr>
          <w:delText xml:space="preserve">We used </w:delText>
        </w:r>
      </w:del>
      <w:ins w:id="494" w:author="Weyrich, Alexandra" w:date="2018-05-28T11:18:00Z">
        <w:r w:rsidR="004C0A83">
          <w:rPr>
            <w:rFonts w:ascii="Times New Roman" w:hAnsi="Times New Roman"/>
            <w:color w:val="000000"/>
            <w:highlight w:val="white"/>
          </w:rPr>
          <w:t>T</w:t>
        </w:r>
      </w:ins>
      <w:del w:id="495" w:author="Weyrich, Alexandra" w:date="2018-05-28T11:18:00Z">
        <w:r w:rsidDel="004C0A83">
          <w:rPr>
            <w:rFonts w:ascii="Times New Roman" w:hAnsi="Times New Roman"/>
            <w:color w:val="000000"/>
            <w:highlight w:val="white"/>
          </w:rPr>
          <w:delText>t</w:delText>
        </w:r>
      </w:del>
      <w:r>
        <w:rPr>
          <w:rFonts w:ascii="Times New Roman" w:hAnsi="Times New Roman"/>
          <w:color w:val="000000"/>
          <w:highlight w:val="white"/>
        </w:rPr>
        <w:t>he t</w:t>
      </w:r>
      <w:r>
        <w:rPr>
          <w:rFonts w:ascii="Times New Roman" w:hAnsi="Times New Roman"/>
          <w:color w:val="000000"/>
        </w:rPr>
        <w:t xml:space="preserve">wo </w:t>
      </w:r>
      <w:del w:id="496" w:author="xx" w:date="2018-06-24T14:52:00Z">
        <w:r w:rsidDel="00131135">
          <w:rPr>
            <w:rFonts w:ascii="Times New Roman" w:hAnsi="Times New Roman"/>
            <w:color w:val="000000"/>
          </w:rPr>
          <w:delText xml:space="preserve">different species </w:delText>
        </w:r>
      </w:del>
      <w:r>
        <w:rPr>
          <w:rFonts w:ascii="Times New Roman" w:hAnsi="Times New Roman"/>
          <w:i/>
          <w:iCs/>
          <w:color w:val="000000"/>
        </w:rPr>
        <w:t>E. flaciformis</w:t>
      </w:r>
      <w:r>
        <w:rPr>
          <w:rFonts w:ascii="Times New Roman" w:hAnsi="Times New Roman"/>
          <w:color w:val="000000"/>
        </w:rPr>
        <w:t xml:space="preserve"> </w:t>
      </w:r>
      <w:ins w:id="497" w:author="xx" w:date="2018-06-24T14:52:00Z">
        <w:r w:rsidR="00131135">
          <w:rPr>
            <w:rFonts w:ascii="Times New Roman" w:hAnsi="Times New Roman"/>
            <w:color w:val="000000"/>
          </w:rPr>
          <w:t xml:space="preserve">strains </w:t>
        </w:r>
      </w:ins>
      <w:r>
        <w:rPr>
          <w:rFonts w:ascii="Times New Roman" w:hAnsi="Times New Roman"/>
          <w:color w:val="000000"/>
        </w:rPr>
        <w:t xml:space="preserve">and </w:t>
      </w:r>
      <w:r>
        <w:rPr>
          <w:rFonts w:ascii="Times New Roman" w:hAnsi="Times New Roman"/>
          <w:i/>
          <w:iCs/>
          <w:color w:val="000000"/>
        </w:rPr>
        <w:t>E. ferrisi</w:t>
      </w:r>
      <w:r>
        <w:rPr>
          <w:rFonts w:ascii="Times New Roman" w:hAnsi="Times New Roman"/>
          <w:color w:val="000000"/>
        </w:rPr>
        <w:t xml:space="preserve"> </w:t>
      </w:r>
      <w:del w:id="498" w:author="Weyrich, Alexandra" w:date="2018-05-28T11:18:00Z">
        <w:r w:rsidDel="004C0A83">
          <w:rPr>
            <w:rFonts w:ascii="Times New Roman" w:hAnsi="Times New Roman"/>
            <w:color w:val="000000"/>
          </w:rPr>
          <w:delText xml:space="preserve">and </w:delText>
        </w:r>
      </w:del>
      <w:r>
        <w:rPr>
          <w:rFonts w:ascii="Times New Roman" w:hAnsi="Times New Roman"/>
          <w:color w:val="000000"/>
        </w:rPr>
        <w:t>show</w:t>
      </w:r>
      <w:ins w:id="499" w:author="Weyrich, Alexandra" w:date="2018-05-28T11:18:00Z">
        <w:r w:rsidR="004C0A83">
          <w:rPr>
            <w:rFonts w:ascii="Times New Roman" w:hAnsi="Times New Roman"/>
            <w:color w:val="000000"/>
          </w:rPr>
          <w:t>ed</w:t>
        </w:r>
      </w:ins>
      <w:del w:id="500" w:author="Weyrich, Alexandra" w:date="2018-05-28T11:18:00Z">
        <w:r w:rsidDel="004C0A83">
          <w:rPr>
            <w:rFonts w:ascii="Times New Roman" w:hAnsi="Times New Roman"/>
            <w:color w:val="000000"/>
          </w:rPr>
          <w:delText xml:space="preserve"> that these have</w:delText>
        </w:r>
      </w:del>
      <w:r>
        <w:rPr>
          <w:rFonts w:ascii="Times New Roman" w:hAnsi="Times New Roman"/>
          <w:color w:val="000000"/>
        </w:rPr>
        <w:t xml:space="preserve">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a peak intensity at 6 dpi, </w:t>
      </w:r>
      <w:ins w:id="501" w:author="Weyrich, Alexandra" w:date="2018-05-28T11:20:00Z">
        <w:del w:id="502" w:author="xx" w:date="2018-06-24T14:53:00Z">
          <w:r w:rsidR="004C0A83" w:rsidDel="00C83035">
            <w:rPr>
              <w:rFonts w:ascii="Times New Roman" w:hAnsi="Times New Roman"/>
            </w:rPr>
            <w:delText>it</w:delText>
          </w:r>
        </w:del>
      </w:ins>
      <w:ins w:id="503" w:author="xx" w:date="2018-06-24T14:53:00Z">
        <w:r w:rsidR="00C83035">
          <w:rPr>
            <w:rFonts w:ascii="Times New Roman" w:hAnsi="Times New Roman"/>
          </w:rPr>
          <w:t>which</w:t>
        </w:r>
      </w:ins>
      <w:ins w:id="504" w:author="Weyrich, Alexandra" w:date="2018-05-28T11:20:00Z">
        <w:r w:rsidR="004C0A83">
          <w:rPr>
            <w:rFonts w:ascii="Times New Roman" w:hAnsi="Times New Roman"/>
          </w:rPr>
          <w:t xml:space="preserve"> </w:t>
        </w:r>
      </w:ins>
      <w:r>
        <w:rPr>
          <w:rFonts w:ascii="Times New Roman" w:hAnsi="Times New Roman"/>
        </w:rPr>
        <w:t xml:space="preserve">was drastically reduced on 7 dpi (n = 12, U = 2.91, p = 0.002) and </w:t>
      </w:r>
      <w:ins w:id="505" w:author="xx" w:date="2018-06-24T14:53:00Z">
        <w:r w:rsidR="00C83035">
          <w:rPr>
            <w:rFonts w:ascii="Times New Roman" w:hAnsi="Times New Roman"/>
          </w:rPr>
          <w:t xml:space="preserve">fell </w:t>
        </w:r>
      </w:ins>
      <w:r>
        <w:rPr>
          <w:rFonts w:ascii="Times New Roman" w:hAnsi="Times New Roman"/>
        </w:rPr>
        <w:t>below detection levels on 10</w:t>
      </w:r>
      <w:ins w:id="506" w:author="Weyrich, Alexandra" w:date="2018-05-28T11:20:00Z">
        <w:r w:rsidR="004C0A83">
          <w:rPr>
            <w:rFonts w:ascii="Times New Roman" w:hAnsi="Times New Roman"/>
          </w:rPr>
          <w:t xml:space="preserve"> </w:t>
        </w:r>
      </w:ins>
      <w:r>
        <w:rPr>
          <w:rFonts w:ascii="Times New Roman" w:hAnsi="Times New Roman"/>
        </w:rPr>
        <w:t xml:space="preserve">dpi. Oocyst shedding of </w:t>
      </w:r>
      <w:r>
        <w:rPr>
          <w:rFonts w:ascii="Times New Roman" w:hAnsi="Times New Roman"/>
          <w:i/>
          <w:iCs/>
        </w:rPr>
        <w:t>E.</w:t>
      </w:r>
      <w:ins w:id="507" w:author="Weyrich, Alexandra" w:date="2018-05-28T11:23:00Z">
        <w:r w:rsidR="001A3E92">
          <w:rPr>
            <w:rFonts w:ascii="Times New Roman" w:hAnsi="Times New Roman"/>
            <w:i/>
            <w:iCs/>
          </w:rPr>
          <w:t xml:space="preserve"> </w:t>
        </w:r>
      </w:ins>
      <w:r>
        <w:rPr>
          <w:rFonts w:ascii="Times New Roman" w:hAnsi="Times New Roman"/>
          <w:i/>
          <w:iCs/>
        </w:rPr>
        <w:t>falciformis</w:t>
      </w:r>
      <w:r>
        <w:rPr>
          <w:rFonts w:ascii="Times New Roman" w:hAnsi="Times New Roman"/>
        </w:rPr>
        <w:t xml:space="preserve"> has a peak intensity at 8 dpi for the laboratory isolate BayerHaberkorn (falL) and </w:t>
      </w:r>
      <w:ins w:id="508" w:author="xx" w:date="2018-06-24T14:54:00Z">
        <w:r w:rsidR="00C83035">
          <w:rPr>
            <w:rFonts w:ascii="Times New Roman" w:hAnsi="Times New Roman"/>
          </w:rPr>
          <w:t xml:space="preserve">at </w:t>
        </w:r>
      </w:ins>
      <w:r>
        <w:rPr>
          <w:rFonts w:ascii="Times New Roman" w:hAnsi="Times New Roman"/>
        </w:rPr>
        <w:t xml:space="preserve">9 dpi for a novel, wild derived isolate (falW). The oocyst numbers declined after this peak in both isolates, but shedding was still detectable at 11 dpi when we ended the experiment and sacrificed all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w:t>
      </w:r>
      <w:del w:id="509" w:author="xx" w:date="2018-06-24T14:54:00Z">
        <w:r w:rsidDel="00C83035">
          <w:rPr>
            <w:rFonts w:ascii="Times New Roman" w:hAnsi="Times New Roman"/>
            <w:highlight w:val="white"/>
          </w:rPr>
          <w:delText xml:space="preserve">isolates </w:delText>
        </w:r>
      </w:del>
      <w:ins w:id="510" w:author="xx" w:date="2018-06-24T14:54:00Z">
        <w:r w:rsidR="00C83035">
          <w:rPr>
            <w:rFonts w:ascii="Times New Roman" w:hAnsi="Times New Roman"/>
            <w:highlight w:val="white"/>
          </w:rPr>
          <w:t xml:space="preserve">strains </w:t>
        </w:r>
      </w:ins>
      <w:r>
        <w:rPr>
          <w:rFonts w:ascii="Times New Roman" w:hAnsi="Times New Roman"/>
          <w:highlight w:val="white"/>
        </w:rPr>
        <w:t>we observed no difference in shedding intensity of oocyst</w:t>
      </w:r>
      <w:ins w:id="511" w:author="xx" w:date="2018-06-24T14:55:00Z">
        <w:r w:rsidR="00C83035">
          <w:rPr>
            <w:rFonts w:ascii="Times New Roman" w:hAnsi="Times New Roman"/>
            <w:highlight w:val="white"/>
          </w:rPr>
          <w:t>s</w:t>
        </w:r>
      </w:ins>
      <w:r>
        <w:rPr>
          <w:rFonts w:ascii="Times New Roman" w:hAnsi="Times New Roman"/>
          <w:highlight w:val="white"/>
        </w:rPr>
        <w:t xml:space="preserve"> at the peak day (n = 12, U = 0.24, p = 0.846) and </w:t>
      </w:r>
      <w:del w:id="512" w:author="xx" w:date="2018-06-24T14:55:00Z">
        <w:r w:rsidDel="00C83035">
          <w:rPr>
            <w:rFonts w:ascii="Times New Roman" w:hAnsi="Times New Roman"/>
            <w:highlight w:val="white"/>
          </w:rPr>
          <w:delText xml:space="preserve">also </w:delText>
        </w:r>
      </w:del>
      <w:r>
        <w:rPr>
          <w:rFonts w:ascii="Times New Roman" w:hAnsi="Times New Roman"/>
          <w:highlight w:val="white"/>
        </w:rPr>
        <w:t xml:space="preserve">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flaciformis</w:t>
      </w:r>
      <w:r>
        <w:rPr>
          <w:rFonts w:ascii="Times New Roman" w:hAnsi="Times New Roman"/>
          <w:highlight w:val="white"/>
        </w:rPr>
        <w:t xml:space="preserve"> </w:t>
      </w:r>
      <w:del w:id="513" w:author="xx" w:date="2018-06-24T14:55:00Z">
        <w:r w:rsidDel="00C83035">
          <w:rPr>
            <w:rFonts w:ascii="Times New Roman" w:hAnsi="Times New Roman"/>
            <w:highlight w:val="white"/>
          </w:rPr>
          <w:delText xml:space="preserve">isolates </w:delText>
        </w:r>
      </w:del>
      <w:ins w:id="514" w:author="xx" w:date="2018-06-24T14:55:00Z">
        <w:r w:rsidR="00C83035">
          <w:rPr>
            <w:rFonts w:ascii="Times New Roman" w:hAnsi="Times New Roman"/>
            <w:highlight w:val="white"/>
          </w:rPr>
          <w:t xml:space="preserve">strains </w:t>
        </w:r>
      </w:ins>
      <w:r>
        <w:rPr>
          <w:rFonts w:ascii="Times New Roman" w:hAnsi="Times New Roman"/>
          <w:highlight w:val="white"/>
        </w:rPr>
        <w:t xml:space="preserve">(ferW </w:t>
      </w:r>
      <w:r w:rsidRPr="001A3E92">
        <w:rPr>
          <w:rFonts w:ascii="Times New Roman" w:hAnsi="Times New Roman"/>
          <w:i/>
          <w:highlight w:val="white"/>
          <w:rPrChange w:id="515" w:author="Weyrich, Alexandra" w:date="2018-05-28T11:24:00Z">
            <w:rPr>
              <w:rFonts w:ascii="Times New Roman" w:hAnsi="Times New Roman"/>
              <w:highlight w:val="white"/>
            </w:rPr>
          </w:rPrChange>
        </w:rPr>
        <w:t>vs.</w:t>
      </w:r>
      <w:r>
        <w:rPr>
          <w:rFonts w:ascii="Times New Roman" w:hAnsi="Times New Roman"/>
          <w:highlight w:val="white"/>
        </w:rPr>
        <w:t xml:space="preserve"> falW, n = 12, U = 0.32, p= 0.777; ferW </w:t>
      </w:r>
      <w:r w:rsidRPr="001A3E92">
        <w:rPr>
          <w:rFonts w:ascii="Times New Roman" w:hAnsi="Times New Roman"/>
          <w:i/>
          <w:highlight w:val="white"/>
          <w:rPrChange w:id="516" w:author="Weyrich, Alexandra" w:date="2018-05-28T11:24:00Z">
            <w:rPr>
              <w:rFonts w:ascii="Times New Roman" w:hAnsi="Times New Roman"/>
              <w:highlight w:val="white"/>
            </w:rPr>
          </w:rPrChange>
        </w:rPr>
        <w:t>vs.</w:t>
      </w:r>
      <w:r>
        <w:rPr>
          <w:rFonts w:ascii="Times New Roman" w:hAnsi="Times New Roman"/>
          <w:highlight w:val="white"/>
        </w:rPr>
        <w:t xml:space="preserve"> falL, n = 12, U = 0.96, p= 0.37). </w:t>
      </w:r>
    </w:p>
    <w:p w14:paraId="5B8A980D" w14:textId="37FE6A8B" w:rsidR="007D75FA" w:rsidRDefault="00132A20" w:rsidP="00ED6157">
      <w:pPr>
        <w:spacing w:line="360" w:lineRule="auto"/>
        <w:jc w:val="both"/>
        <w:rPr>
          <w:rFonts w:ascii="Times New Roman" w:hAnsi="Times New Roman"/>
        </w:rPr>
      </w:pPr>
      <w:r>
        <w:rPr>
          <w:rFonts w:ascii="Times New Roman" w:hAnsi="Times New Roman"/>
        </w:rPr>
        <w:t>The time of patency (oocyst shedding) was characterized by body weight loss in infected mice in all three investigated infection groups</w:t>
      </w:r>
      <w:r>
        <w:rPr>
          <w:rFonts w:ascii="Times New Roman" w:hAnsi="Times New Roman"/>
          <w:color w:val="000000"/>
        </w:rPr>
        <w:t xml:space="preserve"> (Figure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falL (both dpi, n = 12, U = -2.89, p = 0.002) and falW (8dpi, n = 12, U = -2.41, p = 0.013; 9dpi, n = 12, U = -2.89, p = 0.002) isolates as compared to the control group. </w:t>
      </w:r>
      <w:del w:id="517" w:author="xx" w:date="2018-06-24T14:58:00Z">
        <w:r w:rsidDel="00C83035">
          <w:rPr>
            <w:rFonts w:ascii="Times New Roman" w:hAnsi="Times New Roman"/>
          </w:rPr>
          <w:delText xml:space="preserve">At later time points sample sizes for infected groups were likely too low for significant results on weight loss. </w:delText>
        </w:r>
      </w:del>
      <w:r>
        <w:rPr>
          <w:rFonts w:ascii="Times New Roman" w:hAnsi="Times New Roman"/>
        </w:rPr>
        <w:t xml:space="preserve">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ferW vs. falW, n = 15, U = -2.0, p = 0.049; ferW vs. falL, n = 15, U = -2.59, p = 0.007). </w:t>
      </w:r>
    </w:p>
    <w:p w14:paraId="6EF817BE" w14:textId="66A53FD5" w:rsidR="007D75FA" w:rsidRDefault="00132A20" w:rsidP="00ED6157">
      <w:pPr>
        <w:spacing w:line="360" w:lineRule="auto"/>
        <w:jc w:val="both"/>
        <w:rPr>
          <w:rFonts w:ascii="Times New Roman" w:hAnsi="Times New Roman"/>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w:t>
      </w:r>
      <w:del w:id="518" w:author="xx" w:date="2018-06-24T15:35:00Z">
        <w:r w:rsidDel="00F151F4">
          <w:rPr>
            <w:rFonts w:ascii="Times New Roman" w:hAnsi="Times New Roman"/>
          </w:rPr>
          <w:delText xml:space="preserve">isolates </w:delText>
        </w:r>
      </w:del>
      <w:ins w:id="519" w:author="xx" w:date="2018-06-24T15:35:00Z">
        <w:r w:rsidR="00F151F4">
          <w:rPr>
            <w:rFonts w:ascii="Times New Roman" w:hAnsi="Times New Roman"/>
          </w:rPr>
          <w:t xml:space="preserve">strains </w:t>
        </w:r>
      </w:ins>
      <w:r>
        <w:rPr>
          <w:rFonts w:ascii="Times New Roman" w:hAnsi="Times New Roman"/>
        </w:rPr>
        <w:t xml:space="preserve">of </w:t>
      </w:r>
      <w:r>
        <w:rPr>
          <w:rFonts w:ascii="Times New Roman" w:hAnsi="Times New Roman"/>
          <w:i/>
          <w:iCs/>
        </w:rPr>
        <w:t>E. falciformis</w:t>
      </w:r>
      <w:r>
        <w:rPr>
          <w:rFonts w:ascii="Times New Roman" w:hAnsi="Times New Roman"/>
        </w:rPr>
        <w:t xml:space="preserve"> weight loss coincides with or follows one to two days after oocyst shedding, in infection with </w:t>
      </w:r>
      <w:r>
        <w:rPr>
          <w:rFonts w:ascii="Times New Roman" w:hAnsi="Times New Roman"/>
          <w:i/>
          <w:iCs/>
        </w:rPr>
        <w:t>E. ferrisi</w:t>
      </w:r>
      <w:r>
        <w:rPr>
          <w:rFonts w:ascii="Times New Roman" w:hAnsi="Times New Roman"/>
        </w:rPr>
        <w:t xml:space="preserve"> weight loss precedes peak oocyst shedding by one day or more. </w:t>
      </w:r>
    </w:p>
    <w:p w14:paraId="3EB3B8E1" w14:textId="77777777" w:rsidR="007D75FA" w:rsidRDefault="007D75FA" w:rsidP="00ED6157">
      <w:pPr>
        <w:spacing w:line="360" w:lineRule="auto"/>
        <w:jc w:val="both"/>
        <w:rPr>
          <w:rFonts w:ascii="Times New Roman" w:hAnsi="Times New Roman"/>
        </w:rPr>
      </w:pPr>
    </w:p>
    <w:p w14:paraId="0FC85619" w14:textId="77777777" w:rsidR="007D75FA" w:rsidRDefault="007D75FA" w:rsidP="00ED6157">
      <w:pPr>
        <w:spacing w:line="360" w:lineRule="auto"/>
        <w:jc w:val="both"/>
        <w:rPr>
          <w:rFonts w:ascii="Times New Roman" w:hAnsi="Times New Roman"/>
        </w:rPr>
      </w:pPr>
    </w:p>
    <w:p w14:paraId="139BC611" w14:textId="77777777" w:rsidR="007D75FA" w:rsidRDefault="007D75FA" w:rsidP="00ED6157">
      <w:pPr>
        <w:spacing w:line="360" w:lineRule="auto"/>
        <w:jc w:val="both"/>
        <w:rPr>
          <w:rFonts w:ascii="Times New Roman" w:hAnsi="Times New Roman"/>
        </w:rPr>
      </w:pPr>
    </w:p>
    <w:p w14:paraId="5A0A2A81" w14:textId="77777777" w:rsidR="007D75FA" w:rsidRDefault="00132A20" w:rsidP="00ED6157">
      <w:pPr>
        <w:spacing w:line="360" w:lineRule="auto"/>
        <w:jc w:val="both"/>
        <w:rPr>
          <w:rFonts w:ascii="Times New Roman" w:hAnsi="Times New Roman"/>
        </w:rPr>
      </w:pPr>
      <w:commentRangeStart w:id="520"/>
      <w:r>
        <w:rPr>
          <w:rFonts w:ascii="Times New Roman" w:hAnsi="Times New Roman"/>
          <w:noProof/>
          <w:lang w:eastAsia="en-GB" w:bidi="ar-SA"/>
        </w:rPr>
        <w:drawing>
          <wp:anchor distT="0" distB="0" distL="0" distR="0" simplePos="0" relativeHeight="251652096" behindDoc="0" locked="0" layoutInCell="1" allowOverlap="1" wp14:anchorId="2E118211" wp14:editId="0EE22561">
            <wp:simplePos x="0" y="0"/>
            <wp:positionH relativeFrom="page">
              <wp:posOffset>741680</wp:posOffset>
            </wp:positionH>
            <wp:positionV relativeFrom="page">
              <wp:posOffset>1301115</wp:posOffset>
            </wp:positionV>
            <wp:extent cx="5486400" cy="548640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5486400" cy="5486400"/>
                    </a:xfrm>
                    <a:prstGeom prst="rect">
                      <a:avLst/>
                    </a:prstGeom>
                  </pic:spPr>
                </pic:pic>
              </a:graphicData>
            </a:graphic>
          </wp:anchor>
        </w:drawing>
      </w:r>
      <w:commentRangeEnd w:id="520"/>
      <w:r w:rsidR="004C0A83">
        <w:rPr>
          <w:rStyle w:val="Kommentarzeichen"/>
          <w:rFonts w:cs="Mangal"/>
        </w:rPr>
        <w:commentReference w:id="520"/>
      </w:r>
    </w:p>
    <w:p w14:paraId="530D76C5" w14:textId="77777777" w:rsidR="007D75FA" w:rsidRDefault="007D75FA" w:rsidP="00ED6157">
      <w:pPr>
        <w:spacing w:line="360" w:lineRule="auto"/>
        <w:jc w:val="both"/>
        <w:rPr>
          <w:rFonts w:ascii="Times New Roman" w:hAnsi="Times New Roman"/>
        </w:rPr>
      </w:pPr>
    </w:p>
    <w:p w14:paraId="6B349CD6" w14:textId="77777777" w:rsidR="00353002" w:rsidRDefault="00353002" w:rsidP="00ED6157">
      <w:pPr>
        <w:pStyle w:val="Textkrper"/>
        <w:spacing w:line="360" w:lineRule="auto"/>
        <w:jc w:val="both"/>
        <w:rPr>
          <w:ins w:id="521" w:author="Weyrich, Alexandra" w:date="2018-06-04T16:30:00Z"/>
          <w:rFonts w:ascii="Times New Roman" w:hAnsi="Times New Roman"/>
          <w:b/>
          <w:bCs/>
          <w:color w:val="000000"/>
        </w:rPr>
      </w:pPr>
    </w:p>
    <w:p w14:paraId="46925096" w14:textId="2D20CF90" w:rsidR="007D75FA" w:rsidRDefault="00132A20" w:rsidP="00ED6157">
      <w:pPr>
        <w:pStyle w:val="Textkrper"/>
        <w:spacing w:line="360" w:lineRule="auto"/>
        <w:jc w:val="both"/>
        <w:rPr>
          <w:rFonts w:ascii="Times New Roman" w:hAnsi="Times New Roman"/>
          <w:b/>
          <w:bCs/>
        </w:rPr>
      </w:pPr>
      <w:r>
        <w:rPr>
          <w:rFonts w:ascii="Times New Roman" w:hAnsi="Times New Roman"/>
          <w:b/>
          <w:bCs/>
          <w:color w:val="000000"/>
        </w:rPr>
        <w:t>Figure 1</w:t>
      </w:r>
      <w:r>
        <w:rPr>
          <w:rFonts w:ascii="Times New Roman" w:hAnsi="Times New Roman"/>
          <w:color w:val="000000"/>
        </w:rPr>
        <w:t xml:space="preserve"> – Dynamics of parasite reproduction</w:t>
      </w:r>
      <w:del w:id="522" w:author="xx" w:date="2018-06-24T15:37:00Z">
        <w:r w:rsidDel="00F61655">
          <w:rPr>
            <w:rFonts w:ascii="Times New Roman" w:hAnsi="Times New Roman"/>
            <w:color w:val="000000"/>
          </w:rPr>
          <w:delText>s</w:delText>
        </w:r>
      </w:del>
      <w:r>
        <w:rPr>
          <w:rFonts w:ascii="Times New Roman" w:hAnsi="Times New Roman"/>
          <w:color w:val="000000"/>
        </w:rPr>
        <w:t xml:space="preserve"> and </w:t>
      </w:r>
      <w:ins w:id="523" w:author="xx" w:date="2018-06-24T15:37:00Z">
        <w:r w:rsidR="00F61655">
          <w:rPr>
            <w:rFonts w:ascii="Times New Roman" w:hAnsi="Times New Roman"/>
            <w:color w:val="000000"/>
          </w:rPr>
          <w:t xml:space="preserve">hosts’ </w:t>
        </w:r>
      </w:ins>
      <w:r>
        <w:rPr>
          <w:rFonts w:ascii="Times New Roman" w:hAnsi="Times New Roman"/>
          <w:color w:val="000000"/>
        </w:rPr>
        <w:t xml:space="preserve">weight loss </w:t>
      </w:r>
      <w:del w:id="524" w:author="xx" w:date="2018-06-24T15:37:00Z">
        <w:r w:rsidDel="00F61655">
          <w:rPr>
            <w:rFonts w:ascii="Times New Roman" w:hAnsi="Times New Roman"/>
            <w:color w:val="000000"/>
          </w:rPr>
          <w:delText xml:space="preserve">of hosts </w:delText>
        </w:r>
      </w:del>
      <w:r>
        <w:rPr>
          <w:rFonts w:ascii="Times New Roman" w:hAnsi="Times New Roman"/>
          <w:color w:val="000000"/>
        </w:rPr>
        <w:t xml:space="preserve">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 xml:space="preserve">E. ferrisi </w:t>
      </w:r>
      <w:r>
        <w:rPr>
          <w:rFonts w:ascii="Times New Roman" w:hAnsi="Times New Roman"/>
          <w:color w:val="000000"/>
        </w:rPr>
        <w:t xml:space="preserve">(a wild derived isolate; ferW) and </w:t>
      </w:r>
      <w:r>
        <w:rPr>
          <w:rFonts w:ascii="Times New Roman" w:hAnsi="Times New Roman"/>
          <w:i/>
          <w:iCs/>
          <w:color w:val="000000"/>
        </w:rPr>
        <w:t>E. f</w:t>
      </w:r>
      <w:del w:id="525" w:author="xx" w:date="2018-06-24T15:37:00Z">
        <w:r w:rsidDel="00F61655">
          <w:rPr>
            <w:rFonts w:ascii="Times New Roman" w:hAnsi="Times New Roman"/>
            <w:i/>
            <w:iCs/>
            <w:color w:val="000000"/>
          </w:rPr>
          <w:delText>l</w:delText>
        </w:r>
      </w:del>
      <w:r>
        <w:rPr>
          <w:rFonts w:ascii="Times New Roman" w:hAnsi="Times New Roman"/>
          <w:i/>
          <w:iCs/>
          <w:color w:val="000000"/>
        </w:rPr>
        <w:t>a</w:t>
      </w:r>
      <w:ins w:id="526" w:author="xx" w:date="2018-06-24T15:38:00Z">
        <w:r w:rsidR="00F61655">
          <w:rPr>
            <w:rFonts w:ascii="Times New Roman" w:hAnsi="Times New Roman"/>
            <w:i/>
            <w:iCs/>
            <w:color w:val="000000"/>
          </w:rPr>
          <w:t>l</w:t>
        </w:r>
      </w:ins>
      <w:r>
        <w:rPr>
          <w:rFonts w:ascii="Times New Roman" w:hAnsi="Times New Roman"/>
          <w:i/>
          <w:iCs/>
          <w:color w:val="000000"/>
        </w:rPr>
        <w:t xml:space="preserve">ciformis </w:t>
      </w:r>
      <w:r>
        <w:rPr>
          <w:rFonts w:ascii="Times New Roman" w:hAnsi="Times New Roman"/>
          <w:color w:val="000000"/>
        </w:rPr>
        <w:t xml:space="preserve">(the </w:t>
      </w:r>
      <w:proofErr w:type="gramStart"/>
      <w:r>
        <w:rPr>
          <w:rFonts w:ascii="Times New Roman" w:hAnsi="Times New Roman"/>
          <w:color w:val="000000"/>
        </w:rPr>
        <w:t>laboratory isolate</w:t>
      </w:r>
      <w:proofErr w:type="gramEnd"/>
      <w:r>
        <w:rPr>
          <w:rFonts w:ascii="Times New Roman" w:hAnsi="Times New Roman"/>
          <w:color w:val="000000"/>
        </w:rPr>
        <w:t xml:space="preserve"> BayerHaberkorn; falL</w:t>
      </w:r>
      <w:del w:id="527" w:author="xx" w:date="2018-06-24T15:38:00Z">
        <w:r w:rsidDel="00F61655">
          <w:rPr>
            <w:rFonts w:ascii="Times New Roman" w:hAnsi="Times New Roman"/>
            <w:color w:val="000000"/>
          </w:rPr>
          <w:delText>)</w:delText>
        </w:r>
      </w:del>
      <w:r>
        <w:rPr>
          <w:rFonts w:ascii="Times New Roman" w:hAnsi="Times New Roman"/>
          <w:color w:val="000000"/>
        </w:rPr>
        <w:t xml:space="preserve"> or </w:t>
      </w:r>
      <w:del w:id="528" w:author="xx" w:date="2018-06-24T15:38:00Z">
        <w:r w:rsidDel="00F61655">
          <w:rPr>
            <w:rFonts w:ascii="Times New Roman" w:hAnsi="Times New Roman"/>
            <w:color w:val="000000"/>
          </w:rPr>
          <w:delText>(</w:delText>
        </w:r>
      </w:del>
      <w:r>
        <w:rPr>
          <w:rFonts w:ascii="Times New Roman" w:hAnsi="Times New Roman"/>
          <w:color w:val="000000"/>
        </w:rPr>
        <w:t>a wild derived isolate; falW)</w:t>
      </w:r>
      <w:r>
        <w:rPr>
          <w:rFonts w:ascii="Times New Roman" w:hAnsi="Times New Roman"/>
        </w:rPr>
        <w:t xml:space="preserve">. </w:t>
      </w:r>
      <w:r>
        <w:rPr>
          <w:rFonts w:ascii="Times New Roman" w:hAnsi="Times New Roman"/>
          <w:color w:val="000000"/>
        </w:rPr>
        <w:t xml:space="preserve">b) Body weight loss of the same three groups </w:t>
      </w:r>
      <w:r>
        <w:rPr>
          <w:rFonts w:ascii="Times New Roman" w:hAnsi="Times New Roman"/>
          <w:color w:val="000000"/>
        </w:rPr>
        <w:lastRenderedPageBreak/>
        <w:t xml:space="preserve">of mice is depicted as percentage of </w:t>
      </w:r>
      <w:r>
        <w:rPr>
          <w:rFonts w:ascii="Times New Roman" w:hAnsi="Times New Roman"/>
          <w:color w:val="000000"/>
          <w:highlight w:val="white"/>
        </w:rPr>
        <w:t xml:space="preserve">body weight retained compared to 1 dpi. The number of mice (n) is given at the bottom of the </w:t>
      </w:r>
      <w:proofErr w:type="gramStart"/>
      <w:r>
        <w:rPr>
          <w:rFonts w:ascii="Times New Roman" w:hAnsi="Times New Roman"/>
          <w:color w:val="000000"/>
          <w:highlight w:val="white"/>
        </w:rPr>
        <w:t>plot,</w:t>
      </w:r>
      <w:proofErr w:type="gramEnd"/>
      <w:r>
        <w:rPr>
          <w:rFonts w:ascii="Times New Roman" w:hAnsi="Times New Roman"/>
          <w:color w:val="000000"/>
          <w:highlight w:val="white"/>
        </w:rPr>
        <w:t xml:space="preserve"> it is reduced at the end of the experiment, because mice were sacrificed for collection of tissue samples. Lines indicate the mean for each </w:t>
      </w:r>
      <w:proofErr w:type="gramStart"/>
      <w:r>
        <w:rPr>
          <w:rFonts w:ascii="Times New Roman" w:hAnsi="Times New Roman"/>
          <w:color w:val="000000"/>
          <w:highlight w:val="white"/>
        </w:rPr>
        <w:t>group,</w:t>
      </w:r>
      <w:proofErr w:type="gramEnd"/>
      <w:r>
        <w:rPr>
          <w:rFonts w:ascii="Times New Roman" w:hAnsi="Times New Roman"/>
          <w:color w:val="000000"/>
          <w:highlight w:val="white"/>
        </w:rPr>
        <w:t xml:space="preserve"> error bars give the standard deviation. </w:t>
      </w:r>
    </w:p>
    <w:p w14:paraId="762A6F58" w14:textId="77777777" w:rsidR="007D75FA" w:rsidRDefault="007D75FA" w:rsidP="00ED6157">
      <w:pPr>
        <w:spacing w:line="360" w:lineRule="auto"/>
        <w:jc w:val="both"/>
        <w:rPr>
          <w:rFonts w:hint="eastAsia"/>
        </w:rPr>
      </w:pPr>
    </w:p>
    <w:p w14:paraId="54FE6F8A" w14:textId="77777777" w:rsidR="007D75FA" w:rsidRDefault="00132A20" w:rsidP="00ED6157">
      <w:pPr>
        <w:pStyle w:val="Textkrper"/>
        <w:spacing w:line="360" w:lineRule="auto"/>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14:paraId="4009E29D" w14:textId="552EFAC5" w:rsidR="007D75FA" w:rsidRDefault="00132A20" w:rsidP="00ED6157">
      <w:pPr>
        <w:pStyle w:val="Textkrper"/>
        <w:shd w:val="clear" w:color="auto" w:fill="FFFFFF"/>
        <w:spacing w:line="360" w:lineRule="auto"/>
        <w:jc w:val="both"/>
        <w:rPr>
          <w:rFonts w:hint="eastAsia"/>
        </w:rPr>
      </w:pPr>
      <w:r>
        <w:rPr>
          <w:rFonts w:ascii="Times New Roman" w:hAnsi="Times New Roman"/>
          <w:i/>
          <w:iCs/>
        </w:rPr>
        <w:t>Eimeria</w:t>
      </w:r>
      <w:r>
        <w:rPr>
          <w:rFonts w:ascii="Times New Roman" w:hAnsi="Times New Roman"/>
        </w:rPr>
        <w:t xml:space="preserve"> infections </w:t>
      </w:r>
      <w:ins w:id="529" w:author="xx" w:date="2018-06-24T15:39:00Z">
        <w:r w:rsidR="00FE106E">
          <w:rPr>
            <w:rFonts w:ascii="Times New Roman" w:hAnsi="Times New Roman"/>
          </w:rPr>
          <w:t xml:space="preserve">in our study </w:t>
        </w:r>
      </w:ins>
      <w:r>
        <w:rPr>
          <w:rFonts w:ascii="Times New Roman" w:hAnsi="Times New Roman"/>
        </w:rPr>
        <w:t>result</w:t>
      </w:r>
      <w:ins w:id="530" w:author="xx" w:date="2018-06-24T15:39:00Z">
        <w:r w:rsidR="00FE106E">
          <w:rPr>
            <w:rFonts w:ascii="Times New Roman" w:hAnsi="Times New Roman"/>
          </w:rPr>
          <w:t>ed</w:t>
        </w:r>
      </w:ins>
      <w:r>
        <w:rPr>
          <w:rFonts w:ascii="Times New Roman" w:hAnsi="Times New Roman"/>
        </w:rPr>
        <w:t xml:space="preserve"> in a transient presence of parasite stages in epithelial cells of the caecum. The intensity of infection was quantified by quantitative </w:t>
      </w:r>
      <w:r>
        <w:rPr>
          <w:rFonts w:ascii="Times New Roman" w:hAnsi="Times New Roman"/>
          <w:color w:val="000000"/>
        </w:rPr>
        <w:t>PCR</w:t>
      </w:r>
      <w:r>
        <w:rPr>
          <w:rFonts w:ascii="Times New Roman" w:hAnsi="Times New Roman"/>
        </w:rPr>
        <w:t xml:space="preserve"> (qPCR) assay</w:t>
      </w:r>
      <w:ins w:id="531" w:author="Weyrich, Alexandra" w:date="2018-05-28T17:33:00Z">
        <w:r w:rsidR="00220A89">
          <w:rPr>
            <w:rFonts w:ascii="Times New Roman" w:hAnsi="Times New Roman"/>
          </w:rPr>
          <w:t xml:space="preserve"> using </w:t>
        </w:r>
      </w:ins>
      <w:ins w:id="532" w:author="Weyrich, Alexandra" w:date="2018-05-28T18:13:00Z">
        <w:r w:rsidR="00D34BEC">
          <w:rPr>
            <w:rFonts w:ascii="Times New Roman" w:hAnsi="Times New Roman"/>
          </w:rPr>
          <w:t xml:space="preserve">caecal </w:t>
        </w:r>
      </w:ins>
      <w:ins w:id="533" w:author="Weyrich, Alexandra" w:date="2018-05-28T17:33:00Z">
        <w:r w:rsidR="00220A89">
          <w:rPr>
            <w:rFonts w:ascii="Times New Roman" w:hAnsi="Times New Roman"/>
          </w:rPr>
          <w:t>gDNA</w:t>
        </w:r>
      </w:ins>
      <w:ins w:id="534" w:author="Weyrich, Alexandra" w:date="2018-05-28T18:13:00Z">
        <w:r w:rsidR="00D34BEC">
          <w:rPr>
            <w:rFonts w:ascii="Times New Roman" w:hAnsi="Times New Roman"/>
          </w:rPr>
          <w:t>.</w:t>
        </w:r>
        <w:r w:rsidR="00D34BEC">
          <w:rPr>
            <w:rFonts w:ascii="Times New Roman" w:hAnsi="Times New Roman"/>
            <w:highlight w:val="white"/>
          </w:rPr>
          <w:t xml:space="preserve"> </w:t>
        </w:r>
      </w:ins>
      <w:ins w:id="535" w:author="Weyrich, Alexandra" w:date="2018-05-30T16:46:00Z">
        <w:r w:rsidR="00D5596D">
          <w:rPr>
            <w:rFonts w:ascii="Times New Roman" w:hAnsi="Times New Roman"/>
            <w:highlight w:val="white"/>
          </w:rPr>
          <w:t xml:space="preserve">By amplifying genes </w:t>
        </w:r>
      </w:ins>
      <w:ins w:id="536" w:author="Weyrich, Alexandra" w:date="2018-05-28T18:17:00Z">
        <w:r w:rsidR="00D34BEC">
          <w:rPr>
            <w:rFonts w:ascii="Times New Roman" w:hAnsi="Times New Roman"/>
            <w:highlight w:val="white"/>
          </w:rPr>
          <w:t xml:space="preserve">specific </w:t>
        </w:r>
      </w:ins>
      <w:ins w:id="537" w:author="Weyrich, Alexandra" w:date="2018-05-30T16:44:00Z">
        <w:r w:rsidR="00100B5C">
          <w:rPr>
            <w:rFonts w:ascii="Times New Roman" w:hAnsi="Times New Roman"/>
            <w:highlight w:val="white"/>
          </w:rPr>
          <w:t>for</w:t>
        </w:r>
      </w:ins>
      <w:ins w:id="538" w:author="Weyrich, Alexandra" w:date="2018-05-30T16:48:00Z">
        <w:r w:rsidR="00100B5C">
          <w:rPr>
            <w:rFonts w:ascii="Times New Roman" w:hAnsi="Times New Roman"/>
            <w:highlight w:val="white"/>
          </w:rPr>
          <w:t xml:space="preserve"> the </w:t>
        </w:r>
      </w:ins>
      <w:ins w:id="539" w:author="Weyrich, Alexandra" w:date="2018-05-30T16:44:00Z">
        <w:r w:rsidR="00D5596D">
          <w:rPr>
            <w:rFonts w:ascii="Times New Roman" w:hAnsi="Times New Roman"/>
            <w:highlight w:val="white"/>
          </w:rPr>
          <w:t xml:space="preserve">parasite </w:t>
        </w:r>
      </w:ins>
      <w:ins w:id="540" w:author="Weyrich, Alexandra" w:date="2018-05-30T16:45:00Z">
        <w:r w:rsidR="00D5596D">
          <w:rPr>
            <w:rFonts w:ascii="Times New Roman" w:hAnsi="Times New Roman"/>
            <w:highlight w:val="white"/>
          </w:rPr>
          <w:t>(Cytochrome C-oxidase subunit I; COI</w:t>
        </w:r>
        <w:r w:rsidR="00D5596D">
          <w:rPr>
            <w:rFonts w:ascii="Times New Roman" w:hAnsi="Times New Roman"/>
          </w:rPr>
          <w:t xml:space="preserve">) </w:t>
        </w:r>
        <w:r w:rsidR="00D5596D">
          <w:rPr>
            <w:rFonts w:ascii="Times New Roman" w:hAnsi="Times New Roman"/>
            <w:highlight w:val="white"/>
          </w:rPr>
          <w:t xml:space="preserve">and </w:t>
        </w:r>
      </w:ins>
      <w:ins w:id="541" w:author="Weyrich, Alexandra" w:date="2018-05-30T16:48:00Z">
        <w:r w:rsidR="00100B5C">
          <w:rPr>
            <w:rFonts w:ascii="Times New Roman" w:hAnsi="Times New Roman"/>
            <w:highlight w:val="white"/>
          </w:rPr>
          <w:t xml:space="preserve">the </w:t>
        </w:r>
      </w:ins>
      <w:ins w:id="542" w:author="Weyrich, Alexandra" w:date="2018-05-30T16:45:00Z">
        <w:r w:rsidR="00D5596D">
          <w:rPr>
            <w:rFonts w:ascii="Times New Roman" w:hAnsi="Times New Roman"/>
            <w:highlight w:val="white"/>
          </w:rPr>
          <w:t xml:space="preserve">host </w:t>
        </w:r>
      </w:ins>
      <w:ins w:id="543" w:author="Weyrich, Alexandra" w:date="2018-05-30T16:48:00Z">
        <w:r w:rsidR="00D5596D">
          <w:rPr>
            <w:rFonts w:ascii="Times New Roman" w:hAnsi="Times New Roman"/>
            <w:highlight w:val="white"/>
          </w:rPr>
          <w:t>(</w:t>
        </w:r>
      </w:ins>
      <w:ins w:id="544" w:author="Weyrich, Alexandra" w:date="2018-05-30T16:46:00Z">
        <w:del w:id="545" w:author="xx" w:date="2018-06-24T15:40:00Z">
          <w:r w:rsidR="00D5596D" w:rsidDel="00FE106E">
            <w:rPr>
              <w:rFonts w:ascii="Times New Roman" w:hAnsi="Times New Roman"/>
              <w:highlight w:val="white"/>
            </w:rPr>
            <w:delText xml:space="preserve">the </w:delText>
          </w:r>
        </w:del>
        <w:r w:rsidR="00D5596D">
          <w:rPr>
            <w:rFonts w:ascii="Times New Roman" w:hAnsi="Times New Roman"/>
            <w:highlight w:val="white"/>
          </w:rPr>
          <w:t xml:space="preserve">nuclear </w:t>
        </w:r>
        <w:r w:rsidR="00D5596D">
          <w:rPr>
            <w:rFonts w:ascii="Times New Roman" w:hAnsi="Times New Roman"/>
            <w:i/>
            <w:iCs/>
            <w:highlight w:val="white"/>
          </w:rPr>
          <w:t>cdc42</w:t>
        </w:r>
        <w:r w:rsidR="00D5596D">
          <w:rPr>
            <w:rFonts w:ascii="Times New Roman" w:hAnsi="Times New Roman"/>
            <w:highlight w:val="white"/>
          </w:rPr>
          <w:t xml:space="preserve"> gene</w:t>
        </w:r>
        <w:r w:rsidR="00D5596D">
          <w:rPr>
            <w:rFonts w:ascii="Times New Roman" w:hAnsi="Times New Roman"/>
          </w:rPr>
          <w:t xml:space="preserve">), </w:t>
        </w:r>
      </w:ins>
      <w:del w:id="546" w:author="Weyrich, Alexandra" w:date="2018-05-28T18:17:00Z">
        <w:r w:rsidDel="00D34BEC">
          <w:rPr>
            <w:rFonts w:ascii="Times New Roman" w:hAnsi="Times New Roman"/>
            <w:highlight w:val="white"/>
          </w:rPr>
          <w:delText>W</w:delText>
        </w:r>
      </w:del>
      <w:ins w:id="547" w:author="Weyrich, Alexandra" w:date="2018-05-28T18:17:00Z">
        <w:r w:rsidR="00D34BEC">
          <w:rPr>
            <w:rFonts w:ascii="Times New Roman" w:hAnsi="Times New Roman"/>
            <w:highlight w:val="white"/>
          </w:rPr>
          <w:t>w</w:t>
        </w:r>
      </w:ins>
      <w:r>
        <w:rPr>
          <w:rFonts w:ascii="Times New Roman" w:hAnsi="Times New Roman"/>
          <w:highlight w:val="white"/>
        </w:rPr>
        <w:t>e</w:t>
      </w:r>
      <w:r w:rsidR="00D5596D">
        <w:rPr>
          <w:rFonts w:ascii="Times New Roman" w:hAnsi="Times New Roman"/>
          <w:highlight w:val="white"/>
        </w:rPr>
        <w:t xml:space="preserve"> </w:t>
      </w:r>
      <w:r>
        <w:rPr>
          <w:rFonts w:ascii="Times New Roman" w:hAnsi="Times New Roman"/>
          <w:highlight w:val="white"/>
        </w:rPr>
        <w:t xml:space="preserve">analysed the ratio of parasite DNA </w:t>
      </w:r>
      <w:del w:id="548" w:author="Weyrich, Alexandra" w:date="2018-05-28T18:16:00Z">
        <w:r w:rsidDel="00D34BEC">
          <w:rPr>
            <w:rFonts w:ascii="Times New Roman" w:hAnsi="Times New Roman"/>
            <w:highlight w:val="white"/>
          </w:rPr>
          <w:delText xml:space="preserve">(determined by amplification of a fragment of the </w:delText>
        </w:r>
      </w:del>
      <w:ins w:id="549" w:author="Weyrich, Alexandra" w:date="2018-05-28T18:18:00Z">
        <w:del w:id="550" w:author="xx" w:date="2018-06-24T15:41:00Z">
          <w:r w:rsidR="00D34BEC" w:rsidDel="00FE106E">
            <w:rPr>
              <w:rFonts w:ascii="Times New Roman" w:hAnsi="Times New Roman"/>
              <w:highlight w:val="white"/>
            </w:rPr>
            <w:delText>by</w:delText>
          </w:r>
        </w:del>
      </w:ins>
      <w:del w:id="551" w:author="Weyrich, Alexandra" w:date="2018-05-30T16:45:00Z">
        <w:r w:rsidDel="00D5596D">
          <w:rPr>
            <w:rFonts w:ascii="Times New Roman" w:hAnsi="Times New Roman"/>
            <w:highlight w:val="white"/>
          </w:rPr>
          <w:delText>Cytochrome C-oxidase subunit I; COI</w:delText>
        </w:r>
      </w:del>
      <w:del w:id="552" w:author="Weyrich, Alexandra" w:date="2018-05-28T18:16:00Z">
        <w:r w:rsidDel="00D34BEC">
          <w:rPr>
            <w:rFonts w:ascii="Times New Roman" w:hAnsi="Times New Roman"/>
            <w:highlight w:val="white"/>
          </w:rPr>
          <w:delText>)</w:delText>
        </w:r>
      </w:del>
      <w:r>
        <w:rPr>
          <w:rFonts w:ascii="Times New Roman" w:hAnsi="Times New Roman"/>
          <w:highlight w:val="white"/>
        </w:rPr>
        <w:t xml:space="preserve"> to host DNA</w:t>
      </w:r>
      <w:del w:id="553" w:author="xx" w:date="2018-06-24T15:41:00Z">
        <w:r w:rsidDel="00FE106E">
          <w:rPr>
            <w:rFonts w:ascii="Times New Roman" w:hAnsi="Times New Roman"/>
            <w:highlight w:val="white"/>
          </w:rPr>
          <w:delText xml:space="preserve"> </w:delText>
        </w:r>
      </w:del>
      <w:del w:id="554" w:author="Weyrich, Alexandra" w:date="2018-05-30T16:49:00Z">
        <w:r w:rsidDel="00A8441A">
          <w:rPr>
            <w:rFonts w:ascii="Times New Roman" w:hAnsi="Times New Roman"/>
            <w:highlight w:val="white"/>
          </w:rPr>
          <w:delText>(</w:delText>
        </w:r>
      </w:del>
      <w:del w:id="555" w:author="Weyrich, Alexandra" w:date="2018-05-28T18:18:00Z">
        <w:r w:rsidDel="004C071D">
          <w:rPr>
            <w:rFonts w:ascii="Times New Roman" w:hAnsi="Times New Roman"/>
            <w:highlight w:val="white"/>
          </w:rPr>
          <w:delText xml:space="preserve">determined by amplification of a fragment of </w:delText>
        </w:r>
      </w:del>
      <w:del w:id="556" w:author="Weyrich, Alexandra" w:date="2018-05-30T16:46:00Z">
        <w:r w:rsidDel="00D5596D">
          <w:rPr>
            <w:rFonts w:ascii="Times New Roman" w:hAnsi="Times New Roman"/>
            <w:highlight w:val="white"/>
          </w:rPr>
          <w:delText xml:space="preserve">the nuclear </w:delText>
        </w:r>
        <w:r w:rsidDel="00D5596D">
          <w:rPr>
            <w:rFonts w:ascii="Times New Roman" w:hAnsi="Times New Roman"/>
            <w:i/>
            <w:iCs/>
            <w:highlight w:val="white"/>
          </w:rPr>
          <w:delText>cdc42</w:delText>
        </w:r>
        <w:r w:rsidDel="00D5596D">
          <w:rPr>
            <w:rFonts w:ascii="Times New Roman" w:hAnsi="Times New Roman"/>
            <w:highlight w:val="white"/>
          </w:rPr>
          <w:delText xml:space="preserve"> gene</w:delText>
        </w:r>
      </w:del>
      <w:del w:id="557" w:author="Weyrich, Alexandra" w:date="2018-05-30T16:49:00Z">
        <w:r w:rsidDel="00A8441A">
          <w:rPr>
            <w:rFonts w:ascii="Times New Roman" w:hAnsi="Times New Roman"/>
            <w:highlight w:val="white"/>
          </w:rPr>
          <w:delText>)</w:delText>
        </w:r>
      </w:del>
      <w:r>
        <w:rPr>
          <w:rFonts w:ascii="Times New Roman" w:hAnsi="Times New Roman"/>
          <w:highlight w:val="white"/>
        </w:rPr>
        <w:t>. We report this ratio on a native (log2) scale of measurement and further call it the parasite-host DNA log-rati</w:t>
      </w:r>
      <w:r>
        <w:rPr>
          <w:rFonts w:ascii="Times New Roman" w:hAnsi="Times New Roman"/>
          <w:color w:val="000000"/>
          <w:highlight w:val="white"/>
        </w:rPr>
        <w:t xml:space="preserve">o (Figure 2a). </w:t>
      </w:r>
      <w:r>
        <w:rPr>
          <w:rFonts w:ascii="Times New Roman" w:hAnsi="Times New Roman"/>
          <w:highlight w:val="white"/>
        </w:rPr>
        <w:t>The analysis of i</w:t>
      </w:r>
      <w:r>
        <w:rPr>
          <w:rFonts w:ascii="Times New Roman" w:hAnsi="Times New Roman"/>
        </w:rPr>
        <w:t xml:space="preserve">nfected </w:t>
      </w:r>
      <w:ins w:id="558" w:author="Weyrich, Alexandra" w:date="2018-05-28T18:19:00Z">
        <w:r w:rsidR="004C071D">
          <w:rPr>
            <w:rFonts w:ascii="Times New Roman" w:hAnsi="Times New Roman"/>
          </w:rPr>
          <w:t>(</w:t>
        </w:r>
      </w:ins>
      <w:moveToRangeStart w:id="559" w:author="Weyrich, Alexandra" w:date="2018-05-28T18:19:00Z" w:name="move515294894"/>
      <w:moveTo w:id="560" w:author="Weyrich, Alexandra" w:date="2018-05-28T18:19:00Z">
        <w:r w:rsidR="004C071D">
          <w:rPr>
            <w:rFonts w:ascii="Times New Roman" w:hAnsi="Times New Roman"/>
            <w:i/>
            <w:iCs/>
          </w:rPr>
          <w:t>E. ferrisi</w:t>
        </w:r>
        <w:r w:rsidR="004C071D">
          <w:rPr>
            <w:rFonts w:ascii="Times New Roman" w:hAnsi="Times New Roman"/>
          </w:rPr>
          <w:t xml:space="preserve"> n =</w:t>
        </w:r>
        <w:r w:rsidR="004C071D">
          <w:rPr>
            <w:rFonts w:ascii="Times New Roman" w:hAnsi="Times New Roman"/>
            <w:i/>
            <w:iCs/>
          </w:rPr>
          <w:t xml:space="preserve"> </w:t>
        </w:r>
        <w:r w:rsidR="004C071D">
          <w:rPr>
            <w:rFonts w:ascii="Times New Roman" w:hAnsi="Times New Roman"/>
          </w:rPr>
          <w:t xml:space="preserve">15; </w:t>
        </w:r>
        <w:r w:rsidR="004C071D">
          <w:rPr>
            <w:rFonts w:ascii="Times New Roman" w:hAnsi="Times New Roman"/>
            <w:i/>
            <w:iCs/>
          </w:rPr>
          <w:t>E. falciformis</w:t>
        </w:r>
        <w:r w:rsidR="004C071D">
          <w:rPr>
            <w:rFonts w:ascii="Times New Roman" w:hAnsi="Times New Roman"/>
          </w:rPr>
          <w:t>, falW n = 14, falL n = 14</w:t>
        </w:r>
      </w:moveTo>
      <w:moveToRangeEnd w:id="559"/>
      <w:ins w:id="561" w:author="Weyrich, Alexandra" w:date="2018-05-28T18:19:00Z">
        <w:r w:rsidR="004C071D">
          <w:rPr>
            <w:rFonts w:ascii="Times New Roman" w:hAnsi="Times New Roman"/>
          </w:rPr>
          <w:t xml:space="preserve">) </w:t>
        </w:r>
      </w:ins>
      <w:r>
        <w:rPr>
          <w:rFonts w:ascii="Times New Roman" w:hAnsi="Times New Roman"/>
        </w:rPr>
        <w:t>and control samples (</w:t>
      </w:r>
      <w:moveFromRangeStart w:id="562" w:author="Weyrich, Alexandra" w:date="2018-05-28T18:19:00Z" w:name="move515294894"/>
      <w:moveFrom w:id="563" w:author="Weyrich, Alexandra" w:date="2018-05-28T18:19:00Z">
        <w:r w:rsidDel="004C071D">
          <w:rPr>
            <w:rFonts w:ascii="Times New Roman" w:hAnsi="Times New Roman"/>
            <w:i/>
            <w:iCs/>
          </w:rPr>
          <w:t>E. ferrisi</w:t>
        </w:r>
        <w:r w:rsidDel="004C071D">
          <w:rPr>
            <w:rFonts w:ascii="Times New Roman" w:hAnsi="Times New Roman"/>
          </w:rPr>
          <w:t xml:space="preserve"> n =</w:t>
        </w:r>
        <w:r w:rsidDel="004C071D">
          <w:rPr>
            <w:rFonts w:ascii="Times New Roman" w:hAnsi="Times New Roman"/>
            <w:i/>
            <w:iCs/>
          </w:rPr>
          <w:t xml:space="preserve"> </w:t>
        </w:r>
        <w:r w:rsidDel="004C071D">
          <w:rPr>
            <w:rFonts w:ascii="Times New Roman" w:hAnsi="Times New Roman"/>
          </w:rPr>
          <w:t xml:space="preserve">15; </w:t>
        </w:r>
        <w:r w:rsidDel="004C071D">
          <w:rPr>
            <w:rFonts w:ascii="Times New Roman" w:hAnsi="Times New Roman"/>
            <w:i/>
            <w:iCs/>
          </w:rPr>
          <w:t>E.falciformis</w:t>
        </w:r>
        <w:r w:rsidDel="004C071D">
          <w:rPr>
            <w:rFonts w:ascii="Times New Roman" w:hAnsi="Times New Roman"/>
          </w:rPr>
          <w:t>, falW n = 14, falL n = 14</w:t>
        </w:r>
      </w:moveFrom>
      <w:moveFromRangeEnd w:id="562"/>
      <w:r>
        <w:rPr>
          <w:rFonts w:ascii="Times New Roman" w:hAnsi="Times New Roman"/>
        </w:rPr>
        <w:t xml:space="preserve">; </w:t>
      </w:r>
      <w:ins w:id="564" w:author="Weyrich, Alexandra" w:date="2018-05-28T18:19:00Z">
        <w:r w:rsidR="004C071D">
          <w:rPr>
            <w:rFonts w:ascii="Times New Roman" w:hAnsi="Times New Roman"/>
          </w:rPr>
          <w:t>(</w:t>
        </w:r>
      </w:ins>
      <w:r>
        <w:rPr>
          <w:rFonts w:ascii="Times New Roman" w:hAnsi="Times New Roman"/>
        </w:rPr>
        <w:t xml:space="preserve">uninfected controls n = 13) allowed us to estimate a limit of detection (LOD; mean + 2 standard deviations of the negative controls) for the assay at a parasite-host DNA log-ratio of -3.73. This corresponds to roughly eight </w:t>
      </w:r>
      <w:r>
        <w:rPr>
          <w:rFonts w:ascii="Times New Roman" w:hAnsi="Times New Roman"/>
          <w:i/>
          <w:iCs/>
        </w:rPr>
        <w:t>Eimeria</w:t>
      </w:r>
      <w:r>
        <w:rPr>
          <w:rFonts w:ascii="Times New Roman" w:hAnsi="Times New Roman"/>
        </w:rPr>
        <w:t xml:space="preserve"> COI molecules for 100 copies of the mouse nuclear genome. The highest value measured for an individual negative control sample was a parasite-host DNA log-ratio of -4.84. </w:t>
      </w:r>
      <w:r>
        <w:rPr>
          <w:rFonts w:ascii="Times New Roman" w:hAnsi="Times New Roman"/>
          <w:color w:val="000000"/>
        </w:rPr>
        <w:t xml:space="preserve">Maximum values for parasite-host DNA log-ratio (observed in the falL isolate) were 7.74 indicating a ratio of 214 parasite COI mDNA copies for each copy of the mouse genome in crude tissue at this point. </w:t>
      </w:r>
    </w:p>
    <w:p w14:paraId="564786F0" w14:textId="07ECE05C" w:rsidR="007D75FA" w:rsidRDefault="00132A20" w:rsidP="00ED6157">
      <w:pPr>
        <w:pStyle w:val="Textkrper"/>
        <w:shd w:val="clear" w:color="auto" w:fill="FFFFFF"/>
        <w:spacing w:line="360" w:lineRule="auto"/>
        <w:jc w:val="both"/>
        <w:rPr>
          <w:rFonts w:hint="eastAsia"/>
        </w:rPr>
      </w:pPr>
      <w:commentRangeStart w:id="565"/>
      <w:r>
        <w:rPr>
          <w:rFonts w:ascii="Times New Roman" w:hAnsi="Times New Roman"/>
          <w:color w:val="000000"/>
        </w:rPr>
        <w:t xml:space="preserve">Given the low sample size we abstain from a statistical analysis of individual sampling days but describe the observed pattern (Figure 2a). </w:t>
      </w:r>
      <w:commentRangeEnd w:id="565"/>
      <w:r w:rsidR="001425E5">
        <w:rPr>
          <w:rStyle w:val="Kommentarzeichen"/>
          <w:rFonts w:cs="Mangal"/>
        </w:rPr>
        <w:commentReference w:id="565"/>
      </w:r>
      <w:ins w:id="566" w:author="Weyrich, Alexandra" w:date="2018-05-28T17:26:00Z">
        <w:r w:rsidR="001425E5" w:rsidRPr="001425E5">
          <w:rPr>
            <w:rFonts w:ascii="Times New Roman" w:hAnsi="Times New Roman"/>
            <w:highlight w:val="white"/>
          </w:rPr>
          <w:t xml:space="preserve"> </w:t>
        </w:r>
        <w:r w:rsidR="001425E5">
          <w:rPr>
            <w:rFonts w:ascii="Times New Roman" w:hAnsi="Times New Roman"/>
            <w:highlight w:val="white"/>
          </w:rPr>
          <w:t xml:space="preserve">While </w:t>
        </w:r>
      </w:ins>
      <w:ins w:id="567" w:author="Weyrich, Alexandra" w:date="2018-05-28T17:30:00Z">
        <w:r w:rsidR="001425E5">
          <w:rPr>
            <w:rFonts w:ascii="Times New Roman" w:hAnsi="Times New Roman"/>
            <w:color w:val="000000"/>
          </w:rPr>
          <w:t xml:space="preserve">at 3 dpi </w:t>
        </w:r>
      </w:ins>
      <w:ins w:id="568" w:author="Weyrich, Alexandra" w:date="2018-05-28T17:26:00Z">
        <w:r w:rsidR="001425E5">
          <w:rPr>
            <w:rFonts w:ascii="Times New Roman" w:hAnsi="Times New Roman"/>
            <w:i/>
            <w:iCs/>
            <w:color w:val="000000"/>
          </w:rPr>
          <w:t>E. ferrisi</w:t>
        </w:r>
        <w:r w:rsidR="001425E5">
          <w:rPr>
            <w:rFonts w:ascii="Times New Roman" w:hAnsi="Times New Roman"/>
            <w:color w:val="000000"/>
          </w:rPr>
          <w:t xml:space="preserve"> </w:t>
        </w:r>
      </w:ins>
      <w:ins w:id="569" w:author="Weyrich, Alexandra" w:date="2018-05-28T17:30:00Z">
        <w:r w:rsidR="001425E5">
          <w:rPr>
            <w:rFonts w:ascii="Times New Roman" w:hAnsi="Times New Roman"/>
            <w:color w:val="000000"/>
          </w:rPr>
          <w:t xml:space="preserve">had </w:t>
        </w:r>
      </w:ins>
      <w:ins w:id="570" w:author="Weyrich, Alexandra" w:date="2018-05-28T17:26:00Z">
        <w:r w:rsidR="001425E5">
          <w:rPr>
            <w:rFonts w:ascii="Times New Roman" w:hAnsi="Times New Roman"/>
            <w:color w:val="000000"/>
          </w:rPr>
          <w:t>the highest value</w:t>
        </w:r>
      </w:ins>
      <w:ins w:id="571" w:author="Weyrich, Alexandra" w:date="2018-05-28T17:29:00Z">
        <w:r w:rsidR="001425E5">
          <w:rPr>
            <w:rFonts w:ascii="Times New Roman" w:hAnsi="Times New Roman"/>
            <w:color w:val="000000"/>
          </w:rPr>
          <w:t xml:space="preserve"> of parasite-host DNA log-ratio</w:t>
        </w:r>
      </w:ins>
      <w:ins w:id="572" w:author="Weyrich, Alexandra" w:date="2018-05-28T17:32:00Z">
        <w:r w:rsidR="00542467">
          <w:rPr>
            <w:rFonts w:ascii="Times New Roman" w:hAnsi="Times New Roman"/>
            <w:color w:val="000000"/>
          </w:rPr>
          <w:t xml:space="preserve"> (at 6.19)</w:t>
        </w:r>
      </w:ins>
      <w:ins w:id="573" w:author="Weyrich, Alexandra" w:date="2018-05-28T17:27:00Z">
        <w:r w:rsidR="001425E5">
          <w:rPr>
            <w:rFonts w:ascii="Times New Roman" w:hAnsi="Times New Roman"/>
            <w:color w:val="000000"/>
          </w:rPr>
          <w:t xml:space="preserve">, </w:t>
        </w:r>
      </w:ins>
      <w:del w:id="574" w:author="Weyrich, Alexandra" w:date="2018-05-28T17:28:00Z">
        <w:r w:rsidDel="001425E5">
          <w:rPr>
            <w:rFonts w:ascii="Times New Roman" w:hAnsi="Times New Roman"/>
            <w:color w:val="000000"/>
          </w:rPr>
          <w:delText xml:space="preserve">Concerning </w:delText>
        </w:r>
      </w:del>
      <w:ins w:id="575" w:author="Weyrich, Alexandra" w:date="2018-05-28T17:28:00Z">
        <w:r w:rsidR="001425E5">
          <w:rPr>
            <w:rFonts w:ascii="Times New Roman" w:hAnsi="Times New Roman"/>
            <w:color w:val="000000"/>
          </w:rPr>
          <w:t xml:space="preserve">both </w:t>
        </w:r>
      </w:ins>
      <w:r>
        <w:rPr>
          <w:rFonts w:ascii="Times New Roman" w:hAnsi="Times New Roman"/>
          <w:i/>
          <w:iCs/>
          <w:color w:val="000000"/>
        </w:rPr>
        <w:t>E. falciformis</w:t>
      </w:r>
      <w:ins w:id="576" w:author="Weyrich, Alexandra" w:date="2018-05-28T17:28:00Z">
        <w:r w:rsidR="001425E5">
          <w:rPr>
            <w:rFonts w:ascii="Times New Roman" w:hAnsi="Times New Roman"/>
            <w:i/>
            <w:iCs/>
            <w:color w:val="000000"/>
          </w:rPr>
          <w:t xml:space="preserve"> </w:t>
        </w:r>
      </w:ins>
      <w:ins w:id="577" w:author="Weyrich, Alexandra" w:date="2018-05-28T17:34:00Z">
        <w:r w:rsidR="00662BDE">
          <w:rPr>
            <w:rFonts w:ascii="Times New Roman" w:hAnsi="Times New Roman"/>
            <w:iCs/>
            <w:color w:val="000000"/>
          </w:rPr>
          <w:t>i</w:t>
        </w:r>
      </w:ins>
      <w:ins w:id="578" w:author="Weyrich, Alexandra" w:date="2018-05-28T17:28:00Z">
        <w:r w:rsidR="001425E5" w:rsidRPr="001425E5">
          <w:rPr>
            <w:rFonts w:ascii="Times New Roman" w:hAnsi="Times New Roman"/>
            <w:iCs/>
            <w:color w:val="000000"/>
            <w:rPrChange w:id="579" w:author="Weyrich, Alexandra" w:date="2018-05-28T17:28:00Z">
              <w:rPr>
                <w:rFonts w:ascii="Times New Roman" w:hAnsi="Times New Roman"/>
                <w:i/>
                <w:iCs/>
                <w:color w:val="000000"/>
              </w:rPr>
            </w:rPrChange>
          </w:rPr>
          <w:t>s</w:t>
        </w:r>
      </w:ins>
      <w:ins w:id="580" w:author="Weyrich, Alexandra" w:date="2018-05-28T17:34:00Z">
        <w:r w:rsidR="00662BDE">
          <w:rPr>
            <w:rFonts w:ascii="Times New Roman" w:hAnsi="Times New Roman"/>
            <w:iCs/>
            <w:color w:val="000000"/>
          </w:rPr>
          <w:t>olates/strains</w:t>
        </w:r>
      </w:ins>
      <w:ins w:id="581" w:author="Weyrich, Alexandra" w:date="2018-05-28T17:28:00Z">
        <w:r w:rsidR="001425E5" w:rsidRPr="001425E5">
          <w:rPr>
            <w:rFonts w:ascii="Times New Roman" w:hAnsi="Times New Roman"/>
            <w:color w:val="000000"/>
          </w:rPr>
          <w:t xml:space="preserve"> </w:t>
        </w:r>
        <w:r w:rsidR="001425E5">
          <w:rPr>
            <w:rFonts w:ascii="Times New Roman" w:hAnsi="Times New Roman"/>
            <w:color w:val="000000"/>
          </w:rPr>
          <w:t>were still below the limit of detection</w:t>
        </w:r>
      </w:ins>
      <w:ins w:id="582" w:author="Weyrich, Alexandra" w:date="2018-05-28T17:31:00Z">
        <w:r w:rsidR="001425E5">
          <w:rPr>
            <w:rFonts w:ascii="Times New Roman" w:hAnsi="Times New Roman"/>
            <w:color w:val="000000"/>
          </w:rPr>
          <w:t xml:space="preserve"> (</w:t>
        </w:r>
      </w:ins>
      <w:del w:id="583" w:author="Weyrich, Alexandra" w:date="2018-05-28T17:31:00Z">
        <w:r w:rsidDel="001425E5">
          <w:rPr>
            <w:rFonts w:ascii="Times New Roman" w:hAnsi="Times New Roman"/>
            <w:i/>
            <w:iCs/>
            <w:color w:val="000000"/>
          </w:rPr>
          <w:delText>,</w:delText>
        </w:r>
        <w:r w:rsidDel="001425E5">
          <w:rPr>
            <w:rFonts w:ascii="Times New Roman" w:hAnsi="Times New Roman"/>
            <w:color w:val="000000"/>
          </w:rPr>
          <w:delText xml:space="preserve"> </w:delText>
        </w:r>
      </w:del>
      <w:r>
        <w:rPr>
          <w:rFonts w:ascii="Times New Roman" w:hAnsi="Times New Roman"/>
          <w:color w:val="000000"/>
        </w:rPr>
        <w:t xml:space="preserve">for all falW and </w:t>
      </w:r>
      <w:ins w:id="584" w:author="Weyrich, Alexandra" w:date="2018-05-28T17:31:00Z">
        <w:r w:rsidR="00542467">
          <w:rPr>
            <w:rFonts w:ascii="Times New Roman" w:hAnsi="Times New Roman"/>
            <w:color w:val="000000"/>
          </w:rPr>
          <w:t xml:space="preserve">for </w:t>
        </w:r>
      </w:ins>
      <w:r>
        <w:rPr>
          <w:rFonts w:ascii="Times New Roman" w:hAnsi="Times New Roman"/>
          <w:color w:val="000000"/>
        </w:rPr>
        <w:t>two out</w:t>
      </w:r>
      <w:ins w:id="585" w:author="Weyrich, Alexandra" w:date="2018-05-28T17:23:00Z">
        <w:r w:rsidR="001425E5">
          <w:rPr>
            <w:rFonts w:ascii="Times New Roman" w:hAnsi="Times New Roman"/>
            <w:color w:val="000000"/>
          </w:rPr>
          <w:t xml:space="preserve"> of</w:t>
        </w:r>
      </w:ins>
      <w:r>
        <w:rPr>
          <w:rFonts w:ascii="Times New Roman" w:hAnsi="Times New Roman"/>
          <w:color w:val="000000"/>
        </w:rPr>
        <w:t xml:space="preserve"> three falL samples</w:t>
      </w:r>
      <w:ins w:id="586" w:author="Weyrich, Alexandra" w:date="2018-05-28T17:31:00Z">
        <w:r w:rsidR="001425E5">
          <w:rPr>
            <w:rFonts w:ascii="Times New Roman" w:hAnsi="Times New Roman"/>
            <w:color w:val="000000"/>
          </w:rPr>
          <w:t>).</w:t>
        </w:r>
      </w:ins>
      <w:del w:id="587" w:author="Weyrich, Alexandra" w:date="2018-05-28T17:31:00Z">
        <w:r w:rsidDel="001425E5">
          <w:rPr>
            <w:rFonts w:ascii="Times New Roman" w:hAnsi="Times New Roman"/>
            <w:color w:val="000000"/>
          </w:rPr>
          <w:delText xml:space="preserve"> the </w:delText>
        </w:r>
      </w:del>
      <w:del w:id="588" w:author="Weyrich, Alexandra" w:date="2018-05-28T17:29:00Z">
        <w:r w:rsidDel="001425E5">
          <w:rPr>
            <w:rFonts w:ascii="Times New Roman" w:hAnsi="Times New Roman"/>
            <w:color w:val="000000"/>
          </w:rPr>
          <w:delText xml:space="preserve">parasite-host DNA log-ratio </w:delText>
        </w:r>
      </w:del>
      <w:del w:id="589" w:author="Weyrich, Alexandra" w:date="2018-05-28T17:23:00Z">
        <w:r w:rsidDel="001425E5">
          <w:rPr>
            <w:rFonts w:ascii="Times New Roman" w:hAnsi="Times New Roman"/>
            <w:color w:val="000000"/>
          </w:rPr>
          <w:delText xml:space="preserve">was </w:delText>
        </w:r>
      </w:del>
      <w:del w:id="590" w:author="Weyrich, Alexandra" w:date="2018-05-28T17:31:00Z">
        <w:r w:rsidDel="001425E5">
          <w:rPr>
            <w:rFonts w:ascii="Times New Roman" w:hAnsi="Times New Roman"/>
            <w:color w:val="000000"/>
          </w:rPr>
          <w:delText>at 3 dpi</w:delText>
        </w:r>
      </w:del>
      <w:del w:id="591" w:author="Weyrich, Alexandra" w:date="2018-05-28T17:28:00Z">
        <w:r w:rsidDel="001425E5">
          <w:rPr>
            <w:rFonts w:ascii="Times New Roman" w:hAnsi="Times New Roman"/>
            <w:color w:val="000000"/>
          </w:rPr>
          <w:delText xml:space="preserve"> was still below the limit of detection</w:delText>
        </w:r>
      </w:del>
      <w:del w:id="592" w:author="Weyrich, Alexandra" w:date="2018-05-28T17:31:00Z">
        <w:r w:rsidDel="001425E5">
          <w:rPr>
            <w:rFonts w:ascii="Times New Roman" w:hAnsi="Times New Roman"/>
            <w:highlight w:val="white"/>
          </w:rPr>
          <w:delText>,</w:delText>
        </w:r>
      </w:del>
      <w:del w:id="593" w:author="Weyrich, Alexandra" w:date="2018-05-28T17:26:00Z">
        <w:r w:rsidDel="001425E5">
          <w:rPr>
            <w:rFonts w:ascii="Times New Roman" w:hAnsi="Times New Roman"/>
            <w:highlight w:val="white"/>
          </w:rPr>
          <w:delText xml:space="preserve"> while </w:delText>
        </w:r>
        <w:r w:rsidDel="001425E5">
          <w:rPr>
            <w:rFonts w:ascii="Times New Roman" w:hAnsi="Times New Roman"/>
            <w:color w:val="000000"/>
          </w:rPr>
          <w:delText xml:space="preserve">for </w:delText>
        </w:r>
        <w:r w:rsidDel="001425E5">
          <w:rPr>
            <w:rFonts w:ascii="Times New Roman" w:hAnsi="Times New Roman"/>
            <w:i/>
            <w:iCs/>
            <w:color w:val="000000"/>
          </w:rPr>
          <w:delText>E. ferrisi</w:delText>
        </w:r>
        <w:r w:rsidDel="001425E5">
          <w:rPr>
            <w:rFonts w:ascii="Times New Roman" w:hAnsi="Times New Roman"/>
            <w:color w:val="000000"/>
          </w:rPr>
          <w:delText xml:space="preserve"> the highest value (at 6.19) was measured at this sampling day</w:delText>
        </w:r>
      </w:del>
      <w:del w:id="594" w:author="xx" w:date="2018-06-24T15:44:00Z">
        <w:r w:rsidDel="00FE106E">
          <w:rPr>
            <w:rFonts w:ascii="Times New Roman" w:hAnsi="Times New Roman"/>
            <w:color w:val="000000"/>
          </w:rPr>
          <w:delText>.</w:delText>
        </w:r>
      </w:del>
      <w:r>
        <w:rPr>
          <w:rFonts w:ascii="Times New Roman" w:hAnsi="Times New Roman"/>
          <w:color w:val="000000"/>
        </w:rPr>
        <w:t xml:space="preserve"> For </w:t>
      </w:r>
      <w:r>
        <w:rPr>
          <w:rFonts w:ascii="Times New Roman" w:hAnsi="Times New Roman"/>
          <w:i/>
          <w:iCs/>
          <w:color w:val="000000"/>
        </w:rPr>
        <w:t>E. falciformis</w:t>
      </w:r>
      <w:r>
        <w:rPr>
          <w:rFonts w:ascii="Times New Roman" w:hAnsi="Times New Roman"/>
          <w:color w:val="000000"/>
        </w:rPr>
        <w:t xml:space="preserve"> (both isolates) parasite-host DNA log-ratio increased to values well above zero (equal number</w:t>
      </w:r>
      <w:ins w:id="595" w:author="Weyrich, Alexandra" w:date="2018-05-28T17:33:00Z">
        <w:r w:rsidR="00662BDE">
          <w:rPr>
            <w:rFonts w:ascii="Times New Roman" w:hAnsi="Times New Roman"/>
            <w:color w:val="000000"/>
          </w:rPr>
          <w:t>s</w:t>
        </w:r>
      </w:ins>
      <w:r>
        <w:rPr>
          <w:rFonts w:ascii="Times New Roman" w:hAnsi="Times New Roman"/>
          <w:color w:val="000000"/>
        </w:rPr>
        <w:t xml:space="preserve"> of parasite mitochondrial and host nuclear DNA copies) on 5 dpi. For both isolates of </w:t>
      </w:r>
      <w:r>
        <w:rPr>
          <w:rFonts w:ascii="Times New Roman" w:hAnsi="Times New Roman"/>
          <w:i/>
          <w:iCs/>
          <w:color w:val="000000"/>
        </w:rPr>
        <w:t>E. falciformis</w:t>
      </w:r>
      <w:r>
        <w:rPr>
          <w:rFonts w:ascii="Times New Roman" w:hAnsi="Times New Roman"/>
          <w:color w:val="000000"/>
        </w:rPr>
        <w:t xml:space="preserve"> the highest values were reached at 7 dpi. Again the amount of DNA measured was similar to that of </w:t>
      </w:r>
      <w:r>
        <w:rPr>
          <w:rFonts w:ascii="Times New Roman" w:hAnsi="Times New Roman"/>
          <w:i/>
          <w:iCs/>
          <w:color w:val="000000"/>
        </w:rPr>
        <w:t>E. ferrisi</w:t>
      </w:r>
      <w:r>
        <w:rPr>
          <w:rFonts w:ascii="Times New Roman" w:hAnsi="Times New Roman"/>
          <w:color w:val="000000"/>
        </w:rPr>
        <w:t xml:space="preserve"> (at 3 dpi).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 at 11 dpi the parasite-mouse DNA log-ratio was reduced to values below zero for all samples and for most samples below the limit of detection. </w:t>
      </w:r>
    </w:p>
    <w:p w14:paraId="1110803B" w14:textId="22FE9883" w:rsidR="007D75FA" w:rsidRDefault="00132A20" w:rsidP="00ED6157">
      <w:pPr>
        <w:pStyle w:val="Textkrper"/>
        <w:shd w:val="clear" w:color="auto" w:fill="FFFFFF"/>
        <w:spacing w:line="360" w:lineRule="auto"/>
        <w:jc w:val="both"/>
        <w:rPr>
          <w:ins w:id="596" w:author="Weyrich, Alexandra" w:date="2018-05-28T17:42:00Z"/>
          <w:rFonts w:ascii="Times New Roman" w:hAnsi="Times New Roman"/>
          <w:color w:val="000000"/>
        </w:rPr>
      </w:pPr>
      <w:r>
        <w:rPr>
          <w:rFonts w:ascii="Times New Roman" w:hAnsi="Times New Roman"/>
          <w:color w:val="000000"/>
        </w:rPr>
        <w:lastRenderedPageBreak/>
        <w:t xml:space="preserve">To test how this parasite-host DNA log-ratio predicts visible tissue stages we counted </w:t>
      </w:r>
      <w:commentRangeStart w:id="597"/>
      <w:r>
        <w:rPr>
          <w:rFonts w:ascii="Times New Roman" w:hAnsi="Times New Roman"/>
          <w:color w:val="000000"/>
        </w:rPr>
        <w:t xml:space="preserve">lesions </w:t>
      </w:r>
      <w:commentRangeEnd w:id="597"/>
      <w:r w:rsidR="00821168">
        <w:rPr>
          <w:rStyle w:val="Kommentarzeichen"/>
          <w:rFonts w:cs="Mangal"/>
        </w:rPr>
        <w:commentReference w:id="597"/>
      </w:r>
      <w:del w:id="598" w:author="Weyrich, Alexandra" w:date="2018-05-28T17:36:00Z">
        <w:r w:rsidDel="00662BDE">
          <w:rPr>
            <w:rFonts w:ascii="Times New Roman" w:hAnsi="Times New Roman"/>
            <w:color w:val="000000"/>
          </w:rPr>
          <w:delText xml:space="preserve">(thought to be directly </w:delText>
        </w:r>
      </w:del>
      <w:del w:id="599" w:author="xx" w:date="2018-06-24T15:51:00Z">
        <w:r w:rsidDel="00372475">
          <w:rPr>
            <w:rFonts w:ascii="Times New Roman" w:hAnsi="Times New Roman"/>
            <w:color w:val="000000"/>
          </w:rPr>
          <w:delText xml:space="preserve">caused by </w:delText>
        </w:r>
      </w:del>
      <w:r>
        <w:rPr>
          <w:rFonts w:ascii="Times New Roman" w:hAnsi="Times New Roman"/>
          <w:color w:val="000000"/>
        </w:rPr>
        <w:t>parasite tissue stages</w:t>
      </w:r>
      <w:del w:id="600" w:author="Weyrich, Alexandra" w:date="2018-05-28T17:36:00Z">
        <w:r w:rsidDel="00662BDE">
          <w:rPr>
            <w:rFonts w:ascii="Times New Roman" w:hAnsi="Times New Roman"/>
            <w:color w:val="000000"/>
          </w:rPr>
          <w:delText>)</w:delText>
        </w:r>
      </w:del>
      <w:r>
        <w:rPr>
          <w:rFonts w:ascii="Times New Roman" w:hAnsi="Times New Roman"/>
          <w:color w:val="000000"/>
        </w:rPr>
        <w:t xml:space="preserve"> in histological sections. In a generalized linear model (Table 1) the parasite-host DNA log-ratio is a significant predictor for </w:t>
      </w:r>
      <w:del w:id="601" w:author="xx" w:date="2018-06-24T15:51:00Z">
        <w:r w:rsidDel="00372475">
          <w:rPr>
            <w:rFonts w:ascii="Times New Roman" w:hAnsi="Times New Roman"/>
            <w:color w:val="000000"/>
          </w:rPr>
          <w:delText xml:space="preserve">lesions </w:delText>
        </w:r>
      </w:del>
      <w:ins w:id="602" w:author="xx" w:date="2018-06-24T15:51:00Z">
        <w:r w:rsidR="00372475">
          <w:rPr>
            <w:rFonts w:ascii="Times New Roman" w:hAnsi="Times New Roman"/>
            <w:color w:val="000000"/>
          </w:rPr>
          <w:t xml:space="preserve">the number of tissue stages </w:t>
        </w:r>
      </w:ins>
      <w:r>
        <w:rPr>
          <w:rFonts w:ascii="Times New Roman" w:hAnsi="Times New Roman"/>
          <w:color w:val="000000"/>
        </w:rPr>
        <w:t xml:space="preserve">(Figure 2b). The effect of the parasite-host DNA log-ratio is similar for both isolates of </w:t>
      </w:r>
      <w:r>
        <w:rPr>
          <w:rFonts w:ascii="Times New Roman" w:hAnsi="Times New Roman"/>
          <w:i/>
          <w:iCs/>
          <w:color w:val="000000"/>
        </w:rPr>
        <w:t>E. falciformis</w:t>
      </w:r>
      <w:r>
        <w:rPr>
          <w:rFonts w:ascii="Times New Roman" w:hAnsi="Times New Roman"/>
          <w:color w:val="000000"/>
        </w:rPr>
        <w:t xml:space="preserve">, meaning that a similar number of </w:t>
      </w:r>
      <w:del w:id="603" w:author="xx" w:date="2018-06-24T15:52:00Z">
        <w:r w:rsidDel="00372475">
          <w:rPr>
            <w:rFonts w:ascii="Times New Roman" w:hAnsi="Times New Roman"/>
            <w:color w:val="000000"/>
          </w:rPr>
          <w:delText xml:space="preserve">lesions </w:delText>
        </w:r>
      </w:del>
      <w:ins w:id="604" w:author="xx" w:date="2018-06-24T15:52:00Z">
        <w:r w:rsidR="00372475">
          <w:rPr>
            <w:rFonts w:ascii="Times New Roman" w:hAnsi="Times New Roman"/>
            <w:color w:val="000000"/>
          </w:rPr>
          <w:t xml:space="preserve">tissue stages </w:t>
        </w:r>
      </w:ins>
      <w:r>
        <w:rPr>
          <w:rFonts w:ascii="Times New Roman" w:hAnsi="Times New Roman"/>
          <w:color w:val="000000"/>
        </w:rPr>
        <w:t xml:space="preserve">are found for similar parasite-host DNA log-ratio in this species. For </w:t>
      </w:r>
      <w:r>
        <w:rPr>
          <w:rFonts w:ascii="Times New Roman" w:hAnsi="Times New Roman"/>
          <w:i/>
          <w:iCs/>
          <w:color w:val="000000"/>
        </w:rPr>
        <w:t>E. ferrisi,</w:t>
      </w:r>
      <w:r>
        <w:rPr>
          <w:rFonts w:ascii="Times New Roman" w:hAnsi="Times New Roman"/>
          <w:color w:val="000000"/>
        </w:rPr>
        <w:t xml:space="preserve"> however, a significant interaction effect indicates that a lower number of </w:t>
      </w:r>
      <w:ins w:id="605" w:author="xx" w:date="2018-06-24T15:52:00Z">
        <w:r w:rsidR="00372475">
          <w:rPr>
            <w:rFonts w:ascii="Times New Roman" w:hAnsi="Times New Roman"/>
            <w:color w:val="000000"/>
          </w:rPr>
          <w:t xml:space="preserve">tissue stages </w:t>
        </w:r>
      </w:ins>
      <w:del w:id="606" w:author="xx" w:date="2018-06-24T15:52:00Z">
        <w:r w:rsidDel="00372475">
          <w:rPr>
            <w:rFonts w:ascii="Times New Roman" w:hAnsi="Times New Roman"/>
            <w:color w:val="000000"/>
          </w:rPr>
          <w:delText xml:space="preserve">lesions </w:delText>
        </w:r>
      </w:del>
      <w:proofErr w:type="gramStart"/>
      <w:r>
        <w:rPr>
          <w:rFonts w:ascii="Times New Roman" w:hAnsi="Times New Roman"/>
          <w:color w:val="000000"/>
        </w:rPr>
        <w:t>is</w:t>
      </w:r>
      <w:proofErr w:type="gramEnd"/>
      <w:r>
        <w:rPr>
          <w:rFonts w:ascii="Times New Roman" w:hAnsi="Times New Roman"/>
          <w:color w:val="000000"/>
        </w:rPr>
        <w:t xml:space="preserve"> found for similar DNA concentrations. Inspection of Figure 2b makes clear that for </w:t>
      </w:r>
      <w:r>
        <w:rPr>
          <w:rFonts w:ascii="Times New Roman" w:hAnsi="Times New Roman"/>
          <w:i/>
          <w:iCs/>
          <w:color w:val="000000"/>
        </w:rPr>
        <w:t>E. ferrisi</w:t>
      </w:r>
      <w:r>
        <w:rPr>
          <w:rFonts w:ascii="Times New Roman" w:hAnsi="Times New Roman"/>
          <w:color w:val="000000"/>
        </w:rPr>
        <w:t xml:space="preserve"> early (3</w:t>
      </w:r>
      <w:ins w:id="607" w:author="Weyrich, Alexandra" w:date="2018-05-29T10:07:00Z">
        <w:r w:rsidR="00C566C1">
          <w:rPr>
            <w:rFonts w:ascii="Times New Roman" w:hAnsi="Times New Roman"/>
            <w:color w:val="000000"/>
          </w:rPr>
          <w:t xml:space="preserve"> </w:t>
        </w:r>
      </w:ins>
      <w:r>
        <w:rPr>
          <w:rFonts w:ascii="Times New Roman" w:hAnsi="Times New Roman"/>
          <w:color w:val="000000"/>
        </w:rPr>
        <w:t xml:space="preserve">dpi) parasite presence did not coincide with </w:t>
      </w:r>
      <w:ins w:id="608" w:author="xx" w:date="2018-06-24T15:52:00Z">
        <w:r w:rsidR="00372475">
          <w:rPr>
            <w:rFonts w:ascii="Times New Roman" w:hAnsi="Times New Roman"/>
            <w:color w:val="000000"/>
          </w:rPr>
          <w:t>tissue stages</w:t>
        </w:r>
      </w:ins>
      <w:del w:id="609" w:author="xx" w:date="2018-06-24T15:52:00Z">
        <w:r w:rsidDel="00372475">
          <w:rPr>
            <w:rFonts w:ascii="Times New Roman" w:hAnsi="Times New Roman"/>
            <w:color w:val="000000"/>
          </w:rPr>
          <w:delText>lesions</w:delText>
        </w:r>
      </w:del>
      <w:r>
        <w:rPr>
          <w:rFonts w:ascii="Times New Roman" w:hAnsi="Times New Roman"/>
          <w:color w:val="000000"/>
        </w:rPr>
        <w:t xml:space="preserve">. </w:t>
      </w:r>
    </w:p>
    <w:p w14:paraId="29F6E402" w14:textId="77777777" w:rsidR="00DD2F69" w:rsidRDefault="00DD2F69" w:rsidP="00ED6157">
      <w:pPr>
        <w:pStyle w:val="Textkrper"/>
        <w:shd w:val="clear" w:color="auto" w:fill="FFFFFF"/>
        <w:spacing w:line="360" w:lineRule="auto"/>
        <w:jc w:val="both"/>
        <w:rPr>
          <w:ins w:id="610" w:author="Weyrich, Alexandra" w:date="2018-05-28T17:42:00Z"/>
          <w:rFonts w:ascii="Times New Roman" w:hAnsi="Times New Roman"/>
          <w:color w:val="000000"/>
        </w:rPr>
      </w:pPr>
    </w:p>
    <w:p w14:paraId="7F95E7FB" w14:textId="77777777" w:rsidR="00DD2F69" w:rsidRDefault="00DD2F69" w:rsidP="00ED6157">
      <w:pPr>
        <w:pStyle w:val="Textkrper"/>
        <w:shd w:val="clear" w:color="auto" w:fill="FFFFFF"/>
        <w:spacing w:line="360" w:lineRule="auto"/>
        <w:jc w:val="both"/>
        <w:rPr>
          <w:rFonts w:hint="eastAsia"/>
        </w:rPr>
      </w:pPr>
    </w:p>
    <w:p w14:paraId="4113FF25" w14:textId="77777777" w:rsidR="007D75FA" w:rsidRPr="00DD2F69" w:rsidRDefault="00132A20" w:rsidP="00ED6157">
      <w:pPr>
        <w:pStyle w:val="Textkrper"/>
        <w:shd w:val="clear" w:color="auto" w:fill="FFFFFF"/>
        <w:spacing w:line="360" w:lineRule="auto"/>
        <w:jc w:val="both"/>
        <w:rPr>
          <w:rFonts w:ascii="Times New Roman" w:hAnsi="Times New Roman" w:cs="Times New Roman" w:hint="eastAsia"/>
          <w:color w:val="000000"/>
          <w:rPrChange w:id="611" w:author="Weyrich, Alexandra" w:date="2018-05-28T17:42:00Z">
            <w:rPr>
              <w:rFonts w:hint="eastAsia"/>
              <w:color w:val="000000"/>
            </w:rPr>
          </w:rPrChange>
        </w:rPr>
      </w:pPr>
      <w:r w:rsidRPr="00DD2F69">
        <w:rPr>
          <w:rFonts w:ascii="Times New Roman" w:hAnsi="Times New Roman" w:cs="Times New Roman" w:hint="eastAsia"/>
          <w:b/>
          <w:bCs/>
          <w:color w:val="000000"/>
          <w:rPrChange w:id="612" w:author="Weyrich, Alexandra" w:date="2018-05-28T17:42:00Z">
            <w:rPr>
              <w:rFonts w:hint="eastAsia"/>
              <w:b/>
              <w:bCs/>
              <w:color w:val="000000"/>
            </w:rPr>
          </w:rPrChange>
        </w:rPr>
        <w:t>Table 1</w:t>
      </w:r>
      <w:r w:rsidRPr="00DD2F69">
        <w:rPr>
          <w:rFonts w:ascii="Times New Roman" w:hAnsi="Times New Roman" w:cs="Times New Roman" w:hint="eastAsia"/>
          <w:color w:val="000000"/>
          <w:rPrChange w:id="613" w:author="Weyrich, Alexandra" w:date="2018-05-28T17:42:00Z">
            <w:rPr>
              <w:rFonts w:hint="eastAsia"/>
              <w:color w:val="000000"/>
            </w:rPr>
          </w:rPrChange>
        </w:rPr>
        <w:t xml:space="preserve"> </w:t>
      </w:r>
      <w:r w:rsidRPr="00DD2F69">
        <w:rPr>
          <w:rFonts w:ascii="Times New Roman" w:hAnsi="Times New Roman" w:cs="Times New Roman" w:hint="eastAsia"/>
          <w:color w:val="000000"/>
          <w:rPrChange w:id="614" w:author="Weyrich, Alexandra" w:date="2018-05-28T17:42:00Z">
            <w:rPr>
              <w:rFonts w:hint="eastAsia"/>
              <w:color w:val="000000"/>
            </w:rPr>
          </w:rPrChange>
        </w:rPr>
        <w:t>–</w:t>
      </w:r>
      <w:r w:rsidRPr="00DD2F69">
        <w:rPr>
          <w:rFonts w:ascii="Times New Roman" w:hAnsi="Times New Roman" w:cs="Times New Roman" w:hint="eastAsia"/>
          <w:color w:val="000000"/>
          <w:rPrChange w:id="615" w:author="Weyrich, Alexandra" w:date="2018-05-28T17:42:00Z">
            <w:rPr>
              <w:rFonts w:hint="eastAsia"/>
              <w:color w:val="000000"/>
            </w:rPr>
          </w:rPrChange>
        </w:rPr>
        <w:t xml:space="preserve"> A generalized linear model predicts tissue lesions with the amount of parasite DNA relative to host DNA (parasite-host DNA log-ratio).</w:t>
      </w:r>
    </w:p>
    <w:tbl>
      <w:tblPr>
        <w:tblW w:w="7543" w:type="dxa"/>
        <w:tblBorders>
          <w:top w:val="double" w:sz="2" w:space="0" w:color="000000"/>
        </w:tblBorders>
        <w:tblCellMar>
          <w:top w:w="113" w:type="dxa"/>
          <w:left w:w="0" w:type="dxa"/>
          <w:right w:w="0" w:type="dxa"/>
        </w:tblCellMar>
        <w:tblLook w:val="04A0" w:firstRow="1" w:lastRow="0" w:firstColumn="1" w:lastColumn="0" w:noHBand="0" w:noVBand="1"/>
      </w:tblPr>
      <w:tblGrid>
        <w:gridCol w:w="2311"/>
        <w:gridCol w:w="146"/>
        <w:gridCol w:w="1625"/>
        <w:gridCol w:w="1811"/>
        <w:gridCol w:w="1650"/>
        <w:tblGridChange w:id="616">
          <w:tblGrid>
            <w:gridCol w:w="2311"/>
            <w:gridCol w:w="146"/>
            <w:gridCol w:w="1625"/>
            <w:gridCol w:w="1811"/>
            <w:gridCol w:w="1650"/>
          </w:tblGrid>
        </w:tblGridChange>
      </w:tblGrid>
      <w:tr w:rsidR="007D75FA" w:rsidRPr="00DD2F69" w14:paraId="6B10E0FC" w14:textId="77777777">
        <w:tc>
          <w:tcPr>
            <w:tcW w:w="2311" w:type="dxa"/>
            <w:tcBorders>
              <w:top w:val="double" w:sz="2" w:space="0" w:color="000000"/>
            </w:tcBorders>
            <w:shd w:val="clear" w:color="auto" w:fill="auto"/>
            <w:vAlign w:val="center"/>
          </w:tcPr>
          <w:p w14:paraId="3730129F" w14:textId="77777777" w:rsidR="007D75FA" w:rsidRPr="00DD2F69" w:rsidRDefault="007D75FA" w:rsidP="00ED6157">
            <w:pPr>
              <w:pStyle w:val="TableContents"/>
              <w:spacing w:line="360" w:lineRule="auto"/>
              <w:jc w:val="both"/>
              <w:rPr>
                <w:rFonts w:ascii="Times New Roman" w:hAnsi="Times New Roman" w:cs="Times New Roman" w:hint="eastAsia"/>
                <w:rPrChange w:id="617" w:author="Weyrich, Alexandra" w:date="2018-05-28T17:42:00Z">
                  <w:rPr>
                    <w:rFonts w:hint="eastAsia"/>
                  </w:rPr>
                </w:rPrChange>
              </w:rPr>
            </w:pPr>
          </w:p>
        </w:tc>
        <w:tc>
          <w:tcPr>
            <w:tcW w:w="146" w:type="dxa"/>
            <w:tcBorders>
              <w:top w:val="double" w:sz="2" w:space="0" w:color="000000"/>
              <w:bottom w:val="single" w:sz="2" w:space="0" w:color="000000"/>
            </w:tcBorders>
            <w:shd w:val="clear" w:color="auto" w:fill="auto"/>
            <w:tcMar>
              <w:top w:w="28" w:type="dxa"/>
              <w:bottom w:w="28" w:type="dxa"/>
            </w:tcMar>
            <w:vAlign w:val="center"/>
          </w:tcPr>
          <w:p w14:paraId="4A4731FB" w14:textId="77777777" w:rsidR="007D75FA" w:rsidRPr="00DD2F69" w:rsidRDefault="007D75FA" w:rsidP="00ED6157">
            <w:pPr>
              <w:pStyle w:val="TableContents"/>
              <w:spacing w:line="360" w:lineRule="auto"/>
              <w:jc w:val="both"/>
              <w:rPr>
                <w:rFonts w:ascii="Times New Roman" w:hAnsi="Times New Roman" w:cs="Times New Roman" w:hint="eastAsia"/>
                <w:rPrChange w:id="618" w:author="Weyrich, Alexandra" w:date="2018-05-28T17:42:00Z">
                  <w:rPr>
                    <w:rFonts w:hint="eastAsia"/>
                  </w:rPr>
                </w:rPrChange>
              </w:rPr>
            </w:pPr>
          </w:p>
        </w:tc>
        <w:tc>
          <w:tcPr>
            <w:tcW w:w="5086" w:type="dxa"/>
            <w:gridSpan w:val="3"/>
            <w:tcBorders>
              <w:top w:val="double" w:sz="2" w:space="0" w:color="000000"/>
              <w:bottom w:val="single" w:sz="2" w:space="0" w:color="000000"/>
            </w:tcBorders>
            <w:shd w:val="clear" w:color="auto" w:fill="auto"/>
            <w:tcMar>
              <w:bottom w:w="113" w:type="dxa"/>
            </w:tcMar>
            <w:vAlign w:val="center"/>
          </w:tcPr>
          <w:p w14:paraId="28554A52" w14:textId="77777777" w:rsidR="007D75FA" w:rsidRPr="00DD2F69" w:rsidRDefault="00132A20" w:rsidP="00ED6157">
            <w:pPr>
              <w:pStyle w:val="TableContents"/>
              <w:spacing w:line="360" w:lineRule="auto"/>
              <w:jc w:val="both"/>
              <w:rPr>
                <w:rFonts w:ascii="Times New Roman" w:hAnsi="Times New Roman" w:cs="Times New Roman" w:hint="eastAsia"/>
                <w:rPrChange w:id="619" w:author="Weyrich, Alexandra" w:date="2018-05-28T17:42:00Z">
                  <w:rPr>
                    <w:rFonts w:hint="eastAsia"/>
                  </w:rPr>
                </w:rPrChange>
              </w:rPr>
            </w:pPr>
            <w:r w:rsidRPr="00DD2F69">
              <w:rPr>
                <w:rFonts w:ascii="Times New Roman" w:hAnsi="Times New Roman" w:cs="Times New Roman" w:hint="eastAsia"/>
                <w:rPrChange w:id="620" w:author="Weyrich, Alexandra" w:date="2018-05-28T17:42:00Z">
                  <w:rPr>
                    <w:rFonts w:hint="eastAsia"/>
                  </w:rPr>
                </w:rPrChange>
              </w:rPr>
              <w:t>Lesion score</w:t>
            </w:r>
          </w:p>
        </w:tc>
      </w:tr>
      <w:tr w:rsidR="007D75FA" w:rsidRPr="00DD2F69" w14:paraId="38EAAEFD" w14:textId="77777777">
        <w:tc>
          <w:tcPr>
            <w:tcW w:w="2311" w:type="dxa"/>
            <w:shd w:val="clear" w:color="auto" w:fill="auto"/>
            <w:tcMar>
              <w:top w:w="0" w:type="dxa"/>
            </w:tcMar>
            <w:vAlign w:val="center"/>
          </w:tcPr>
          <w:p w14:paraId="01942268" w14:textId="77777777" w:rsidR="007D75FA" w:rsidRPr="00DD2F69" w:rsidRDefault="007D75FA" w:rsidP="00ED6157">
            <w:pPr>
              <w:pStyle w:val="TableContents"/>
              <w:spacing w:line="360" w:lineRule="auto"/>
              <w:jc w:val="both"/>
              <w:rPr>
                <w:rFonts w:ascii="Times New Roman" w:hAnsi="Times New Roman" w:cs="Times New Roman" w:hint="eastAsia"/>
                <w:rPrChange w:id="621" w:author="Weyrich, Alexandra" w:date="2018-05-28T17:42:00Z">
                  <w:rPr>
                    <w:rFonts w:hint="eastAsia"/>
                  </w:rPr>
                </w:rPrChange>
              </w:rPr>
            </w:pPr>
          </w:p>
        </w:tc>
        <w:tc>
          <w:tcPr>
            <w:tcW w:w="146" w:type="dxa"/>
            <w:shd w:val="clear" w:color="auto" w:fill="auto"/>
            <w:tcMar>
              <w:top w:w="28" w:type="dxa"/>
              <w:left w:w="28" w:type="dxa"/>
              <w:bottom w:w="28" w:type="dxa"/>
              <w:right w:w="28" w:type="dxa"/>
            </w:tcMar>
            <w:vAlign w:val="center"/>
          </w:tcPr>
          <w:p w14:paraId="2AF890D4" w14:textId="77777777" w:rsidR="007D75FA" w:rsidRPr="00DD2F69" w:rsidRDefault="007D75FA" w:rsidP="00ED6157">
            <w:pPr>
              <w:pStyle w:val="TableContents"/>
              <w:spacing w:line="360" w:lineRule="auto"/>
              <w:jc w:val="both"/>
              <w:rPr>
                <w:rFonts w:ascii="Times New Roman" w:hAnsi="Times New Roman" w:cs="Times New Roman" w:hint="eastAsia"/>
                <w:rPrChange w:id="622" w:author="Weyrich, Alexandra" w:date="2018-05-28T17:42:00Z">
                  <w:rPr>
                    <w:rFonts w:hint="eastAsia"/>
                  </w:rPr>
                </w:rPrChange>
              </w:rPr>
            </w:pPr>
          </w:p>
        </w:tc>
        <w:tc>
          <w:tcPr>
            <w:tcW w:w="1625" w:type="dxa"/>
            <w:shd w:val="clear" w:color="auto" w:fill="auto"/>
            <w:tcMar>
              <w:top w:w="0" w:type="dxa"/>
            </w:tcMar>
            <w:vAlign w:val="center"/>
          </w:tcPr>
          <w:p w14:paraId="1CD8CC77" w14:textId="77777777" w:rsidR="007D75FA" w:rsidRPr="00DD2F69" w:rsidRDefault="00132A20" w:rsidP="00ED6157">
            <w:pPr>
              <w:pStyle w:val="TableContents"/>
              <w:spacing w:line="360" w:lineRule="auto"/>
              <w:jc w:val="both"/>
              <w:rPr>
                <w:rFonts w:ascii="Times New Roman" w:hAnsi="Times New Roman" w:cs="Times New Roman" w:hint="eastAsia"/>
                <w:i/>
                <w:rPrChange w:id="623" w:author="Weyrich, Alexandra" w:date="2018-05-28T17:42:00Z">
                  <w:rPr>
                    <w:rFonts w:hint="eastAsia"/>
                    <w:i/>
                  </w:rPr>
                </w:rPrChange>
              </w:rPr>
            </w:pPr>
            <w:r w:rsidRPr="00DD2F69">
              <w:rPr>
                <w:rFonts w:ascii="Times New Roman" w:hAnsi="Times New Roman" w:cs="Times New Roman" w:hint="eastAsia"/>
                <w:i/>
                <w:rPrChange w:id="624" w:author="Weyrich, Alexandra" w:date="2018-05-28T17:42:00Z">
                  <w:rPr>
                    <w:rFonts w:hint="eastAsia"/>
                    <w:i/>
                  </w:rPr>
                </w:rPrChange>
              </w:rPr>
              <w:t>Prediction</w:t>
            </w:r>
          </w:p>
        </w:tc>
        <w:tc>
          <w:tcPr>
            <w:tcW w:w="1811" w:type="dxa"/>
            <w:shd w:val="clear" w:color="auto" w:fill="auto"/>
            <w:tcMar>
              <w:top w:w="0" w:type="dxa"/>
            </w:tcMar>
            <w:vAlign w:val="center"/>
          </w:tcPr>
          <w:p w14:paraId="4428C018" w14:textId="77777777" w:rsidR="007D75FA" w:rsidRPr="00DD2F69" w:rsidRDefault="00132A20" w:rsidP="00ED6157">
            <w:pPr>
              <w:pStyle w:val="TableContents"/>
              <w:spacing w:line="360" w:lineRule="auto"/>
              <w:jc w:val="both"/>
              <w:rPr>
                <w:rFonts w:ascii="Times New Roman" w:hAnsi="Times New Roman" w:cs="Times New Roman" w:hint="eastAsia"/>
                <w:i/>
                <w:rPrChange w:id="625" w:author="Weyrich, Alexandra" w:date="2018-05-28T17:42:00Z">
                  <w:rPr>
                    <w:rFonts w:hint="eastAsia"/>
                    <w:i/>
                  </w:rPr>
                </w:rPrChange>
              </w:rPr>
            </w:pPr>
            <w:r w:rsidRPr="00DD2F69">
              <w:rPr>
                <w:rFonts w:ascii="Times New Roman" w:hAnsi="Times New Roman" w:cs="Times New Roman" w:hint="eastAsia"/>
                <w:i/>
                <w:rPrChange w:id="626" w:author="Weyrich, Alexandra" w:date="2018-05-28T17:42:00Z">
                  <w:rPr>
                    <w:rFonts w:hint="eastAsia"/>
                    <w:i/>
                  </w:rPr>
                </w:rPrChange>
              </w:rPr>
              <w:t>CI</w:t>
            </w:r>
          </w:p>
        </w:tc>
        <w:tc>
          <w:tcPr>
            <w:tcW w:w="1650" w:type="dxa"/>
            <w:shd w:val="clear" w:color="auto" w:fill="auto"/>
            <w:tcMar>
              <w:top w:w="0" w:type="dxa"/>
            </w:tcMar>
            <w:vAlign w:val="center"/>
          </w:tcPr>
          <w:p w14:paraId="6A5E2628" w14:textId="77777777" w:rsidR="007D75FA" w:rsidRPr="00DD2F69" w:rsidRDefault="00132A20" w:rsidP="00ED6157">
            <w:pPr>
              <w:pStyle w:val="TableContents"/>
              <w:spacing w:line="360" w:lineRule="auto"/>
              <w:jc w:val="both"/>
              <w:rPr>
                <w:rFonts w:ascii="Times New Roman" w:hAnsi="Times New Roman" w:cs="Times New Roman" w:hint="eastAsia"/>
                <w:i/>
                <w:rPrChange w:id="627" w:author="Weyrich, Alexandra" w:date="2018-05-28T17:42:00Z">
                  <w:rPr>
                    <w:rFonts w:hint="eastAsia"/>
                    <w:i/>
                  </w:rPr>
                </w:rPrChange>
              </w:rPr>
            </w:pPr>
            <w:r w:rsidRPr="00DD2F69">
              <w:rPr>
                <w:rFonts w:ascii="Times New Roman" w:hAnsi="Times New Roman" w:cs="Times New Roman" w:hint="eastAsia"/>
                <w:i/>
                <w:rPrChange w:id="628" w:author="Weyrich, Alexandra" w:date="2018-05-28T17:42:00Z">
                  <w:rPr>
                    <w:rFonts w:hint="eastAsia"/>
                    <w:i/>
                  </w:rPr>
                </w:rPrChange>
              </w:rPr>
              <w:t>p</w:t>
            </w:r>
          </w:p>
        </w:tc>
      </w:tr>
      <w:tr w:rsidR="007D75FA" w:rsidRPr="00DD2F69" w14:paraId="4F97C949" w14:textId="77777777">
        <w:tc>
          <w:tcPr>
            <w:tcW w:w="2311" w:type="dxa"/>
            <w:tcBorders>
              <w:top w:val="single" w:sz="2" w:space="0" w:color="000000"/>
            </w:tcBorders>
            <w:shd w:val="clear" w:color="auto" w:fill="auto"/>
            <w:vAlign w:val="center"/>
          </w:tcPr>
          <w:p w14:paraId="1E47ED50" w14:textId="77777777" w:rsidR="007D75FA" w:rsidRPr="00DD2F69" w:rsidRDefault="00132A20" w:rsidP="00ED6157">
            <w:pPr>
              <w:pStyle w:val="TableContents"/>
              <w:spacing w:line="360" w:lineRule="auto"/>
              <w:jc w:val="both"/>
              <w:rPr>
                <w:rFonts w:ascii="Times New Roman" w:hAnsi="Times New Roman" w:cs="Times New Roman" w:hint="eastAsia"/>
                <w:rPrChange w:id="629" w:author="Weyrich, Alexandra" w:date="2018-05-28T17:42:00Z">
                  <w:rPr>
                    <w:rFonts w:hint="eastAsia"/>
                  </w:rPr>
                </w:rPrChange>
              </w:rPr>
            </w:pPr>
            <w:r w:rsidRPr="00DD2F69">
              <w:rPr>
                <w:rFonts w:ascii="Times New Roman" w:hAnsi="Times New Roman" w:cs="Times New Roman" w:hint="eastAsia"/>
                <w:rPrChange w:id="630" w:author="Weyrich, Alexandra" w:date="2018-05-28T17:42:00Z">
                  <w:rPr>
                    <w:rFonts w:hint="eastAsia"/>
                  </w:rPr>
                </w:rPrChange>
              </w:rPr>
              <w:t>(Intercept)</w:t>
            </w:r>
          </w:p>
        </w:tc>
        <w:tc>
          <w:tcPr>
            <w:tcW w:w="146" w:type="dxa"/>
            <w:tcBorders>
              <w:top w:val="single" w:sz="2" w:space="0" w:color="000000"/>
            </w:tcBorders>
            <w:shd w:val="clear" w:color="auto" w:fill="auto"/>
            <w:tcMar>
              <w:top w:w="28" w:type="dxa"/>
            </w:tcMar>
            <w:vAlign w:val="center"/>
          </w:tcPr>
          <w:p w14:paraId="4867E1E4" w14:textId="77777777" w:rsidR="007D75FA" w:rsidRPr="00DD2F69" w:rsidRDefault="007D75FA" w:rsidP="00ED6157">
            <w:pPr>
              <w:pStyle w:val="TableContents"/>
              <w:spacing w:line="360" w:lineRule="auto"/>
              <w:jc w:val="both"/>
              <w:rPr>
                <w:rFonts w:ascii="Times New Roman" w:hAnsi="Times New Roman" w:cs="Times New Roman" w:hint="eastAsia"/>
                <w:rPrChange w:id="631" w:author="Weyrich, Alexandra" w:date="2018-05-28T17:42:00Z">
                  <w:rPr>
                    <w:rFonts w:hint="eastAsia"/>
                  </w:rPr>
                </w:rPrChange>
              </w:rPr>
            </w:pPr>
          </w:p>
        </w:tc>
        <w:tc>
          <w:tcPr>
            <w:tcW w:w="1625" w:type="dxa"/>
            <w:tcBorders>
              <w:top w:val="single" w:sz="2" w:space="0" w:color="000000"/>
            </w:tcBorders>
            <w:shd w:val="clear" w:color="auto" w:fill="auto"/>
            <w:vAlign w:val="center"/>
          </w:tcPr>
          <w:p w14:paraId="5451BAC6" w14:textId="77777777" w:rsidR="007D75FA" w:rsidRPr="00DD2F69" w:rsidRDefault="00132A20" w:rsidP="00ED6157">
            <w:pPr>
              <w:pStyle w:val="TableContents"/>
              <w:spacing w:line="360" w:lineRule="auto"/>
              <w:jc w:val="both"/>
              <w:rPr>
                <w:rFonts w:ascii="Times New Roman" w:hAnsi="Times New Roman" w:cs="Times New Roman" w:hint="eastAsia"/>
                <w:rPrChange w:id="632" w:author="Weyrich, Alexandra" w:date="2018-05-28T17:42:00Z">
                  <w:rPr>
                    <w:rFonts w:hint="eastAsia"/>
                  </w:rPr>
                </w:rPrChange>
              </w:rPr>
            </w:pPr>
            <w:r w:rsidRPr="00DD2F69">
              <w:rPr>
                <w:rFonts w:ascii="Times New Roman" w:hAnsi="Times New Roman" w:cs="Times New Roman" w:hint="eastAsia"/>
                <w:rPrChange w:id="633" w:author="Weyrich, Alexandra" w:date="2018-05-28T17:42:00Z">
                  <w:rPr>
                    <w:rFonts w:hint="eastAsia"/>
                  </w:rPr>
                </w:rPrChange>
              </w:rPr>
              <w:t>4.43</w:t>
            </w:r>
          </w:p>
        </w:tc>
        <w:tc>
          <w:tcPr>
            <w:tcW w:w="1811" w:type="dxa"/>
            <w:tcBorders>
              <w:top w:val="single" w:sz="2" w:space="0" w:color="000000"/>
            </w:tcBorders>
            <w:shd w:val="clear" w:color="auto" w:fill="auto"/>
            <w:vAlign w:val="center"/>
          </w:tcPr>
          <w:p w14:paraId="5E771AB0" w14:textId="77777777" w:rsidR="007D75FA" w:rsidRPr="00DD2F69" w:rsidRDefault="00132A20" w:rsidP="00ED6157">
            <w:pPr>
              <w:pStyle w:val="TableContents"/>
              <w:spacing w:line="360" w:lineRule="auto"/>
              <w:jc w:val="both"/>
              <w:rPr>
                <w:rFonts w:ascii="Times New Roman" w:hAnsi="Times New Roman" w:cs="Times New Roman" w:hint="eastAsia"/>
                <w:rPrChange w:id="634" w:author="Weyrich, Alexandra" w:date="2018-05-28T17:42:00Z">
                  <w:rPr>
                    <w:rFonts w:hint="eastAsia"/>
                  </w:rPr>
                </w:rPrChange>
              </w:rPr>
            </w:pPr>
            <w:r w:rsidRPr="00DD2F69">
              <w:rPr>
                <w:rFonts w:ascii="Times New Roman" w:hAnsi="Times New Roman" w:cs="Times New Roman" w:hint="eastAsia"/>
                <w:rPrChange w:id="635" w:author="Weyrich, Alexandra" w:date="2018-05-28T17:42:00Z">
                  <w:rPr>
                    <w:rFonts w:hint="eastAsia"/>
                  </w:rPr>
                </w:rPrChange>
              </w:rPr>
              <w:t xml:space="preserve">3.18 </w:t>
            </w:r>
            <w:r w:rsidRPr="00DD2F69">
              <w:rPr>
                <w:rFonts w:ascii="Times New Roman" w:hAnsi="Times New Roman" w:cs="Times New Roman" w:hint="eastAsia"/>
                <w:rPrChange w:id="636" w:author="Weyrich, Alexandra" w:date="2018-05-28T17:42:00Z">
                  <w:rPr>
                    <w:rFonts w:hint="eastAsia"/>
                  </w:rPr>
                </w:rPrChange>
              </w:rPr>
              <w:t>–</w:t>
            </w:r>
            <w:r w:rsidRPr="00DD2F69">
              <w:rPr>
                <w:rFonts w:ascii="Times New Roman" w:hAnsi="Times New Roman" w:cs="Times New Roman" w:hint="eastAsia"/>
                <w:rPrChange w:id="637" w:author="Weyrich, Alexandra" w:date="2018-05-28T17:42:00Z">
                  <w:rPr>
                    <w:rFonts w:hint="eastAsia"/>
                  </w:rPr>
                </w:rPrChange>
              </w:rPr>
              <w:t xml:space="preserve"> 6.03</w:t>
            </w:r>
          </w:p>
        </w:tc>
        <w:tc>
          <w:tcPr>
            <w:tcW w:w="1650" w:type="dxa"/>
            <w:tcBorders>
              <w:top w:val="single" w:sz="2" w:space="0" w:color="000000"/>
            </w:tcBorders>
            <w:shd w:val="clear" w:color="auto" w:fill="auto"/>
            <w:vAlign w:val="center"/>
          </w:tcPr>
          <w:p w14:paraId="1A47CD32" w14:textId="77777777" w:rsidR="007D75FA" w:rsidRPr="00DD2F69" w:rsidRDefault="00132A20" w:rsidP="00ED6157">
            <w:pPr>
              <w:pStyle w:val="TableContents"/>
              <w:spacing w:line="360" w:lineRule="auto"/>
              <w:jc w:val="both"/>
              <w:rPr>
                <w:rFonts w:ascii="Times New Roman" w:hAnsi="Times New Roman" w:cs="Times New Roman" w:hint="eastAsia"/>
                <w:rPrChange w:id="638" w:author="Weyrich, Alexandra" w:date="2018-05-28T17:42:00Z">
                  <w:rPr>
                    <w:rFonts w:hint="eastAsia"/>
                  </w:rPr>
                </w:rPrChange>
              </w:rPr>
            </w:pPr>
            <w:r w:rsidRPr="00DD2F69">
              <w:rPr>
                <w:rFonts w:ascii="Times New Roman" w:hAnsi="Times New Roman" w:cs="Times New Roman" w:hint="eastAsia"/>
                <w:rPrChange w:id="639" w:author="Weyrich, Alexandra" w:date="2018-05-28T17:42:00Z">
                  <w:rPr>
                    <w:rFonts w:hint="eastAsia"/>
                  </w:rPr>
                </w:rPrChange>
              </w:rPr>
              <w:t>&lt;.001</w:t>
            </w:r>
          </w:p>
        </w:tc>
      </w:tr>
      <w:tr w:rsidR="007D75FA" w:rsidRPr="00DD2F69" w14:paraId="15EC3B33" w14:textId="77777777">
        <w:tc>
          <w:tcPr>
            <w:tcW w:w="2311" w:type="dxa"/>
            <w:shd w:val="clear" w:color="auto" w:fill="auto"/>
            <w:tcMar>
              <w:top w:w="0" w:type="dxa"/>
            </w:tcMar>
            <w:vAlign w:val="center"/>
          </w:tcPr>
          <w:p w14:paraId="0D11D25C" w14:textId="77777777" w:rsidR="007D75FA" w:rsidRPr="00DD2F69" w:rsidRDefault="00132A20" w:rsidP="00ED6157">
            <w:pPr>
              <w:pStyle w:val="TableContents"/>
              <w:spacing w:line="360" w:lineRule="auto"/>
              <w:jc w:val="both"/>
              <w:rPr>
                <w:rFonts w:ascii="Times New Roman" w:hAnsi="Times New Roman" w:cs="Times New Roman" w:hint="eastAsia"/>
                <w:rPrChange w:id="640" w:author="Weyrich, Alexandra" w:date="2018-05-28T17:42:00Z">
                  <w:rPr>
                    <w:rFonts w:hint="eastAsia"/>
                  </w:rPr>
                </w:rPrChange>
              </w:rPr>
            </w:pPr>
            <w:r w:rsidRPr="00DD2F69">
              <w:rPr>
                <w:rFonts w:ascii="Times New Roman" w:hAnsi="Times New Roman" w:cs="Times New Roman" w:hint="eastAsia"/>
                <w:rPrChange w:id="641" w:author="Weyrich, Alexandra" w:date="2018-05-28T17:42:00Z">
                  <w:rPr>
                    <w:rFonts w:hint="eastAsia"/>
                  </w:rPr>
                </w:rPrChange>
              </w:rPr>
              <w:t>PH.delta</w:t>
            </w:r>
          </w:p>
        </w:tc>
        <w:tc>
          <w:tcPr>
            <w:tcW w:w="146" w:type="dxa"/>
            <w:shd w:val="clear" w:color="auto" w:fill="auto"/>
            <w:tcMar>
              <w:top w:w="28" w:type="dxa"/>
              <w:left w:w="28" w:type="dxa"/>
              <w:bottom w:w="28" w:type="dxa"/>
              <w:right w:w="28" w:type="dxa"/>
            </w:tcMar>
            <w:vAlign w:val="center"/>
          </w:tcPr>
          <w:p w14:paraId="7FBFC8EB" w14:textId="77777777" w:rsidR="007D75FA" w:rsidRPr="00DD2F69" w:rsidRDefault="007D75FA" w:rsidP="00ED6157">
            <w:pPr>
              <w:pStyle w:val="TableContents"/>
              <w:spacing w:line="360" w:lineRule="auto"/>
              <w:jc w:val="both"/>
              <w:rPr>
                <w:rFonts w:ascii="Times New Roman" w:hAnsi="Times New Roman" w:cs="Times New Roman" w:hint="eastAsia"/>
                <w:rPrChange w:id="642" w:author="Weyrich, Alexandra" w:date="2018-05-28T17:42:00Z">
                  <w:rPr>
                    <w:rFonts w:hint="eastAsia"/>
                  </w:rPr>
                </w:rPrChange>
              </w:rPr>
            </w:pPr>
          </w:p>
        </w:tc>
        <w:tc>
          <w:tcPr>
            <w:tcW w:w="1625" w:type="dxa"/>
            <w:shd w:val="clear" w:color="auto" w:fill="auto"/>
            <w:tcMar>
              <w:top w:w="0" w:type="dxa"/>
            </w:tcMar>
            <w:vAlign w:val="center"/>
          </w:tcPr>
          <w:p w14:paraId="7B8BD3BB" w14:textId="77777777" w:rsidR="007D75FA" w:rsidRPr="00DD2F69" w:rsidRDefault="00132A20" w:rsidP="00ED6157">
            <w:pPr>
              <w:pStyle w:val="TableContents"/>
              <w:spacing w:line="360" w:lineRule="auto"/>
              <w:jc w:val="both"/>
              <w:rPr>
                <w:rFonts w:ascii="Times New Roman" w:hAnsi="Times New Roman" w:cs="Times New Roman" w:hint="eastAsia"/>
                <w:rPrChange w:id="643" w:author="Weyrich, Alexandra" w:date="2018-05-28T17:42:00Z">
                  <w:rPr>
                    <w:rFonts w:hint="eastAsia"/>
                  </w:rPr>
                </w:rPrChange>
              </w:rPr>
            </w:pPr>
            <w:r w:rsidRPr="00DD2F69">
              <w:rPr>
                <w:rFonts w:ascii="Times New Roman" w:hAnsi="Times New Roman" w:cs="Times New Roman" w:hint="eastAsia"/>
                <w:rPrChange w:id="644" w:author="Weyrich, Alexandra" w:date="2018-05-28T17:42:00Z">
                  <w:rPr>
                    <w:rFonts w:hint="eastAsia"/>
                  </w:rPr>
                </w:rPrChange>
              </w:rPr>
              <w:t>1.55</w:t>
            </w:r>
          </w:p>
        </w:tc>
        <w:tc>
          <w:tcPr>
            <w:tcW w:w="1811" w:type="dxa"/>
            <w:shd w:val="clear" w:color="auto" w:fill="auto"/>
            <w:tcMar>
              <w:top w:w="0" w:type="dxa"/>
            </w:tcMar>
            <w:vAlign w:val="center"/>
          </w:tcPr>
          <w:p w14:paraId="3E46B095" w14:textId="77777777" w:rsidR="007D75FA" w:rsidRPr="00DD2F69" w:rsidRDefault="00132A20" w:rsidP="00ED6157">
            <w:pPr>
              <w:pStyle w:val="TableContents"/>
              <w:spacing w:line="360" w:lineRule="auto"/>
              <w:jc w:val="both"/>
              <w:rPr>
                <w:rFonts w:ascii="Times New Roman" w:hAnsi="Times New Roman" w:cs="Times New Roman" w:hint="eastAsia"/>
                <w:rPrChange w:id="645" w:author="Weyrich, Alexandra" w:date="2018-05-28T17:42:00Z">
                  <w:rPr>
                    <w:rFonts w:hint="eastAsia"/>
                  </w:rPr>
                </w:rPrChange>
              </w:rPr>
            </w:pPr>
            <w:r w:rsidRPr="00DD2F69">
              <w:rPr>
                <w:rFonts w:ascii="Times New Roman" w:hAnsi="Times New Roman" w:cs="Times New Roman" w:hint="eastAsia"/>
                <w:rPrChange w:id="646" w:author="Weyrich, Alexandra" w:date="2018-05-28T17:42:00Z">
                  <w:rPr>
                    <w:rFonts w:hint="eastAsia"/>
                  </w:rPr>
                </w:rPrChange>
              </w:rPr>
              <w:t xml:space="preserve">1.48 </w:t>
            </w:r>
            <w:r w:rsidRPr="00DD2F69">
              <w:rPr>
                <w:rFonts w:ascii="Times New Roman" w:hAnsi="Times New Roman" w:cs="Times New Roman" w:hint="eastAsia"/>
                <w:rPrChange w:id="647" w:author="Weyrich, Alexandra" w:date="2018-05-28T17:42:00Z">
                  <w:rPr>
                    <w:rFonts w:hint="eastAsia"/>
                  </w:rPr>
                </w:rPrChange>
              </w:rPr>
              <w:t>–</w:t>
            </w:r>
            <w:r w:rsidRPr="00DD2F69">
              <w:rPr>
                <w:rFonts w:ascii="Times New Roman" w:hAnsi="Times New Roman" w:cs="Times New Roman" w:hint="eastAsia"/>
                <w:rPrChange w:id="648" w:author="Weyrich, Alexandra" w:date="2018-05-28T17:42:00Z">
                  <w:rPr>
                    <w:rFonts w:hint="eastAsia"/>
                  </w:rPr>
                </w:rPrChange>
              </w:rPr>
              <w:t xml:space="preserve"> 1.64</w:t>
            </w:r>
          </w:p>
        </w:tc>
        <w:tc>
          <w:tcPr>
            <w:tcW w:w="1650" w:type="dxa"/>
            <w:shd w:val="clear" w:color="auto" w:fill="auto"/>
            <w:tcMar>
              <w:top w:w="0" w:type="dxa"/>
            </w:tcMar>
            <w:vAlign w:val="center"/>
          </w:tcPr>
          <w:p w14:paraId="38F12383" w14:textId="77777777" w:rsidR="007D75FA" w:rsidRPr="00DD2F69" w:rsidRDefault="00132A20" w:rsidP="00ED6157">
            <w:pPr>
              <w:pStyle w:val="TableContents"/>
              <w:spacing w:line="360" w:lineRule="auto"/>
              <w:jc w:val="both"/>
              <w:rPr>
                <w:rFonts w:ascii="Times New Roman" w:hAnsi="Times New Roman" w:cs="Times New Roman" w:hint="eastAsia"/>
                <w:rPrChange w:id="649" w:author="Weyrich, Alexandra" w:date="2018-05-28T17:42:00Z">
                  <w:rPr>
                    <w:rFonts w:hint="eastAsia"/>
                  </w:rPr>
                </w:rPrChange>
              </w:rPr>
            </w:pPr>
            <w:r w:rsidRPr="00DD2F69">
              <w:rPr>
                <w:rFonts w:ascii="Times New Roman" w:hAnsi="Times New Roman" w:cs="Times New Roman" w:hint="eastAsia"/>
                <w:rPrChange w:id="650" w:author="Weyrich, Alexandra" w:date="2018-05-28T17:42:00Z">
                  <w:rPr>
                    <w:rFonts w:hint="eastAsia"/>
                  </w:rPr>
                </w:rPrChange>
              </w:rPr>
              <w:t>&lt;.001</w:t>
            </w:r>
          </w:p>
        </w:tc>
      </w:tr>
      <w:tr w:rsidR="007D75FA" w:rsidRPr="00DD2F69" w14:paraId="19C3C074" w14:textId="77777777">
        <w:tc>
          <w:tcPr>
            <w:tcW w:w="7543" w:type="dxa"/>
            <w:gridSpan w:val="5"/>
            <w:shd w:val="clear" w:color="auto" w:fill="auto"/>
            <w:tcMar>
              <w:top w:w="0" w:type="dxa"/>
            </w:tcMar>
            <w:vAlign w:val="center"/>
          </w:tcPr>
          <w:p w14:paraId="22A7C881" w14:textId="77777777" w:rsidR="007D75FA" w:rsidRPr="00DD2F69" w:rsidRDefault="00132A20" w:rsidP="00ED6157">
            <w:pPr>
              <w:pStyle w:val="TableContents"/>
              <w:spacing w:line="360" w:lineRule="auto"/>
              <w:jc w:val="both"/>
              <w:rPr>
                <w:rFonts w:ascii="Times New Roman" w:hAnsi="Times New Roman" w:cs="Times New Roman" w:hint="eastAsia"/>
                <w:rPrChange w:id="651" w:author="Weyrich, Alexandra" w:date="2018-05-28T17:42:00Z">
                  <w:rPr>
                    <w:rFonts w:hint="eastAsia"/>
                  </w:rPr>
                </w:rPrChange>
              </w:rPr>
            </w:pPr>
            <w:r w:rsidRPr="00DD2F69">
              <w:rPr>
                <w:rFonts w:ascii="Times New Roman" w:hAnsi="Times New Roman" w:cs="Times New Roman" w:hint="eastAsia"/>
                <w:rPrChange w:id="652" w:author="Weyrich, Alexandra" w:date="2018-05-28T17:42:00Z">
                  <w:rPr>
                    <w:rFonts w:hint="eastAsia"/>
                  </w:rPr>
                </w:rPrChange>
              </w:rPr>
              <w:t>Infection isolate</w:t>
            </w:r>
          </w:p>
        </w:tc>
      </w:tr>
      <w:tr w:rsidR="007D75FA" w:rsidRPr="00DD2F69" w14:paraId="7ED651F2" w14:textId="77777777">
        <w:tc>
          <w:tcPr>
            <w:tcW w:w="2311" w:type="dxa"/>
            <w:shd w:val="clear" w:color="auto" w:fill="auto"/>
            <w:tcMar>
              <w:top w:w="0" w:type="dxa"/>
            </w:tcMar>
            <w:vAlign w:val="center"/>
          </w:tcPr>
          <w:p w14:paraId="05BACF7A" w14:textId="77777777" w:rsidR="007D75FA" w:rsidRPr="00DD2F69" w:rsidRDefault="00132A20" w:rsidP="00ED6157">
            <w:pPr>
              <w:pStyle w:val="TableContents"/>
              <w:spacing w:line="360" w:lineRule="auto"/>
              <w:jc w:val="both"/>
              <w:rPr>
                <w:rFonts w:ascii="Times New Roman" w:hAnsi="Times New Roman" w:cs="Times New Roman" w:hint="eastAsia"/>
                <w:i/>
                <w:rPrChange w:id="653" w:author="Weyrich, Alexandra" w:date="2018-05-28T17:42:00Z">
                  <w:rPr>
                    <w:rFonts w:hint="eastAsia"/>
                    <w:i/>
                  </w:rPr>
                </w:rPrChange>
              </w:rPr>
            </w:pPr>
            <w:r w:rsidRPr="00DD2F69">
              <w:rPr>
                <w:rFonts w:ascii="Times New Roman" w:hAnsi="Times New Roman" w:cs="Times New Roman" w:hint="eastAsia"/>
                <w:i/>
                <w:rPrChange w:id="654" w:author="Weyrich, Alexandra" w:date="2018-05-28T17:42:00Z">
                  <w:rPr>
                    <w:rFonts w:hint="eastAsia"/>
                    <w:i/>
                  </w:rPr>
                </w:rPrChange>
              </w:rPr>
              <w:t>Inf. falW</w:t>
            </w:r>
          </w:p>
        </w:tc>
        <w:tc>
          <w:tcPr>
            <w:tcW w:w="146" w:type="dxa"/>
            <w:shd w:val="clear" w:color="auto" w:fill="auto"/>
            <w:tcMar>
              <w:top w:w="28" w:type="dxa"/>
              <w:left w:w="28" w:type="dxa"/>
              <w:bottom w:w="28" w:type="dxa"/>
              <w:right w:w="28" w:type="dxa"/>
            </w:tcMar>
            <w:vAlign w:val="center"/>
          </w:tcPr>
          <w:p w14:paraId="6AB62AAC" w14:textId="77777777" w:rsidR="007D75FA" w:rsidRPr="00DD2F69" w:rsidRDefault="007D75FA" w:rsidP="00ED6157">
            <w:pPr>
              <w:pStyle w:val="TableContents"/>
              <w:spacing w:line="360" w:lineRule="auto"/>
              <w:jc w:val="both"/>
              <w:rPr>
                <w:rFonts w:ascii="Times New Roman" w:hAnsi="Times New Roman" w:cs="Times New Roman" w:hint="eastAsia"/>
                <w:rPrChange w:id="655" w:author="Weyrich, Alexandra" w:date="2018-05-28T17:42:00Z">
                  <w:rPr>
                    <w:rFonts w:hint="eastAsia"/>
                  </w:rPr>
                </w:rPrChange>
              </w:rPr>
            </w:pPr>
          </w:p>
        </w:tc>
        <w:tc>
          <w:tcPr>
            <w:tcW w:w="1625" w:type="dxa"/>
            <w:shd w:val="clear" w:color="auto" w:fill="auto"/>
            <w:tcMar>
              <w:top w:w="0" w:type="dxa"/>
            </w:tcMar>
            <w:vAlign w:val="center"/>
          </w:tcPr>
          <w:p w14:paraId="699000E4" w14:textId="77777777" w:rsidR="007D75FA" w:rsidRPr="00DD2F69" w:rsidRDefault="00132A20" w:rsidP="00ED6157">
            <w:pPr>
              <w:pStyle w:val="TableContents"/>
              <w:spacing w:line="360" w:lineRule="auto"/>
              <w:jc w:val="both"/>
              <w:rPr>
                <w:rFonts w:ascii="Times New Roman" w:hAnsi="Times New Roman" w:cs="Times New Roman" w:hint="eastAsia"/>
                <w:rPrChange w:id="656" w:author="Weyrich, Alexandra" w:date="2018-05-28T17:42:00Z">
                  <w:rPr>
                    <w:rFonts w:hint="eastAsia"/>
                  </w:rPr>
                </w:rPrChange>
              </w:rPr>
            </w:pPr>
            <w:r w:rsidRPr="00DD2F69">
              <w:rPr>
                <w:rFonts w:ascii="Times New Roman" w:hAnsi="Times New Roman" w:cs="Times New Roman" w:hint="eastAsia"/>
                <w:rPrChange w:id="657" w:author="Weyrich, Alexandra" w:date="2018-05-28T17:42:00Z">
                  <w:rPr>
                    <w:rFonts w:hint="eastAsia"/>
                  </w:rPr>
                </w:rPrChange>
              </w:rPr>
              <w:t>3.03</w:t>
            </w:r>
          </w:p>
        </w:tc>
        <w:tc>
          <w:tcPr>
            <w:tcW w:w="1811" w:type="dxa"/>
            <w:shd w:val="clear" w:color="auto" w:fill="auto"/>
            <w:tcMar>
              <w:top w:w="0" w:type="dxa"/>
            </w:tcMar>
            <w:vAlign w:val="center"/>
          </w:tcPr>
          <w:p w14:paraId="547F270F" w14:textId="77777777" w:rsidR="007D75FA" w:rsidRPr="00DD2F69" w:rsidRDefault="00132A20" w:rsidP="00ED6157">
            <w:pPr>
              <w:pStyle w:val="TableContents"/>
              <w:spacing w:line="360" w:lineRule="auto"/>
              <w:jc w:val="both"/>
              <w:rPr>
                <w:rFonts w:ascii="Times New Roman" w:hAnsi="Times New Roman" w:cs="Times New Roman" w:hint="eastAsia"/>
                <w:rPrChange w:id="658" w:author="Weyrich, Alexandra" w:date="2018-05-28T17:42:00Z">
                  <w:rPr>
                    <w:rFonts w:hint="eastAsia"/>
                  </w:rPr>
                </w:rPrChange>
              </w:rPr>
            </w:pPr>
            <w:r w:rsidRPr="00DD2F69">
              <w:rPr>
                <w:rFonts w:ascii="Times New Roman" w:hAnsi="Times New Roman" w:cs="Times New Roman" w:hint="eastAsia"/>
                <w:rPrChange w:id="659" w:author="Weyrich, Alexandra" w:date="2018-05-28T17:42:00Z">
                  <w:rPr>
                    <w:rFonts w:hint="eastAsia"/>
                  </w:rPr>
                </w:rPrChange>
              </w:rPr>
              <w:t xml:space="preserve">2.09 </w:t>
            </w:r>
            <w:r w:rsidRPr="00DD2F69">
              <w:rPr>
                <w:rFonts w:ascii="Times New Roman" w:hAnsi="Times New Roman" w:cs="Times New Roman" w:hint="eastAsia"/>
                <w:rPrChange w:id="660" w:author="Weyrich, Alexandra" w:date="2018-05-28T17:42:00Z">
                  <w:rPr>
                    <w:rFonts w:hint="eastAsia"/>
                  </w:rPr>
                </w:rPrChange>
              </w:rPr>
              <w:t>–</w:t>
            </w:r>
            <w:r w:rsidRPr="00DD2F69">
              <w:rPr>
                <w:rFonts w:ascii="Times New Roman" w:hAnsi="Times New Roman" w:cs="Times New Roman" w:hint="eastAsia"/>
                <w:rPrChange w:id="661" w:author="Weyrich, Alexandra" w:date="2018-05-28T17:42:00Z">
                  <w:rPr>
                    <w:rFonts w:hint="eastAsia"/>
                  </w:rPr>
                </w:rPrChange>
              </w:rPr>
              <w:t xml:space="preserve"> 4.46</w:t>
            </w:r>
          </w:p>
        </w:tc>
        <w:tc>
          <w:tcPr>
            <w:tcW w:w="1650" w:type="dxa"/>
            <w:shd w:val="clear" w:color="auto" w:fill="auto"/>
            <w:tcMar>
              <w:top w:w="0" w:type="dxa"/>
            </w:tcMar>
            <w:vAlign w:val="center"/>
          </w:tcPr>
          <w:p w14:paraId="2D0A4A6F" w14:textId="77777777" w:rsidR="007D75FA" w:rsidRPr="00DD2F69" w:rsidRDefault="00132A20" w:rsidP="00ED6157">
            <w:pPr>
              <w:pStyle w:val="TableContents"/>
              <w:spacing w:line="360" w:lineRule="auto"/>
              <w:jc w:val="both"/>
              <w:rPr>
                <w:rFonts w:ascii="Times New Roman" w:hAnsi="Times New Roman" w:cs="Times New Roman" w:hint="eastAsia"/>
                <w:rPrChange w:id="662" w:author="Weyrich, Alexandra" w:date="2018-05-28T17:42:00Z">
                  <w:rPr>
                    <w:rFonts w:hint="eastAsia"/>
                  </w:rPr>
                </w:rPrChange>
              </w:rPr>
            </w:pPr>
            <w:r w:rsidRPr="00DD2F69">
              <w:rPr>
                <w:rFonts w:ascii="Times New Roman" w:hAnsi="Times New Roman" w:cs="Times New Roman" w:hint="eastAsia"/>
                <w:rPrChange w:id="663" w:author="Weyrich, Alexandra" w:date="2018-05-28T17:42:00Z">
                  <w:rPr>
                    <w:rFonts w:hint="eastAsia"/>
                  </w:rPr>
                </w:rPrChange>
              </w:rPr>
              <w:t>&lt;.001</w:t>
            </w:r>
          </w:p>
        </w:tc>
      </w:tr>
      <w:tr w:rsidR="007D75FA" w:rsidRPr="00DD2F69" w14:paraId="4ACD28D1" w14:textId="77777777">
        <w:tc>
          <w:tcPr>
            <w:tcW w:w="2311" w:type="dxa"/>
            <w:shd w:val="clear" w:color="auto" w:fill="auto"/>
            <w:tcMar>
              <w:top w:w="0" w:type="dxa"/>
            </w:tcMar>
            <w:vAlign w:val="center"/>
          </w:tcPr>
          <w:p w14:paraId="7F12B802" w14:textId="77777777" w:rsidR="007D75FA" w:rsidRPr="00DD2F69" w:rsidRDefault="00132A20" w:rsidP="00ED6157">
            <w:pPr>
              <w:pStyle w:val="TableContents"/>
              <w:spacing w:line="360" w:lineRule="auto"/>
              <w:jc w:val="both"/>
              <w:rPr>
                <w:rFonts w:ascii="Times New Roman" w:hAnsi="Times New Roman" w:cs="Times New Roman" w:hint="eastAsia"/>
                <w:i/>
                <w:rPrChange w:id="664" w:author="Weyrich, Alexandra" w:date="2018-05-28T17:42:00Z">
                  <w:rPr>
                    <w:rFonts w:hint="eastAsia"/>
                    <w:i/>
                  </w:rPr>
                </w:rPrChange>
              </w:rPr>
            </w:pPr>
            <w:r w:rsidRPr="00DD2F69">
              <w:rPr>
                <w:rFonts w:ascii="Times New Roman" w:hAnsi="Times New Roman" w:cs="Times New Roman" w:hint="eastAsia"/>
                <w:i/>
                <w:rPrChange w:id="665" w:author="Weyrich, Alexandra" w:date="2018-05-28T17:42:00Z">
                  <w:rPr>
                    <w:rFonts w:hint="eastAsia"/>
                    <w:i/>
                  </w:rPr>
                </w:rPrChange>
              </w:rPr>
              <w:t>Inf. ferW</w:t>
            </w:r>
          </w:p>
        </w:tc>
        <w:tc>
          <w:tcPr>
            <w:tcW w:w="146" w:type="dxa"/>
            <w:shd w:val="clear" w:color="auto" w:fill="auto"/>
            <w:tcMar>
              <w:top w:w="28" w:type="dxa"/>
              <w:left w:w="28" w:type="dxa"/>
              <w:bottom w:w="28" w:type="dxa"/>
              <w:right w:w="28" w:type="dxa"/>
            </w:tcMar>
            <w:vAlign w:val="center"/>
          </w:tcPr>
          <w:p w14:paraId="0C2A11C0" w14:textId="77777777" w:rsidR="007D75FA" w:rsidRPr="00DD2F69" w:rsidRDefault="007D75FA" w:rsidP="00ED6157">
            <w:pPr>
              <w:pStyle w:val="TableContents"/>
              <w:spacing w:line="360" w:lineRule="auto"/>
              <w:jc w:val="both"/>
              <w:rPr>
                <w:rFonts w:ascii="Times New Roman" w:hAnsi="Times New Roman" w:cs="Times New Roman" w:hint="eastAsia"/>
                <w:rPrChange w:id="666" w:author="Weyrich, Alexandra" w:date="2018-05-28T17:42:00Z">
                  <w:rPr>
                    <w:rFonts w:hint="eastAsia"/>
                  </w:rPr>
                </w:rPrChange>
              </w:rPr>
            </w:pPr>
          </w:p>
        </w:tc>
        <w:tc>
          <w:tcPr>
            <w:tcW w:w="1625" w:type="dxa"/>
            <w:shd w:val="clear" w:color="auto" w:fill="auto"/>
            <w:tcMar>
              <w:top w:w="0" w:type="dxa"/>
            </w:tcMar>
            <w:vAlign w:val="center"/>
          </w:tcPr>
          <w:p w14:paraId="44F7B151" w14:textId="77777777" w:rsidR="007D75FA" w:rsidRPr="00DD2F69" w:rsidRDefault="00132A20" w:rsidP="00ED6157">
            <w:pPr>
              <w:pStyle w:val="TableContents"/>
              <w:spacing w:line="360" w:lineRule="auto"/>
              <w:jc w:val="both"/>
              <w:rPr>
                <w:rFonts w:ascii="Times New Roman" w:hAnsi="Times New Roman" w:cs="Times New Roman" w:hint="eastAsia"/>
                <w:rPrChange w:id="667" w:author="Weyrich, Alexandra" w:date="2018-05-28T17:42:00Z">
                  <w:rPr>
                    <w:rFonts w:hint="eastAsia"/>
                  </w:rPr>
                </w:rPrChange>
              </w:rPr>
            </w:pPr>
            <w:r w:rsidRPr="00DD2F69">
              <w:rPr>
                <w:rFonts w:ascii="Times New Roman" w:hAnsi="Times New Roman" w:cs="Times New Roman" w:hint="eastAsia"/>
                <w:rPrChange w:id="668" w:author="Weyrich, Alexandra" w:date="2018-05-28T17:42:00Z">
                  <w:rPr>
                    <w:rFonts w:hint="eastAsia"/>
                  </w:rPr>
                </w:rPrChange>
              </w:rPr>
              <w:t>2.23</w:t>
            </w:r>
          </w:p>
        </w:tc>
        <w:tc>
          <w:tcPr>
            <w:tcW w:w="1811" w:type="dxa"/>
            <w:shd w:val="clear" w:color="auto" w:fill="auto"/>
            <w:tcMar>
              <w:top w:w="0" w:type="dxa"/>
            </w:tcMar>
            <w:vAlign w:val="center"/>
          </w:tcPr>
          <w:p w14:paraId="6D5A3D99" w14:textId="77777777" w:rsidR="007D75FA" w:rsidRPr="00DD2F69" w:rsidRDefault="00132A20" w:rsidP="00ED6157">
            <w:pPr>
              <w:pStyle w:val="TableContents"/>
              <w:spacing w:line="360" w:lineRule="auto"/>
              <w:jc w:val="both"/>
              <w:rPr>
                <w:rFonts w:ascii="Times New Roman" w:hAnsi="Times New Roman" w:cs="Times New Roman" w:hint="eastAsia"/>
                <w:rPrChange w:id="669" w:author="Weyrich, Alexandra" w:date="2018-05-28T17:42:00Z">
                  <w:rPr>
                    <w:rFonts w:hint="eastAsia"/>
                  </w:rPr>
                </w:rPrChange>
              </w:rPr>
            </w:pPr>
            <w:r w:rsidRPr="00DD2F69">
              <w:rPr>
                <w:rFonts w:ascii="Times New Roman" w:hAnsi="Times New Roman" w:cs="Times New Roman" w:hint="eastAsia"/>
                <w:rPrChange w:id="670" w:author="Weyrich, Alexandra" w:date="2018-05-28T17:42:00Z">
                  <w:rPr>
                    <w:rFonts w:hint="eastAsia"/>
                  </w:rPr>
                </w:rPrChange>
              </w:rPr>
              <w:t xml:space="preserve">1.45 </w:t>
            </w:r>
            <w:r w:rsidRPr="00DD2F69">
              <w:rPr>
                <w:rFonts w:ascii="Times New Roman" w:hAnsi="Times New Roman" w:cs="Times New Roman" w:hint="eastAsia"/>
                <w:rPrChange w:id="671" w:author="Weyrich, Alexandra" w:date="2018-05-28T17:42:00Z">
                  <w:rPr>
                    <w:rFonts w:hint="eastAsia"/>
                  </w:rPr>
                </w:rPrChange>
              </w:rPr>
              <w:t>–</w:t>
            </w:r>
            <w:r w:rsidRPr="00DD2F69">
              <w:rPr>
                <w:rFonts w:ascii="Times New Roman" w:hAnsi="Times New Roman" w:cs="Times New Roman" w:hint="eastAsia"/>
                <w:rPrChange w:id="672" w:author="Weyrich, Alexandra" w:date="2018-05-28T17:42:00Z">
                  <w:rPr>
                    <w:rFonts w:hint="eastAsia"/>
                  </w:rPr>
                </w:rPrChange>
              </w:rPr>
              <w:t xml:space="preserve"> 3.42</w:t>
            </w:r>
          </w:p>
        </w:tc>
        <w:tc>
          <w:tcPr>
            <w:tcW w:w="1650" w:type="dxa"/>
            <w:shd w:val="clear" w:color="auto" w:fill="auto"/>
            <w:tcMar>
              <w:top w:w="0" w:type="dxa"/>
            </w:tcMar>
            <w:vAlign w:val="center"/>
          </w:tcPr>
          <w:p w14:paraId="39FA1A3B" w14:textId="77777777" w:rsidR="007D75FA" w:rsidRPr="00DD2F69" w:rsidRDefault="00132A20" w:rsidP="00ED6157">
            <w:pPr>
              <w:pStyle w:val="TableContents"/>
              <w:spacing w:line="360" w:lineRule="auto"/>
              <w:jc w:val="both"/>
              <w:rPr>
                <w:rFonts w:ascii="Times New Roman" w:hAnsi="Times New Roman" w:cs="Times New Roman" w:hint="eastAsia"/>
                <w:rPrChange w:id="673" w:author="Weyrich, Alexandra" w:date="2018-05-28T17:42:00Z">
                  <w:rPr>
                    <w:rFonts w:hint="eastAsia"/>
                  </w:rPr>
                </w:rPrChange>
              </w:rPr>
            </w:pPr>
            <w:r w:rsidRPr="00DD2F69">
              <w:rPr>
                <w:rFonts w:ascii="Times New Roman" w:hAnsi="Times New Roman" w:cs="Times New Roman" w:hint="eastAsia"/>
                <w:rPrChange w:id="674" w:author="Weyrich, Alexandra" w:date="2018-05-28T17:42:00Z">
                  <w:rPr>
                    <w:rFonts w:hint="eastAsia"/>
                  </w:rPr>
                </w:rPrChange>
              </w:rPr>
              <w:t>&lt;.001</w:t>
            </w:r>
          </w:p>
        </w:tc>
      </w:tr>
      <w:tr w:rsidR="007D75FA" w:rsidRPr="00DD2F69" w14:paraId="55E1E583" w14:textId="77777777">
        <w:tc>
          <w:tcPr>
            <w:tcW w:w="2311" w:type="dxa"/>
            <w:shd w:val="clear" w:color="auto" w:fill="auto"/>
            <w:tcMar>
              <w:top w:w="0" w:type="dxa"/>
            </w:tcMar>
            <w:vAlign w:val="center"/>
          </w:tcPr>
          <w:p w14:paraId="3BA3BC88" w14:textId="77777777" w:rsidR="007D75FA" w:rsidRPr="00DD2F69" w:rsidRDefault="00132A20" w:rsidP="00ED6157">
            <w:pPr>
              <w:pStyle w:val="TableContents"/>
              <w:spacing w:line="360" w:lineRule="auto"/>
              <w:jc w:val="both"/>
              <w:rPr>
                <w:rFonts w:ascii="Times New Roman" w:hAnsi="Times New Roman" w:cs="Times New Roman" w:hint="eastAsia"/>
                <w:rPrChange w:id="675" w:author="Weyrich, Alexandra" w:date="2018-05-28T17:42:00Z">
                  <w:rPr>
                    <w:rFonts w:hint="eastAsia"/>
                  </w:rPr>
                </w:rPrChange>
              </w:rPr>
            </w:pPr>
            <w:r w:rsidRPr="00DD2F69">
              <w:rPr>
                <w:rFonts w:ascii="Times New Roman" w:hAnsi="Times New Roman" w:cs="Times New Roman" w:hint="eastAsia"/>
                <w:rPrChange w:id="676" w:author="Weyrich, Alexandra" w:date="2018-05-28T17:42:00Z">
                  <w:rPr>
                    <w:rFonts w:hint="eastAsia"/>
                  </w:rPr>
                </w:rPrChange>
              </w:rPr>
              <w:t>PH.delta : Inf. falW</w:t>
            </w:r>
          </w:p>
        </w:tc>
        <w:tc>
          <w:tcPr>
            <w:tcW w:w="146" w:type="dxa"/>
            <w:shd w:val="clear" w:color="auto" w:fill="auto"/>
            <w:tcMar>
              <w:top w:w="28" w:type="dxa"/>
              <w:left w:w="28" w:type="dxa"/>
              <w:bottom w:w="28" w:type="dxa"/>
              <w:right w:w="28" w:type="dxa"/>
            </w:tcMar>
            <w:vAlign w:val="center"/>
          </w:tcPr>
          <w:p w14:paraId="138488BF" w14:textId="77777777" w:rsidR="007D75FA" w:rsidRPr="00DD2F69" w:rsidRDefault="007D75FA" w:rsidP="00ED6157">
            <w:pPr>
              <w:pStyle w:val="TableContents"/>
              <w:spacing w:line="360" w:lineRule="auto"/>
              <w:jc w:val="both"/>
              <w:rPr>
                <w:rFonts w:ascii="Times New Roman" w:hAnsi="Times New Roman" w:cs="Times New Roman" w:hint="eastAsia"/>
                <w:rPrChange w:id="677" w:author="Weyrich, Alexandra" w:date="2018-05-28T17:42:00Z">
                  <w:rPr>
                    <w:rFonts w:hint="eastAsia"/>
                  </w:rPr>
                </w:rPrChange>
              </w:rPr>
            </w:pPr>
          </w:p>
        </w:tc>
        <w:tc>
          <w:tcPr>
            <w:tcW w:w="1625" w:type="dxa"/>
            <w:shd w:val="clear" w:color="auto" w:fill="auto"/>
            <w:tcMar>
              <w:top w:w="0" w:type="dxa"/>
            </w:tcMar>
            <w:vAlign w:val="center"/>
          </w:tcPr>
          <w:p w14:paraId="5E7ECAF8" w14:textId="77777777" w:rsidR="007D75FA" w:rsidRPr="00DD2F69" w:rsidRDefault="00132A20" w:rsidP="00ED6157">
            <w:pPr>
              <w:pStyle w:val="TableContents"/>
              <w:spacing w:line="360" w:lineRule="auto"/>
              <w:jc w:val="both"/>
              <w:rPr>
                <w:rFonts w:ascii="Times New Roman" w:hAnsi="Times New Roman" w:cs="Times New Roman" w:hint="eastAsia"/>
                <w:rPrChange w:id="678" w:author="Weyrich, Alexandra" w:date="2018-05-28T17:42:00Z">
                  <w:rPr>
                    <w:rFonts w:hint="eastAsia"/>
                  </w:rPr>
                </w:rPrChange>
              </w:rPr>
            </w:pPr>
            <w:r w:rsidRPr="00DD2F69">
              <w:rPr>
                <w:rFonts w:ascii="Times New Roman" w:hAnsi="Times New Roman" w:cs="Times New Roman" w:hint="eastAsia"/>
                <w:rPrChange w:id="679" w:author="Weyrich, Alexandra" w:date="2018-05-28T17:42:00Z">
                  <w:rPr>
                    <w:rFonts w:hint="eastAsia"/>
                  </w:rPr>
                </w:rPrChange>
              </w:rPr>
              <w:t>0.90</w:t>
            </w:r>
          </w:p>
        </w:tc>
        <w:tc>
          <w:tcPr>
            <w:tcW w:w="1811" w:type="dxa"/>
            <w:shd w:val="clear" w:color="auto" w:fill="auto"/>
            <w:tcMar>
              <w:top w:w="0" w:type="dxa"/>
            </w:tcMar>
            <w:vAlign w:val="center"/>
          </w:tcPr>
          <w:p w14:paraId="413D8627" w14:textId="77777777" w:rsidR="007D75FA" w:rsidRPr="00DD2F69" w:rsidRDefault="00132A20" w:rsidP="00ED6157">
            <w:pPr>
              <w:pStyle w:val="TableContents"/>
              <w:spacing w:line="360" w:lineRule="auto"/>
              <w:jc w:val="both"/>
              <w:rPr>
                <w:rFonts w:ascii="Times New Roman" w:hAnsi="Times New Roman" w:cs="Times New Roman" w:hint="eastAsia"/>
                <w:rPrChange w:id="680" w:author="Weyrich, Alexandra" w:date="2018-05-28T17:42:00Z">
                  <w:rPr>
                    <w:rFonts w:hint="eastAsia"/>
                  </w:rPr>
                </w:rPrChange>
              </w:rPr>
            </w:pPr>
            <w:r w:rsidRPr="00DD2F69">
              <w:rPr>
                <w:rFonts w:ascii="Times New Roman" w:hAnsi="Times New Roman" w:cs="Times New Roman" w:hint="eastAsia"/>
                <w:rPrChange w:id="681" w:author="Weyrich, Alexandra" w:date="2018-05-28T17:42:00Z">
                  <w:rPr>
                    <w:rFonts w:hint="eastAsia"/>
                  </w:rPr>
                </w:rPrChange>
              </w:rPr>
              <w:t xml:space="preserve">0.84 </w:t>
            </w:r>
            <w:r w:rsidRPr="00DD2F69">
              <w:rPr>
                <w:rFonts w:ascii="Times New Roman" w:hAnsi="Times New Roman" w:cs="Times New Roman" w:hint="eastAsia"/>
                <w:rPrChange w:id="682" w:author="Weyrich, Alexandra" w:date="2018-05-28T17:42:00Z">
                  <w:rPr>
                    <w:rFonts w:hint="eastAsia"/>
                  </w:rPr>
                </w:rPrChange>
              </w:rPr>
              <w:t>–</w:t>
            </w:r>
            <w:r w:rsidRPr="00DD2F69">
              <w:rPr>
                <w:rFonts w:ascii="Times New Roman" w:hAnsi="Times New Roman" w:cs="Times New Roman" w:hint="eastAsia"/>
                <w:rPrChange w:id="683" w:author="Weyrich, Alexandra" w:date="2018-05-28T17:42:00Z">
                  <w:rPr>
                    <w:rFonts w:hint="eastAsia"/>
                  </w:rPr>
                </w:rPrChange>
              </w:rPr>
              <w:t xml:space="preserve"> 0.95</w:t>
            </w:r>
          </w:p>
        </w:tc>
        <w:tc>
          <w:tcPr>
            <w:tcW w:w="1650" w:type="dxa"/>
            <w:shd w:val="clear" w:color="auto" w:fill="auto"/>
            <w:tcMar>
              <w:top w:w="0" w:type="dxa"/>
            </w:tcMar>
            <w:vAlign w:val="center"/>
          </w:tcPr>
          <w:p w14:paraId="70505BE2" w14:textId="77777777" w:rsidR="007D75FA" w:rsidRPr="00DD2F69" w:rsidRDefault="00132A20" w:rsidP="00ED6157">
            <w:pPr>
              <w:pStyle w:val="TableContents"/>
              <w:spacing w:line="360" w:lineRule="auto"/>
              <w:jc w:val="both"/>
              <w:rPr>
                <w:rFonts w:ascii="Times New Roman" w:hAnsi="Times New Roman" w:cs="Times New Roman" w:hint="eastAsia"/>
                <w:rPrChange w:id="684" w:author="Weyrich, Alexandra" w:date="2018-05-28T17:42:00Z">
                  <w:rPr>
                    <w:rFonts w:hint="eastAsia"/>
                  </w:rPr>
                </w:rPrChange>
              </w:rPr>
            </w:pPr>
            <w:r w:rsidRPr="00DD2F69">
              <w:rPr>
                <w:rFonts w:ascii="Times New Roman" w:hAnsi="Times New Roman" w:cs="Times New Roman" w:hint="eastAsia"/>
                <w:rPrChange w:id="685" w:author="Weyrich, Alexandra" w:date="2018-05-28T17:42:00Z">
                  <w:rPr>
                    <w:rFonts w:hint="eastAsia"/>
                  </w:rPr>
                </w:rPrChange>
              </w:rPr>
              <w:t>&lt;.001</w:t>
            </w:r>
          </w:p>
        </w:tc>
      </w:tr>
      <w:tr w:rsidR="007D75FA" w:rsidRPr="00DD2F69" w14:paraId="5930C7B4" w14:textId="77777777" w:rsidTr="002A18CA">
        <w:tblPrEx>
          <w:tblW w:w="7543" w:type="dxa"/>
          <w:tblBorders>
            <w:top w:val="double" w:sz="2" w:space="0" w:color="000000"/>
          </w:tblBorders>
          <w:tblCellMar>
            <w:top w:w="113" w:type="dxa"/>
            <w:left w:w="0" w:type="dxa"/>
            <w:right w:w="0" w:type="dxa"/>
          </w:tblCellMar>
          <w:tblPrExChange w:id="686" w:author="Weyrich, Alexandra" w:date="2018-05-28T17:44:00Z">
            <w:tblPrEx>
              <w:tblW w:w="7543" w:type="dxa"/>
              <w:tblBorders>
                <w:top w:val="double" w:sz="2" w:space="0" w:color="000000"/>
              </w:tblBorders>
              <w:tblCellMar>
                <w:top w:w="113" w:type="dxa"/>
                <w:left w:w="0" w:type="dxa"/>
                <w:right w:w="0" w:type="dxa"/>
              </w:tblCellMar>
            </w:tblPrEx>
          </w:tblPrExChange>
        </w:tblPrEx>
        <w:tc>
          <w:tcPr>
            <w:tcW w:w="2311" w:type="dxa"/>
            <w:tcBorders>
              <w:bottom w:val="single" w:sz="2" w:space="0" w:color="000000"/>
            </w:tcBorders>
            <w:shd w:val="clear" w:color="auto" w:fill="auto"/>
            <w:tcMar>
              <w:top w:w="0" w:type="dxa"/>
            </w:tcMar>
            <w:vAlign w:val="center"/>
            <w:tcPrChange w:id="687" w:author="Weyrich, Alexandra" w:date="2018-05-28T17:44:00Z">
              <w:tcPr>
                <w:tcW w:w="2311" w:type="dxa"/>
                <w:shd w:val="clear" w:color="auto" w:fill="auto"/>
                <w:tcMar>
                  <w:top w:w="0" w:type="dxa"/>
                </w:tcMar>
                <w:vAlign w:val="center"/>
              </w:tcPr>
            </w:tcPrChange>
          </w:tcPr>
          <w:p w14:paraId="562EA888" w14:textId="77777777" w:rsidR="007D75FA" w:rsidRPr="00DD2F69" w:rsidRDefault="00132A20" w:rsidP="00ED6157">
            <w:pPr>
              <w:pStyle w:val="TableContents"/>
              <w:spacing w:line="360" w:lineRule="auto"/>
              <w:jc w:val="both"/>
              <w:rPr>
                <w:rFonts w:ascii="Times New Roman" w:hAnsi="Times New Roman" w:cs="Times New Roman" w:hint="eastAsia"/>
                <w:rPrChange w:id="688" w:author="Weyrich, Alexandra" w:date="2018-05-28T17:42:00Z">
                  <w:rPr>
                    <w:rFonts w:hint="eastAsia"/>
                  </w:rPr>
                </w:rPrChange>
              </w:rPr>
            </w:pPr>
            <w:r w:rsidRPr="00DD2F69">
              <w:rPr>
                <w:rFonts w:ascii="Times New Roman" w:hAnsi="Times New Roman" w:cs="Times New Roman" w:hint="eastAsia"/>
                <w:rPrChange w:id="689" w:author="Weyrich, Alexandra" w:date="2018-05-28T17:42:00Z">
                  <w:rPr>
                    <w:rFonts w:hint="eastAsia"/>
                  </w:rPr>
                </w:rPrChange>
              </w:rPr>
              <w:t>PH.delta : Inf. ferW</w:t>
            </w:r>
          </w:p>
        </w:tc>
        <w:tc>
          <w:tcPr>
            <w:tcW w:w="146" w:type="dxa"/>
            <w:tcBorders>
              <w:bottom w:val="single" w:sz="2" w:space="0" w:color="000000"/>
            </w:tcBorders>
            <w:shd w:val="clear" w:color="auto" w:fill="auto"/>
            <w:tcMar>
              <w:top w:w="28" w:type="dxa"/>
              <w:left w:w="28" w:type="dxa"/>
              <w:bottom w:w="28" w:type="dxa"/>
              <w:right w:w="28" w:type="dxa"/>
            </w:tcMar>
            <w:vAlign w:val="center"/>
            <w:tcPrChange w:id="690" w:author="Weyrich, Alexandra" w:date="2018-05-28T17:44:00Z">
              <w:tcPr>
                <w:tcW w:w="146" w:type="dxa"/>
                <w:shd w:val="clear" w:color="auto" w:fill="auto"/>
                <w:tcMar>
                  <w:top w:w="28" w:type="dxa"/>
                  <w:left w:w="28" w:type="dxa"/>
                  <w:bottom w:w="28" w:type="dxa"/>
                  <w:right w:w="28" w:type="dxa"/>
                </w:tcMar>
                <w:vAlign w:val="center"/>
              </w:tcPr>
            </w:tcPrChange>
          </w:tcPr>
          <w:p w14:paraId="5704505B" w14:textId="77777777" w:rsidR="007D75FA" w:rsidRPr="00DD2F69" w:rsidRDefault="007D75FA" w:rsidP="00ED6157">
            <w:pPr>
              <w:pStyle w:val="TableContents"/>
              <w:spacing w:line="360" w:lineRule="auto"/>
              <w:jc w:val="both"/>
              <w:rPr>
                <w:rFonts w:ascii="Times New Roman" w:hAnsi="Times New Roman" w:cs="Times New Roman" w:hint="eastAsia"/>
                <w:rPrChange w:id="691" w:author="Weyrich, Alexandra" w:date="2018-05-28T17:42:00Z">
                  <w:rPr>
                    <w:rFonts w:hint="eastAsia"/>
                  </w:rPr>
                </w:rPrChange>
              </w:rPr>
            </w:pPr>
          </w:p>
        </w:tc>
        <w:tc>
          <w:tcPr>
            <w:tcW w:w="1625" w:type="dxa"/>
            <w:tcBorders>
              <w:bottom w:val="single" w:sz="2" w:space="0" w:color="000000"/>
            </w:tcBorders>
            <w:shd w:val="clear" w:color="auto" w:fill="auto"/>
            <w:tcMar>
              <w:top w:w="0" w:type="dxa"/>
            </w:tcMar>
            <w:vAlign w:val="center"/>
            <w:tcPrChange w:id="692" w:author="Weyrich, Alexandra" w:date="2018-05-28T17:44:00Z">
              <w:tcPr>
                <w:tcW w:w="1625" w:type="dxa"/>
                <w:shd w:val="clear" w:color="auto" w:fill="auto"/>
                <w:tcMar>
                  <w:top w:w="0" w:type="dxa"/>
                </w:tcMar>
                <w:vAlign w:val="center"/>
              </w:tcPr>
            </w:tcPrChange>
          </w:tcPr>
          <w:p w14:paraId="5B8BA2ED" w14:textId="77777777" w:rsidR="007D75FA" w:rsidRPr="00DD2F69" w:rsidRDefault="00132A20" w:rsidP="00ED6157">
            <w:pPr>
              <w:pStyle w:val="TableContents"/>
              <w:spacing w:line="360" w:lineRule="auto"/>
              <w:jc w:val="both"/>
              <w:rPr>
                <w:rFonts w:ascii="Times New Roman" w:hAnsi="Times New Roman" w:cs="Times New Roman" w:hint="eastAsia"/>
                <w:rPrChange w:id="693" w:author="Weyrich, Alexandra" w:date="2018-05-28T17:42:00Z">
                  <w:rPr>
                    <w:rFonts w:hint="eastAsia"/>
                  </w:rPr>
                </w:rPrChange>
              </w:rPr>
            </w:pPr>
            <w:r w:rsidRPr="00DD2F69">
              <w:rPr>
                <w:rFonts w:ascii="Times New Roman" w:hAnsi="Times New Roman" w:cs="Times New Roman" w:hint="eastAsia"/>
                <w:rPrChange w:id="694" w:author="Weyrich, Alexandra" w:date="2018-05-28T17:42:00Z">
                  <w:rPr>
                    <w:rFonts w:hint="eastAsia"/>
                  </w:rPr>
                </w:rPrChange>
              </w:rPr>
              <w:t>0.69</w:t>
            </w:r>
          </w:p>
        </w:tc>
        <w:tc>
          <w:tcPr>
            <w:tcW w:w="1811" w:type="dxa"/>
            <w:tcBorders>
              <w:bottom w:val="single" w:sz="2" w:space="0" w:color="000000"/>
            </w:tcBorders>
            <w:shd w:val="clear" w:color="auto" w:fill="auto"/>
            <w:tcMar>
              <w:top w:w="0" w:type="dxa"/>
            </w:tcMar>
            <w:vAlign w:val="center"/>
            <w:tcPrChange w:id="695" w:author="Weyrich, Alexandra" w:date="2018-05-28T17:44:00Z">
              <w:tcPr>
                <w:tcW w:w="1811" w:type="dxa"/>
                <w:shd w:val="clear" w:color="auto" w:fill="auto"/>
                <w:tcMar>
                  <w:top w:w="0" w:type="dxa"/>
                </w:tcMar>
                <w:vAlign w:val="center"/>
              </w:tcPr>
            </w:tcPrChange>
          </w:tcPr>
          <w:p w14:paraId="16F63F35" w14:textId="77777777" w:rsidR="007D75FA" w:rsidRPr="00DD2F69" w:rsidRDefault="00132A20" w:rsidP="00ED6157">
            <w:pPr>
              <w:pStyle w:val="TableContents"/>
              <w:spacing w:line="360" w:lineRule="auto"/>
              <w:jc w:val="both"/>
              <w:rPr>
                <w:rFonts w:ascii="Times New Roman" w:hAnsi="Times New Roman" w:cs="Times New Roman" w:hint="eastAsia"/>
                <w:rPrChange w:id="696" w:author="Weyrich, Alexandra" w:date="2018-05-28T17:42:00Z">
                  <w:rPr>
                    <w:rFonts w:hint="eastAsia"/>
                  </w:rPr>
                </w:rPrChange>
              </w:rPr>
            </w:pPr>
            <w:r w:rsidRPr="00DD2F69">
              <w:rPr>
                <w:rFonts w:ascii="Times New Roman" w:hAnsi="Times New Roman" w:cs="Times New Roman" w:hint="eastAsia"/>
                <w:rPrChange w:id="697" w:author="Weyrich, Alexandra" w:date="2018-05-28T17:42:00Z">
                  <w:rPr>
                    <w:rFonts w:hint="eastAsia"/>
                  </w:rPr>
                </w:rPrChange>
              </w:rPr>
              <w:t xml:space="preserve">0.63 </w:t>
            </w:r>
            <w:r w:rsidRPr="00DD2F69">
              <w:rPr>
                <w:rFonts w:ascii="Times New Roman" w:hAnsi="Times New Roman" w:cs="Times New Roman" w:hint="eastAsia"/>
                <w:rPrChange w:id="698" w:author="Weyrich, Alexandra" w:date="2018-05-28T17:42:00Z">
                  <w:rPr>
                    <w:rFonts w:hint="eastAsia"/>
                  </w:rPr>
                </w:rPrChange>
              </w:rPr>
              <w:t>–</w:t>
            </w:r>
            <w:r w:rsidRPr="00DD2F69">
              <w:rPr>
                <w:rFonts w:ascii="Times New Roman" w:hAnsi="Times New Roman" w:cs="Times New Roman" w:hint="eastAsia"/>
                <w:rPrChange w:id="699" w:author="Weyrich, Alexandra" w:date="2018-05-28T17:42:00Z">
                  <w:rPr>
                    <w:rFonts w:hint="eastAsia"/>
                  </w:rPr>
                </w:rPrChange>
              </w:rPr>
              <w:t xml:space="preserve"> 0.76</w:t>
            </w:r>
          </w:p>
        </w:tc>
        <w:tc>
          <w:tcPr>
            <w:tcW w:w="1650" w:type="dxa"/>
            <w:tcBorders>
              <w:bottom w:val="single" w:sz="2" w:space="0" w:color="000000"/>
            </w:tcBorders>
            <w:shd w:val="clear" w:color="auto" w:fill="auto"/>
            <w:tcMar>
              <w:top w:w="0" w:type="dxa"/>
            </w:tcMar>
            <w:vAlign w:val="center"/>
            <w:tcPrChange w:id="700" w:author="Weyrich, Alexandra" w:date="2018-05-28T17:44:00Z">
              <w:tcPr>
                <w:tcW w:w="1650" w:type="dxa"/>
                <w:shd w:val="clear" w:color="auto" w:fill="auto"/>
                <w:tcMar>
                  <w:top w:w="0" w:type="dxa"/>
                </w:tcMar>
                <w:vAlign w:val="center"/>
              </w:tcPr>
            </w:tcPrChange>
          </w:tcPr>
          <w:p w14:paraId="7FE39750" w14:textId="77777777" w:rsidR="007D75FA" w:rsidRPr="00DD2F69" w:rsidRDefault="00132A20" w:rsidP="00ED6157">
            <w:pPr>
              <w:pStyle w:val="TableContents"/>
              <w:spacing w:line="360" w:lineRule="auto"/>
              <w:jc w:val="both"/>
              <w:rPr>
                <w:rFonts w:ascii="Times New Roman" w:hAnsi="Times New Roman" w:cs="Times New Roman" w:hint="eastAsia"/>
                <w:rPrChange w:id="701" w:author="Weyrich, Alexandra" w:date="2018-05-28T17:42:00Z">
                  <w:rPr>
                    <w:rFonts w:hint="eastAsia"/>
                  </w:rPr>
                </w:rPrChange>
              </w:rPr>
            </w:pPr>
            <w:r w:rsidRPr="00DD2F69">
              <w:rPr>
                <w:rFonts w:ascii="Times New Roman" w:hAnsi="Times New Roman" w:cs="Times New Roman" w:hint="eastAsia"/>
                <w:rPrChange w:id="702" w:author="Weyrich, Alexandra" w:date="2018-05-28T17:42:00Z">
                  <w:rPr>
                    <w:rFonts w:hint="eastAsia"/>
                  </w:rPr>
                </w:rPrChange>
              </w:rPr>
              <w:t>&lt;.001</w:t>
            </w:r>
          </w:p>
        </w:tc>
      </w:tr>
      <w:tr w:rsidR="007D75FA" w:rsidRPr="00DD2F69" w14:paraId="7076EE11" w14:textId="77777777" w:rsidTr="002A18CA">
        <w:tblPrEx>
          <w:tblW w:w="7543" w:type="dxa"/>
          <w:tblBorders>
            <w:top w:val="double" w:sz="2" w:space="0" w:color="000000"/>
          </w:tblBorders>
          <w:tblCellMar>
            <w:top w:w="113" w:type="dxa"/>
            <w:left w:w="0" w:type="dxa"/>
            <w:right w:w="0" w:type="dxa"/>
          </w:tblCellMar>
          <w:tblPrExChange w:id="703" w:author="Weyrich, Alexandra" w:date="2018-05-28T17:44:00Z">
            <w:tblPrEx>
              <w:tblW w:w="7543" w:type="dxa"/>
              <w:tblBorders>
                <w:top w:val="double" w:sz="2" w:space="0" w:color="000000"/>
              </w:tblBorders>
              <w:tblCellMar>
                <w:top w:w="113" w:type="dxa"/>
                <w:left w:w="0" w:type="dxa"/>
                <w:right w:w="0" w:type="dxa"/>
              </w:tblCellMar>
            </w:tblPrEx>
          </w:tblPrExChange>
        </w:tblPrEx>
        <w:tc>
          <w:tcPr>
            <w:tcW w:w="2311" w:type="dxa"/>
            <w:tcBorders>
              <w:top w:val="single" w:sz="2" w:space="0" w:color="000000"/>
              <w:bottom w:val="single" w:sz="4" w:space="0" w:color="auto"/>
            </w:tcBorders>
            <w:shd w:val="clear" w:color="auto" w:fill="auto"/>
            <w:tcMar>
              <w:top w:w="57" w:type="dxa"/>
            </w:tcMar>
            <w:vAlign w:val="center"/>
            <w:tcPrChange w:id="704" w:author="Weyrich, Alexandra" w:date="2018-05-28T17:44:00Z">
              <w:tcPr>
                <w:tcW w:w="2311" w:type="dxa"/>
                <w:tcBorders>
                  <w:top w:val="single" w:sz="2" w:space="0" w:color="000000"/>
                </w:tcBorders>
                <w:shd w:val="clear" w:color="auto" w:fill="auto"/>
                <w:tcMar>
                  <w:top w:w="57" w:type="dxa"/>
                </w:tcMar>
                <w:vAlign w:val="center"/>
              </w:tcPr>
            </w:tcPrChange>
          </w:tcPr>
          <w:p w14:paraId="3F6A371B" w14:textId="77777777" w:rsidR="007D75FA" w:rsidRPr="00DD2F69" w:rsidRDefault="00132A20" w:rsidP="00ED6157">
            <w:pPr>
              <w:pStyle w:val="TableContents"/>
              <w:spacing w:line="360" w:lineRule="auto"/>
              <w:jc w:val="both"/>
              <w:rPr>
                <w:rFonts w:ascii="Times New Roman" w:hAnsi="Times New Roman" w:cs="Times New Roman" w:hint="eastAsia"/>
                <w:rPrChange w:id="705" w:author="Weyrich, Alexandra" w:date="2018-05-28T17:42:00Z">
                  <w:rPr>
                    <w:rFonts w:hint="eastAsia"/>
                  </w:rPr>
                </w:rPrChange>
              </w:rPr>
            </w:pPr>
            <w:r w:rsidRPr="00DD2F69">
              <w:rPr>
                <w:rFonts w:ascii="Times New Roman" w:hAnsi="Times New Roman" w:cs="Times New Roman" w:hint="eastAsia"/>
                <w:rPrChange w:id="706" w:author="Weyrich, Alexandra" w:date="2018-05-28T17:42:00Z">
                  <w:rPr>
                    <w:rFonts w:hint="eastAsia"/>
                  </w:rPr>
                </w:rPrChange>
              </w:rPr>
              <w:t>Observations</w:t>
            </w:r>
          </w:p>
        </w:tc>
        <w:tc>
          <w:tcPr>
            <w:tcW w:w="146" w:type="dxa"/>
            <w:tcBorders>
              <w:top w:val="single" w:sz="2" w:space="0" w:color="000000"/>
              <w:bottom w:val="single" w:sz="4" w:space="0" w:color="auto"/>
            </w:tcBorders>
            <w:shd w:val="clear" w:color="auto" w:fill="auto"/>
            <w:tcMar>
              <w:top w:w="28" w:type="dxa"/>
            </w:tcMar>
            <w:vAlign w:val="center"/>
            <w:tcPrChange w:id="707" w:author="Weyrich, Alexandra" w:date="2018-05-28T17:44:00Z">
              <w:tcPr>
                <w:tcW w:w="146" w:type="dxa"/>
                <w:tcBorders>
                  <w:top w:val="single" w:sz="2" w:space="0" w:color="000000"/>
                </w:tcBorders>
                <w:shd w:val="clear" w:color="auto" w:fill="auto"/>
                <w:tcMar>
                  <w:top w:w="28" w:type="dxa"/>
                </w:tcMar>
                <w:vAlign w:val="center"/>
              </w:tcPr>
            </w:tcPrChange>
          </w:tcPr>
          <w:p w14:paraId="68D0E42B" w14:textId="77777777" w:rsidR="007D75FA" w:rsidRPr="00DD2F69" w:rsidRDefault="007D75FA" w:rsidP="00ED6157">
            <w:pPr>
              <w:pStyle w:val="TableContents"/>
              <w:spacing w:line="360" w:lineRule="auto"/>
              <w:jc w:val="both"/>
              <w:rPr>
                <w:rFonts w:ascii="Times New Roman" w:hAnsi="Times New Roman" w:cs="Times New Roman" w:hint="eastAsia"/>
                <w:rPrChange w:id="708" w:author="Weyrich, Alexandra" w:date="2018-05-28T17:42:00Z">
                  <w:rPr>
                    <w:rFonts w:hint="eastAsia"/>
                  </w:rPr>
                </w:rPrChange>
              </w:rPr>
            </w:pPr>
          </w:p>
        </w:tc>
        <w:tc>
          <w:tcPr>
            <w:tcW w:w="5086" w:type="dxa"/>
            <w:gridSpan w:val="3"/>
            <w:tcBorders>
              <w:top w:val="single" w:sz="2" w:space="0" w:color="000000"/>
              <w:bottom w:val="single" w:sz="4" w:space="0" w:color="auto"/>
            </w:tcBorders>
            <w:shd w:val="clear" w:color="auto" w:fill="auto"/>
            <w:tcMar>
              <w:top w:w="57" w:type="dxa"/>
            </w:tcMar>
            <w:vAlign w:val="center"/>
            <w:tcPrChange w:id="709" w:author="Weyrich, Alexandra" w:date="2018-05-28T17:44:00Z">
              <w:tcPr>
                <w:tcW w:w="5086" w:type="dxa"/>
                <w:gridSpan w:val="3"/>
                <w:tcBorders>
                  <w:top w:val="single" w:sz="2" w:space="0" w:color="000000"/>
                </w:tcBorders>
                <w:shd w:val="clear" w:color="auto" w:fill="auto"/>
                <w:tcMar>
                  <w:top w:w="57" w:type="dxa"/>
                </w:tcMar>
                <w:vAlign w:val="center"/>
              </w:tcPr>
            </w:tcPrChange>
          </w:tcPr>
          <w:p w14:paraId="30CE2BE6" w14:textId="77777777" w:rsidR="007D75FA" w:rsidRPr="00DD2F69" w:rsidRDefault="00132A20" w:rsidP="00ED6157">
            <w:pPr>
              <w:pStyle w:val="TableContents"/>
              <w:spacing w:line="360" w:lineRule="auto"/>
              <w:jc w:val="both"/>
              <w:rPr>
                <w:rFonts w:ascii="Times New Roman" w:hAnsi="Times New Roman" w:cs="Times New Roman" w:hint="eastAsia"/>
                <w:rPrChange w:id="710" w:author="Weyrich, Alexandra" w:date="2018-05-28T17:42:00Z">
                  <w:rPr>
                    <w:rFonts w:hint="eastAsia"/>
                  </w:rPr>
                </w:rPrChange>
              </w:rPr>
            </w:pPr>
            <w:r w:rsidRPr="00DD2F69">
              <w:rPr>
                <w:rFonts w:ascii="Times New Roman" w:hAnsi="Times New Roman" w:cs="Times New Roman" w:hint="eastAsia"/>
                <w:rPrChange w:id="711" w:author="Weyrich, Alexandra" w:date="2018-05-28T17:42:00Z">
                  <w:rPr>
                    <w:rFonts w:hint="eastAsia"/>
                  </w:rPr>
                </w:rPrChange>
              </w:rPr>
              <w:t>33</w:t>
            </w:r>
          </w:p>
        </w:tc>
      </w:tr>
    </w:tbl>
    <w:p w14:paraId="1D980860" w14:textId="77777777" w:rsidR="007D75FA" w:rsidRDefault="007D75FA" w:rsidP="00ED6157">
      <w:pPr>
        <w:shd w:val="clear" w:color="auto" w:fill="FFFFFF"/>
        <w:spacing w:line="360" w:lineRule="auto"/>
        <w:jc w:val="both"/>
        <w:rPr>
          <w:rFonts w:hint="eastAsia"/>
        </w:rPr>
      </w:pPr>
    </w:p>
    <w:p w14:paraId="6C860AA3" w14:textId="77777777" w:rsidR="007D75FA" w:rsidRDefault="00132A20" w:rsidP="00ED6157">
      <w:pPr>
        <w:shd w:val="clear" w:color="auto" w:fill="FFFFFF"/>
        <w:spacing w:line="360" w:lineRule="auto"/>
        <w:jc w:val="both"/>
        <w:rPr>
          <w:rFonts w:hint="eastAsia"/>
        </w:rPr>
      </w:pPr>
      <w:r>
        <w:br w:type="page"/>
      </w:r>
    </w:p>
    <w:p w14:paraId="6D52FF28" w14:textId="77777777" w:rsidR="007D75FA" w:rsidRDefault="00132A20" w:rsidP="00ED6157">
      <w:pPr>
        <w:shd w:val="clear" w:color="auto" w:fill="FFFFFF"/>
        <w:spacing w:line="360" w:lineRule="auto"/>
        <w:jc w:val="both"/>
        <w:rPr>
          <w:rFonts w:hint="eastAsia"/>
        </w:rPr>
      </w:pPr>
      <w:commentRangeStart w:id="712"/>
      <w:commentRangeStart w:id="713"/>
      <w:r>
        <w:rPr>
          <w:noProof/>
          <w:lang w:eastAsia="en-GB" w:bidi="ar-SA"/>
        </w:rPr>
        <w:lastRenderedPageBreak/>
        <w:drawing>
          <wp:anchor distT="0" distB="0" distL="0" distR="0" simplePos="0" relativeHeight="251654144" behindDoc="0" locked="0" layoutInCell="1" allowOverlap="1" wp14:anchorId="4D21268B" wp14:editId="14C0C0AD">
            <wp:simplePos x="0" y="0"/>
            <wp:positionH relativeFrom="page">
              <wp:posOffset>546735</wp:posOffset>
            </wp:positionH>
            <wp:positionV relativeFrom="page">
              <wp:posOffset>777240</wp:posOffset>
            </wp:positionV>
            <wp:extent cx="4572000" cy="7315200"/>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bwMode="auto">
                    <a:xfrm>
                      <a:off x="0" y="0"/>
                      <a:ext cx="4572000" cy="7315200"/>
                    </a:xfrm>
                    <a:prstGeom prst="rect">
                      <a:avLst/>
                    </a:prstGeom>
                  </pic:spPr>
                </pic:pic>
              </a:graphicData>
            </a:graphic>
          </wp:anchor>
        </w:drawing>
      </w:r>
      <w:commentRangeEnd w:id="712"/>
      <w:commentRangeEnd w:id="713"/>
      <w:r w:rsidR="004C51EA">
        <w:rPr>
          <w:rStyle w:val="Kommentarzeichen"/>
          <w:rFonts w:cs="Mangal"/>
        </w:rPr>
        <w:commentReference w:id="712"/>
      </w:r>
      <w:r w:rsidR="00C566C1">
        <w:rPr>
          <w:rStyle w:val="Kommentarzeichen"/>
          <w:rFonts w:cs="Mangal"/>
        </w:rPr>
        <w:commentReference w:id="713"/>
      </w:r>
    </w:p>
    <w:p w14:paraId="241389C2" w14:textId="77777777" w:rsidR="007D75FA" w:rsidRDefault="007D75FA" w:rsidP="00ED6157">
      <w:pPr>
        <w:shd w:val="clear" w:color="auto" w:fill="FFFFFF"/>
        <w:spacing w:line="360" w:lineRule="auto"/>
        <w:jc w:val="both"/>
        <w:rPr>
          <w:rFonts w:hint="eastAsia"/>
        </w:rPr>
      </w:pPr>
    </w:p>
    <w:p w14:paraId="1C98A46E" w14:textId="77777777" w:rsidR="007D75FA" w:rsidRDefault="007D75FA" w:rsidP="00ED6157">
      <w:pPr>
        <w:shd w:val="clear" w:color="auto" w:fill="FFFFFF"/>
        <w:spacing w:line="360" w:lineRule="auto"/>
        <w:jc w:val="both"/>
        <w:rPr>
          <w:rFonts w:hint="eastAsia"/>
        </w:rPr>
      </w:pPr>
    </w:p>
    <w:p w14:paraId="26E8D858" w14:textId="77777777" w:rsidR="007D75FA" w:rsidRDefault="007D75FA" w:rsidP="00ED6157">
      <w:pPr>
        <w:shd w:val="clear" w:color="auto" w:fill="FFFFFF"/>
        <w:spacing w:line="360" w:lineRule="auto"/>
        <w:jc w:val="both"/>
        <w:rPr>
          <w:rFonts w:hint="eastAsia"/>
        </w:rPr>
      </w:pPr>
    </w:p>
    <w:p w14:paraId="4DC06D47" w14:textId="77777777" w:rsidR="007D75FA" w:rsidRDefault="007D75FA" w:rsidP="00ED6157">
      <w:pPr>
        <w:shd w:val="clear" w:color="auto" w:fill="FFFFFF"/>
        <w:spacing w:line="360" w:lineRule="auto"/>
        <w:jc w:val="both"/>
        <w:rPr>
          <w:rFonts w:hint="eastAsia"/>
        </w:rPr>
      </w:pPr>
    </w:p>
    <w:p w14:paraId="6A2D174E" w14:textId="0ACCBE81" w:rsidR="007D75FA" w:rsidRDefault="00132A20" w:rsidP="00ED6157">
      <w:pPr>
        <w:pStyle w:val="Textkrper"/>
        <w:spacing w:line="360" w:lineRule="auto"/>
        <w:jc w:val="both"/>
        <w:rPr>
          <w:rFonts w:hint="eastAsia"/>
        </w:rPr>
      </w:pPr>
      <w:r>
        <w:rPr>
          <w:rFonts w:ascii="Times New Roman" w:hAnsi="Times New Roman"/>
          <w:b/>
          <w:bCs/>
          <w:color w:val="000000"/>
        </w:rPr>
        <w:lastRenderedPageBreak/>
        <w:t>Figure 2 –</w:t>
      </w:r>
      <w:r>
        <w:rPr>
          <w:rFonts w:ascii="Times New Roman" w:hAnsi="Times New Roman"/>
          <w:color w:val="000000"/>
        </w:rPr>
        <w:t xml:space="preserve"> The relative amount of parasite </w:t>
      </w:r>
      <w:r w:rsidRPr="00353544">
        <w:rPr>
          <w:rFonts w:ascii="Times New Roman" w:hAnsi="Times New Roman"/>
          <w:i/>
          <w:color w:val="000000"/>
          <w:rPrChange w:id="714" w:author="Weyrich, Alexandra" w:date="2018-05-28T17:58:00Z">
            <w:rPr>
              <w:rFonts w:ascii="Times New Roman" w:hAnsi="Times New Roman"/>
              <w:color w:val="000000"/>
            </w:rPr>
          </w:rPrChange>
        </w:rPr>
        <w:t>vs.</w:t>
      </w:r>
      <w:r>
        <w:rPr>
          <w:rFonts w:ascii="Times New Roman" w:hAnsi="Times New Roman"/>
          <w:color w:val="000000"/>
        </w:rPr>
        <w:t xml:space="preserve"> host DNA (parasite-host DNA log-ratio) estimates the intensity of parasite </w:t>
      </w:r>
      <w:ins w:id="715" w:author="Weyrich, Alexandra" w:date="2018-05-29T10:38:00Z">
        <w:r w:rsidR="00BB697E">
          <w:rPr>
            <w:rFonts w:ascii="Times New Roman" w:hAnsi="Times New Roman"/>
            <w:color w:val="000000"/>
          </w:rPr>
          <w:t xml:space="preserve">caecum </w:t>
        </w:r>
      </w:ins>
      <w:r>
        <w:rPr>
          <w:rFonts w:ascii="Times New Roman" w:hAnsi="Times New Roman"/>
          <w:color w:val="000000"/>
        </w:rPr>
        <w:t xml:space="preserve">tissue stages. </w:t>
      </w:r>
      <w:r>
        <w:rPr>
          <w:rFonts w:ascii="Times New Roman" w:hAnsi="Times New Roman"/>
          <w:color w:val="000000"/>
          <w:highlight w:val="white"/>
        </w:rPr>
        <w:t xml:space="preserve">a) The parasite-host DNA log-ratio was calculated from the difference in </w:t>
      </w:r>
      <w:ins w:id="716" w:author="Weyrich, Alexandra" w:date="2018-05-29T10:41:00Z">
        <w:r w:rsidR="00BB697E">
          <w:rPr>
            <w:rFonts w:ascii="Times New Roman" w:hAnsi="Times New Roman"/>
            <w:color w:val="000000"/>
            <w:highlight w:val="white"/>
          </w:rPr>
          <w:t xml:space="preserve">cycle of </w:t>
        </w:r>
      </w:ins>
      <w:r>
        <w:rPr>
          <w:rFonts w:ascii="Times New Roman" w:hAnsi="Times New Roman"/>
          <w:color w:val="000000"/>
          <w:highlight w:val="white"/>
        </w:rPr>
        <w:t>threshold (</w:t>
      </w:r>
      <w:del w:id="717" w:author="Weyrich, Alexandra" w:date="2018-05-29T10:39:00Z">
        <w:r w:rsidDel="00BB697E">
          <w:rPr>
            <w:rFonts w:ascii="Times New Roman" w:hAnsi="Times New Roman"/>
            <w:color w:val="000000"/>
            <w:highlight w:val="white"/>
          </w:rPr>
          <w:delText>c</w:delText>
        </w:r>
      </w:del>
      <w:ins w:id="718" w:author="Weyrich, Alexandra" w:date="2018-05-29T10:39:00Z">
        <w:r w:rsidR="00BB697E">
          <w:rPr>
            <w:rFonts w:ascii="Times New Roman" w:hAnsi="Times New Roman"/>
            <w:color w:val="000000"/>
            <w:highlight w:val="white"/>
          </w:rPr>
          <w:t>C</w:t>
        </w:r>
      </w:ins>
      <w:ins w:id="719" w:author="Weyrich, Alexandra" w:date="2018-05-29T10:42:00Z">
        <w:r w:rsidR="00BB697E" w:rsidRPr="00BB697E">
          <w:rPr>
            <w:rFonts w:ascii="Times New Roman" w:hAnsi="Times New Roman"/>
            <w:color w:val="000000"/>
            <w:highlight w:val="white"/>
            <w:vertAlign w:val="subscript"/>
            <w:rPrChange w:id="720" w:author="Weyrich, Alexandra" w:date="2018-05-29T10:42:00Z">
              <w:rPr>
                <w:rFonts w:ascii="Times New Roman" w:hAnsi="Times New Roman"/>
                <w:color w:val="000000"/>
                <w:highlight w:val="white"/>
              </w:rPr>
            </w:rPrChange>
          </w:rPr>
          <w:t>t</w:t>
        </w:r>
      </w:ins>
      <w:del w:id="721" w:author="Weyrich, Alexandra" w:date="2018-05-29T10:42:00Z">
        <w:r w:rsidDel="00BB697E">
          <w:rPr>
            <w:rFonts w:ascii="Times New Roman" w:hAnsi="Times New Roman"/>
            <w:color w:val="000000"/>
            <w:highlight w:val="white"/>
          </w:rPr>
          <w:delText>q</w:delText>
        </w:r>
      </w:del>
      <w:r>
        <w:rPr>
          <w:rFonts w:ascii="Times New Roman" w:hAnsi="Times New Roman"/>
          <w:color w:val="000000"/>
          <w:highlight w:val="white"/>
        </w:rPr>
        <w:t>) values of qPCRs performed on a single copy nuclear gene (</w:t>
      </w:r>
      <w:commentRangeStart w:id="722"/>
      <w:proofErr w:type="gramStart"/>
      <w:r>
        <w:rPr>
          <w:rFonts w:ascii="Times New Roman" w:hAnsi="Times New Roman"/>
          <w:color w:val="000000"/>
          <w:highlight w:val="white"/>
        </w:rPr>
        <w:t>C</w:t>
      </w:r>
      <w:ins w:id="723" w:author="Weyrich, Alexandra" w:date="2018-05-29T10:31:00Z">
        <w:r w:rsidR="00FB4BCA">
          <w:rPr>
            <w:rFonts w:ascii="Times New Roman" w:hAnsi="Times New Roman"/>
            <w:color w:val="000000"/>
            <w:highlight w:val="white"/>
          </w:rPr>
          <w:t>dc</w:t>
        </w:r>
      </w:ins>
      <w:proofErr w:type="gramEnd"/>
      <w:del w:id="724" w:author="Weyrich, Alexandra" w:date="2018-05-29T10:31:00Z">
        <w:r w:rsidDel="00FB4BCA">
          <w:rPr>
            <w:rFonts w:ascii="Times New Roman" w:hAnsi="Times New Roman"/>
            <w:color w:val="000000"/>
            <w:highlight w:val="white"/>
          </w:rPr>
          <w:delText>DC</w:delText>
        </w:r>
      </w:del>
      <w:r>
        <w:rPr>
          <w:rFonts w:ascii="Times New Roman" w:hAnsi="Times New Roman"/>
          <w:color w:val="000000"/>
          <w:highlight w:val="white"/>
        </w:rPr>
        <w:t>42</w:t>
      </w:r>
      <w:commentRangeEnd w:id="722"/>
      <w:r w:rsidR="0037742C">
        <w:rPr>
          <w:rStyle w:val="Kommentarzeichen"/>
          <w:rFonts w:cs="Mangal"/>
        </w:rPr>
        <w:commentReference w:id="722"/>
      </w:r>
      <w:r>
        <w:rPr>
          <w:rFonts w:ascii="Times New Roman" w:hAnsi="Times New Roman"/>
          <w:color w:val="000000"/>
          <w:highlight w:val="white"/>
        </w:rPr>
        <w:t>) of the host and on a mitochondrial (COI) gene of the parasite. Lines are drawn using local p</w:t>
      </w:r>
      <w:r>
        <w:rPr>
          <w:rFonts w:ascii="Times New Roman" w:hAnsi="Times New Roman"/>
          <w:color w:val="000000"/>
        </w:rPr>
        <w:t xml:space="preserve">olynomial regression fitting </w:t>
      </w:r>
      <w:proofErr w:type="gramStart"/>
      <w:r>
        <w:rPr>
          <w:rFonts w:ascii="Times New Roman" w:hAnsi="Times New Roman"/>
          <w:color w:val="000000"/>
        </w:rPr>
        <w:t>(a “loess</w:t>
      </w:r>
      <w:proofErr w:type="gramEnd"/>
      <w:r>
        <w:rPr>
          <w:rFonts w:ascii="Times New Roman" w:hAnsi="Times New Roman"/>
          <w:color w:val="000000"/>
        </w:rPr>
        <w:t xml:space="preserve"> smoother”). b) Predictions of </w:t>
      </w:r>
      <w:ins w:id="725" w:author="xx" w:date="2018-06-24T15:54:00Z">
        <w:r w:rsidR="00BC4BDA">
          <w:rPr>
            <w:rFonts w:ascii="Times New Roman" w:hAnsi="Times New Roman"/>
            <w:color w:val="000000"/>
          </w:rPr>
          <w:t xml:space="preserve">parasitic </w:t>
        </w:r>
      </w:ins>
      <w:r>
        <w:rPr>
          <w:rFonts w:ascii="Times New Roman" w:hAnsi="Times New Roman"/>
          <w:color w:val="000000"/>
        </w:rPr>
        <w:t xml:space="preserve">tissue </w:t>
      </w:r>
      <w:del w:id="726" w:author="xx" w:date="2018-06-24T15:54:00Z">
        <w:r w:rsidDel="00BC4BDA">
          <w:rPr>
            <w:rFonts w:ascii="Times New Roman" w:hAnsi="Times New Roman"/>
            <w:color w:val="000000"/>
          </w:rPr>
          <w:delText xml:space="preserve">lesions </w:delText>
        </w:r>
      </w:del>
      <w:ins w:id="727" w:author="xx" w:date="2018-06-24T15:54:00Z">
        <w:r w:rsidR="00BC4BDA">
          <w:rPr>
            <w:rFonts w:ascii="Times New Roman" w:hAnsi="Times New Roman"/>
            <w:color w:val="000000"/>
          </w:rPr>
          <w:t xml:space="preserve">stages </w:t>
        </w:r>
      </w:ins>
      <w:r>
        <w:rPr>
          <w:rFonts w:ascii="Times New Roman" w:hAnsi="Times New Roman"/>
          <w:color w:val="000000"/>
        </w:rPr>
        <w:t xml:space="preserve">from these qPCR data are shown for all parasite isolates at different times after infections. Lines here represent predictions from a generalized linear model, shaded areas 95% confidence intervals of these predictions. For </w:t>
      </w:r>
      <w:r>
        <w:rPr>
          <w:rFonts w:ascii="Times New Roman" w:hAnsi="Times New Roman"/>
          <w:i/>
          <w:iCs/>
          <w:color w:val="000000"/>
        </w:rPr>
        <w:t>E. falciformis</w:t>
      </w:r>
      <w:r>
        <w:rPr>
          <w:rFonts w:ascii="Times New Roman" w:hAnsi="Times New Roman"/>
          <w:color w:val="000000"/>
        </w:rPr>
        <w:t xml:space="preserve"> (falW and falL) this model provides better fit than for </w:t>
      </w:r>
      <w:r>
        <w:rPr>
          <w:rFonts w:ascii="Times New Roman" w:hAnsi="Times New Roman"/>
          <w:i/>
          <w:iCs/>
          <w:color w:val="000000"/>
        </w:rPr>
        <w:t>E. ferrisi</w:t>
      </w:r>
      <w:r>
        <w:rPr>
          <w:rFonts w:ascii="Times New Roman" w:hAnsi="Times New Roman"/>
          <w:color w:val="000000"/>
        </w:rPr>
        <w:t xml:space="preserve"> (ferW). </w:t>
      </w:r>
    </w:p>
    <w:p w14:paraId="5EE3F55C" w14:textId="77777777" w:rsidR="007D75FA" w:rsidRDefault="007D75FA" w:rsidP="00ED6157">
      <w:pPr>
        <w:pStyle w:val="Textkrper"/>
        <w:spacing w:line="360" w:lineRule="auto"/>
        <w:jc w:val="both"/>
        <w:rPr>
          <w:rFonts w:ascii="Times New Roman" w:hAnsi="Times New Roman"/>
          <w:color w:val="000000"/>
        </w:rPr>
      </w:pPr>
    </w:p>
    <w:p w14:paraId="6A48A515" w14:textId="10357911" w:rsidR="007D75FA" w:rsidRDefault="00132A20" w:rsidP="00ED6157">
      <w:pPr>
        <w:pStyle w:val="Textkrper"/>
        <w:shd w:val="clear" w:color="auto" w:fill="FFFFFF"/>
        <w:spacing w:line="360" w:lineRule="auto"/>
        <w:jc w:val="both"/>
        <w:rPr>
          <w:rFonts w:hint="eastAsia"/>
          <w:sz w:val="26"/>
          <w:szCs w:val="26"/>
        </w:rPr>
      </w:pPr>
      <w:r>
        <w:rPr>
          <w:rFonts w:ascii="Times New Roman" w:hAnsi="Times New Roman"/>
          <w:b/>
          <w:bCs/>
          <w:sz w:val="26"/>
          <w:szCs w:val="26"/>
        </w:rPr>
        <w:t>Differences in immune gene expression between the laboratory and wild</w:t>
      </w:r>
      <w:ins w:id="728" w:author="Weyrich, Alexandra" w:date="2018-05-29T10:43:00Z">
        <w:r w:rsidR="00BB697E">
          <w:rPr>
            <w:rFonts w:ascii="Times New Roman" w:hAnsi="Times New Roman"/>
            <w:b/>
            <w:bCs/>
            <w:sz w:val="26"/>
            <w:szCs w:val="26"/>
          </w:rPr>
          <w:t>-</w:t>
        </w:r>
      </w:ins>
      <w:del w:id="729" w:author="Weyrich, Alexandra" w:date="2018-05-29T10:43:00Z">
        <w:r w:rsidDel="00BB697E">
          <w:rPr>
            <w:rFonts w:ascii="Times New Roman" w:hAnsi="Times New Roman"/>
            <w:b/>
            <w:bCs/>
            <w:sz w:val="26"/>
            <w:szCs w:val="26"/>
          </w:rPr>
          <w:delText xml:space="preserve"> </w:delText>
        </w:r>
      </w:del>
      <w:r>
        <w:rPr>
          <w:rFonts w:ascii="Times New Roman" w:hAnsi="Times New Roman"/>
          <w:b/>
          <w:bCs/>
          <w:sz w:val="26"/>
          <w:szCs w:val="26"/>
        </w:rPr>
        <w:t xml:space="preserve">derived isolates </w:t>
      </w:r>
    </w:p>
    <w:p w14:paraId="7FF20E96" w14:textId="0C37D9B5" w:rsidR="007D75FA" w:rsidDel="0037742C" w:rsidRDefault="00132A20" w:rsidP="00ED6157">
      <w:pPr>
        <w:pStyle w:val="Textkrper-Erstzeileneinzug"/>
        <w:spacing w:line="360" w:lineRule="auto"/>
        <w:jc w:val="both"/>
        <w:rPr>
          <w:del w:id="730" w:author="Weyrich, Alexandra" w:date="2018-05-29T13:55:00Z"/>
          <w:rFonts w:hint="eastAsia"/>
        </w:rPr>
      </w:pPr>
      <w:r>
        <w:rPr>
          <w:rFonts w:ascii="Times New Roman" w:hAnsi="Times New Roman"/>
          <w:color w:val="000000"/>
        </w:rPr>
        <w:t>To characterize</w:t>
      </w:r>
      <w:del w:id="731" w:author="Weyrich, Alexandra" w:date="2018-05-29T10:45:00Z">
        <w:r w:rsidDel="00BB697E">
          <w:rPr>
            <w:rFonts w:ascii="Times New Roman" w:hAnsi="Times New Roman"/>
            <w:color w:val="000000"/>
          </w:rPr>
          <w:delText>d</w:delText>
        </w:r>
      </w:del>
      <w:r>
        <w:rPr>
          <w:rFonts w:ascii="Times New Roman" w:hAnsi="Times New Roman"/>
          <w:color w:val="000000"/>
        </w:rPr>
        <w:t xml:space="preserve"> the immune response of NMRI mice against the </w:t>
      </w:r>
      <w:r>
        <w:rPr>
          <w:rFonts w:ascii="Times New Roman" w:hAnsi="Times New Roman"/>
          <w:i/>
          <w:iCs/>
          <w:color w:val="000000"/>
        </w:rPr>
        <w:t>Eimeria</w:t>
      </w:r>
      <w:r>
        <w:rPr>
          <w:rFonts w:ascii="Times New Roman" w:hAnsi="Times New Roman"/>
          <w:color w:val="000000"/>
        </w:rPr>
        <w:t xml:space="preserve"> isolates we</w:t>
      </w:r>
      <w:ins w:id="732" w:author="Weyrich, Alexandra" w:date="2018-05-29T10:45:00Z">
        <w:r w:rsidR="00BB697E">
          <w:rPr>
            <w:rFonts w:ascii="Times New Roman" w:hAnsi="Times New Roman"/>
            <w:color w:val="000000"/>
          </w:rPr>
          <w:t xml:space="preserve"> studied </w:t>
        </w:r>
      </w:ins>
      <w:ins w:id="733" w:author="Weyrich, Alexandra" w:date="2018-05-29T10:46:00Z">
        <w:r w:rsidR="00BB697E">
          <w:rPr>
            <w:rFonts w:ascii="Times New Roman" w:hAnsi="Times New Roman"/>
            <w:color w:val="000000"/>
          </w:rPr>
          <w:t xml:space="preserve">the </w:t>
        </w:r>
      </w:ins>
      <w:ins w:id="734" w:author="Weyrich, Alexandra" w:date="2018-05-29T14:00:00Z">
        <w:r w:rsidR="00663069">
          <w:rPr>
            <w:rFonts w:ascii="Times New Roman" w:hAnsi="Times New Roman"/>
            <w:color w:val="000000"/>
          </w:rPr>
          <w:t xml:space="preserve">gene </w:t>
        </w:r>
      </w:ins>
      <w:ins w:id="735" w:author="Weyrich, Alexandra" w:date="2018-05-29T10:46:00Z">
        <w:r w:rsidR="00BB697E">
          <w:rPr>
            <w:rFonts w:ascii="Times New Roman" w:hAnsi="Times New Roman"/>
            <w:color w:val="000000"/>
          </w:rPr>
          <w:t xml:space="preserve">expression of relevant </w:t>
        </w:r>
      </w:ins>
      <w:del w:id="736" w:author="Weyrich, Alexandra" w:date="2018-05-29T10:46:00Z">
        <w:r w:rsidDel="00BB697E">
          <w:rPr>
            <w:rFonts w:ascii="Times New Roman" w:hAnsi="Times New Roman"/>
            <w:color w:val="000000"/>
          </w:rPr>
          <w:delText xml:space="preserve"> </w:delText>
        </w:r>
      </w:del>
      <w:commentRangeStart w:id="737"/>
      <w:r>
        <w:rPr>
          <w:rFonts w:ascii="Times New Roman" w:hAnsi="Times New Roman"/>
          <w:color w:val="000000"/>
        </w:rPr>
        <w:t>performed reverse transcription (RT)</w:t>
      </w:r>
      <w:commentRangeEnd w:id="737"/>
      <w:r w:rsidR="00BB697E">
        <w:rPr>
          <w:rStyle w:val="Kommentarzeichen"/>
          <w:rFonts w:cs="Mangal"/>
        </w:rPr>
        <w:commentReference w:id="737"/>
      </w:r>
      <w:r>
        <w:rPr>
          <w:rFonts w:ascii="Times New Roman" w:hAnsi="Times New Roman"/>
          <w:color w:val="000000"/>
        </w:rPr>
        <w:t xml:space="preserve"> </w:t>
      </w:r>
      <w:del w:id="738" w:author="Weyrich, Alexandra" w:date="2018-05-29T10:46:00Z">
        <w:r w:rsidDel="007F1DC9">
          <w:rPr>
            <w:rFonts w:ascii="Times New Roman" w:hAnsi="Times New Roman"/>
            <w:color w:val="000000"/>
          </w:rPr>
          <w:delText xml:space="preserve">qPCR assays on relevant </w:delText>
        </w:r>
      </w:del>
      <w:r>
        <w:rPr>
          <w:rFonts w:ascii="Times New Roman" w:hAnsi="Times New Roman"/>
          <w:color w:val="000000"/>
        </w:rPr>
        <w:t xml:space="preserve">cytokines. Expression levels for most genes </w:t>
      </w:r>
      <w:commentRangeStart w:id="739"/>
      <w:r>
        <w:rPr>
          <w:rFonts w:ascii="Times New Roman" w:hAnsi="Times New Roman"/>
          <w:color w:val="000000"/>
        </w:rPr>
        <w:t>differed</w:t>
      </w:r>
      <w:commentRangeEnd w:id="739"/>
      <w:r w:rsidR="002B19D7">
        <w:rPr>
          <w:rStyle w:val="Kommentarzeichen"/>
          <w:rFonts w:cs="Mangal"/>
        </w:rPr>
        <w:commentReference w:id="739"/>
      </w:r>
      <w:r>
        <w:rPr>
          <w:rFonts w:ascii="Times New Roman" w:hAnsi="Times New Roman"/>
          <w:color w:val="000000"/>
        </w:rPr>
        <w:t xml:space="preserve"> significantly between uninfected controls and mice infected with the </w:t>
      </w:r>
      <w:r>
        <w:rPr>
          <w:rFonts w:ascii="Times New Roman" w:hAnsi="Times New Roman"/>
          <w:i/>
          <w:iCs/>
          <w:color w:val="000000"/>
        </w:rPr>
        <w:t>E. falciformis</w:t>
      </w:r>
      <w:r>
        <w:rPr>
          <w:rFonts w:ascii="Times New Roman" w:hAnsi="Times New Roman"/>
          <w:color w:val="000000"/>
        </w:rPr>
        <w:t xml:space="preserve"> laboratory (falL</w:t>
      </w:r>
      <w:r w:rsidRPr="0067759E">
        <w:rPr>
          <w:rFonts w:ascii="Times New Roman" w:hAnsi="Times New Roman"/>
          <w:bCs/>
          <w:color w:val="000000"/>
          <w:rPrChange w:id="740" w:author="xx" w:date="2018-06-24T15:55:00Z">
            <w:rPr>
              <w:rFonts w:ascii="Times New Roman" w:hAnsi="Times New Roman"/>
              <w:b/>
              <w:bCs/>
              <w:color w:val="000000"/>
            </w:rPr>
          </w:rPrChange>
        </w:rPr>
        <w:t>)</w:t>
      </w:r>
      <w:r>
        <w:rPr>
          <w:rFonts w:ascii="Times New Roman" w:hAnsi="Times New Roman"/>
          <w:b/>
          <w:bCs/>
          <w:color w:val="000000"/>
        </w:rPr>
        <w:t xml:space="preserve"> </w:t>
      </w:r>
      <w:r>
        <w:rPr>
          <w:rFonts w:ascii="Times New Roman" w:hAnsi="Times New Roman"/>
          <w:color w:val="000000"/>
        </w:rPr>
        <w:t xml:space="preserve">isolate (Figure 3). We used linear mixed effect models with the dpi as random effect to “pool” information over multiple dpi, increasing sample sizes for comparisons. Mice infected with falL had significantly higher expression levels of </w:t>
      </w:r>
      <w:r>
        <w:t>ch</w:t>
      </w:r>
      <w:r>
        <w:rPr>
          <w:rFonts w:ascii="Times New Roman" w:hAnsi="Times New Roman"/>
          <w:color w:val="000000"/>
        </w:rPr>
        <w:t>emokine 9 (CxC</w:t>
      </w:r>
      <w:ins w:id="741" w:author="Weyrich, Alexandra" w:date="2018-05-29T13:56:00Z">
        <w:r w:rsidR="0037742C">
          <w:rPr>
            <w:rFonts w:ascii="Times New Roman" w:hAnsi="Times New Roman"/>
            <w:color w:val="000000"/>
          </w:rPr>
          <w:t>l</w:t>
        </w:r>
      </w:ins>
      <w:del w:id="742" w:author="Weyrich, Alexandra" w:date="2018-05-29T13:56:00Z">
        <w:r w:rsidDel="0037742C">
          <w:rPr>
            <w:rFonts w:ascii="Times New Roman" w:hAnsi="Times New Roman"/>
            <w:color w:val="000000"/>
          </w:rPr>
          <w:delText>L</w:delText>
        </w:r>
      </w:del>
      <w:r>
        <w:rPr>
          <w:rFonts w:ascii="Times New Roman" w:hAnsi="Times New Roman"/>
          <w:color w:val="000000"/>
        </w:rPr>
        <w:t xml:space="preserve">9), </w:t>
      </w:r>
      <w:del w:id="743" w:author="Weyrich, Alexandra" w:date="2018-05-28T17:41:00Z">
        <w:r w:rsidDel="00DD2F69">
          <w:rPr>
            <w:rFonts w:ascii="Times New Roman" w:hAnsi="Times New Roman"/>
            <w:color w:val="000000"/>
          </w:rPr>
          <w:delText>interleukines</w:delText>
        </w:r>
      </w:del>
      <w:ins w:id="744" w:author="Weyrich, Alexandra" w:date="2018-05-28T17:41:00Z">
        <w:r w:rsidR="00DD2F69">
          <w:rPr>
            <w:rFonts w:ascii="Times New Roman" w:hAnsi="Times New Roman"/>
            <w:color w:val="000000"/>
          </w:rPr>
          <w:t>interleukins</w:t>
        </w:r>
      </w:ins>
      <w:r>
        <w:rPr>
          <w:rFonts w:ascii="Times New Roman" w:hAnsi="Times New Roman"/>
          <w:color w:val="000000"/>
        </w:rPr>
        <w:t xml:space="preserve"> 10 and 12 (</w:t>
      </w:r>
      <w:proofErr w:type="gramStart"/>
      <w:r>
        <w:rPr>
          <w:rFonts w:ascii="Times New Roman" w:hAnsi="Times New Roman"/>
          <w:color w:val="000000"/>
        </w:rPr>
        <w:t>I</w:t>
      </w:r>
      <w:ins w:id="745" w:author="Weyrich, Alexandra" w:date="2018-05-29T10:51:00Z">
        <w:r w:rsidR="007F1DC9">
          <w:rPr>
            <w:rFonts w:ascii="Times New Roman" w:hAnsi="Times New Roman"/>
            <w:color w:val="000000"/>
          </w:rPr>
          <w:t>l</w:t>
        </w:r>
      </w:ins>
      <w:proofErr w:type="gramEnd"/>
      <w:del w:id="746" w:author="Weyrich, Alexandra" w:date="2018-05-29T10:51:00Z">
        <w:r w:rsidDel="007F1DC9">
          <w:rPr>
            <w:rFonts w:ascii="Times New Roman" w:hAnsi="Times New Roman"/>
            <w:color w:val="000000"/>
          </w:rPr>
          <w:delText>L</w:delText>
        </w:r>
      </w:del>
      <w:r>
        <w:rPr>
          <w:rFonts w:ascii="Times New Roman" w:hAnsi="Times New Roman"/>
          <w:color w:val="000000"/>
        </w:rPr>
        <w:t xml:space="preserve">10 and </w:t>
      </w:r>
      <w:del w:id="747" w:author="Weyrich, Alexandra" w:date="2018-05-29T10:51:00Z">
        <w:r w:rsidDel="007F1DC9">
          <w:rPr>
            <w:rFonts w:ascii="Times New Roman" w:hAnsi="Times New Roman"/>
            <w:color w:val="000000"/>
          </w:rPr>
          <w:delText>IL12</w:delText>
        </w:r>
      </w:del>
      <w:ins w:id="748" w:author="Weyrich, Alexandra" w:date="2018-05-29T10:51:00Z">
        <w:r w:rsidR="007F1DC9">
          <w:rPr>
            <w:rFonts w:ascii="Times New Roman" w:hAnsi="Times New Roman"/>
            <w:color w:val="000000"/>
          </w:rPr>
          <w:t>Il12</w:t>
        </w:r>
      </w:ins>
      <w:r>
        <w:rPr>
          <w:rFonts w:ascii="Times New Roman" w:hAnsi="Times New Roman"/>
          <w:color w:val="000000"/>
        </w:rPr>
        <w:t xml:space="preserve">), tumour growth factor </w:t>
      </w:r>
      <w:ins w:id="749" w:author="Weyrich, Alexandra" w:date="2018-05-29T10:47:00Z">
        <w:r w:rsidR="007F1DC9">
          <w:rPr>
            <w:rFonts w:ascii="Times New Roman" w:hAnsi="Times New Roman"/>
            <w:color w:val="000000"/>
          </w:rPr>
          <w:t>beta</w:t>
        </w:r>
      </w:ins>
      <w:del w:id="750" w:author="Weyrich, Alexandra" w:date="2018-05-29T10:47:00Z">
        <w:r w:rsidDel="007F1DC9">
          <w:rPr>
            <w:rFonts w:ascii="Times New Roman" w:hAnsi="Times New Roman"/>
            <w:color w:val="000000"/>
          </w:rPr>
          <w:delText>β</w:delText>
        </w:r>
      </w:del>
      <w:r>
        <w:rPr>
          <w:rFonts w:ascii="Times New Roman" w:hAnsi="Times New Roman"/>
          <w:color w:val="000000"/>
        </w:rPr>
        <w:t xml:space="preserve"> (T</w:t>
      </w:r>
      <w:ins w:id="751" w:author="Weyrich, Alexandra" w:date="2018-05-29T10:52:00Z">
        <w:r w:rsidR="007F1DC9">
          <w:rPr>
            <w:rFonts w:ascii="Times New Roman" w:hAnsi="Times New Roman"/>
            <w:color w:val="000000"/>
          </w:rPr>
          <w:t>gf</w:t>
        </w:r>
      </w:ins>
      <w:del w:id="752" w:author="Weyrich, Alexandra" w:date="2018-05-29T10:52:00Z">
        <w:r w:rsidDel="007F1DC9">
          <w:rPr>
            <w:rFonts w:ascii="Times New Roman" w:hAnsi="Times New Roman"/>
            <w:color w:val="000000"/>
          </w:rPr>
          <w:delText>GF</w:delText>
        </w:r>
      </w:del>
      <w:r>
        <w:rPr>
          <w:rFonts w:ascii="Times New Roman" w:hAnsi="Times New Roman"/>
          <w:color w:val="000000"/>
        </w:rPr>
        <w:t>β), and signal transducer and activator of transcription 6 (S</w:t>
      </w:r>
      <w:ins w:id="753" w:author="Weyrich, Alexandra" w:date="2018-05-29T10:52:00Z">
        <w:r w:rsidR="007F1DC9">
          <w:rPr>
            <w:rFonts w:ascii="Times New Roman" w:hAnsi="Times New Roman"/>
            <w:color w:val="000000"/>
          </w:rPr>
          <w:t>tat</w:t>
        </w:r>
      </w:ins>
      <w:del w:id="754" w:author="Weyrich, Alexandra" w:date="2018-05-29T10:52:00Z">
        <w:r w:rsidDel="007F1DC9">
          <w:rPr>
            <w:rFonts w:ascii="Times New Roman" w:hAnsi="Times New Roman"/>
            <w:color w:val="000000"/>
          </w:rPr>
          <w:delText>TAT</w:delText>
        </w:r>
      </w:del>
      <w:r>
        <w:rPr>
          <w:rFonts w:ascii="Times New Roman" w:hAnsi="Times New Roman"/>
          <w:color w:val="000000"/>
        </w:rPr>
        <w:t xml:space="preserve">6). </w:t>
      </w:r>
      <w:ins w:id="755" w:author="Weyrich, Alexandra" w:date="2018-05-29T10:53:00Z">
        <w:r w:rsidR="007F1DC9">
          <w:rPr>
            <w:rFonts w:ascii="Times New Roman" w:hAnsi="Times New Roman"/>
            <w:color w:val="000000"/>
          </w:rPr>
          <w:t xml:space="preserve">We did not detect </w:t>
        </w:r>
      </w:ins>
      <w:del w:id="756" w:author="Weyrich, Alexandra" w:date="2018-05-29T10:55:00Z">
        <w:r w:rsidDel="007F1DC9">
          <w:rPr>
            <w:rFonts w:ascii="Times New Roman" w:hAnsi="Times New Roman"/>
            <w:color w:val="000000"/>
          </w:rPr>
          <w:delText xml:space="preserve">No </w:delText>
        </w:r>
      </w:del>
      <w:r>
        <w:rPr>
          <w:rFonts w:ascii="Times New Roman" w:hAnsi="Times New Roman"/>
          <w:color w:val="000000"/>
        </w:rPr>
        <w:t xml:space="preserve">significant </w:t>
      </w:r>
      <w:ins w:id="757" w:author="Weyrich, Alexandra" w:date="2018-05-29T10:55:00Z">
        <w:r w:rsidR="007F1DC9">
          <w:rPr>
            <w:rFonts w:ascii="Times New Roman" w:hAnsi="Times New Roman"/>
            <w:color w:val="000000"/>
          </w:rPr>
          <w:t xml:space="preserve">expression </w:t>
        </w:r>
      </w:ins>
      <w:r>
        <w:rPr>
          <w:rFonts w:ascii="Times New Roman" w:hAnsi="Times New Roman"/>
          <w:color w:val="000000"/>
        </w:rPr>
        <w:t>difference</w:t>
      </w:r>
      <w:ins w:id="758" w:author="Weyrich, Alexandra" w:date="2018-05-29T13:38:00Z">
        <w:r w:rsidR="00341057">
          <w:rPr>
            <w:rFonts w:ascii="Times New Roman" w:hAnsi="Times New Roman"/>
            <w:color w:val="000000"/>
          </w:rPr>
          <w:t>s</w:t>
        </w:r>
      </w:ins>
      <w:r>
        <w:rPr>
          <w:rFonts w:ascii="Times New Roman" w:hAnsi="Times New Roman"/>
          <w:color w:val="000000"/>
        </w:rPr>
        <w:t xml:space="preserve"> </w:t>
      </w:r>
      <w:ins w:id="759" w:author="Weyrich, Alexandra" w:date="2018-05-29T10:54:00Z">
        <w:r w:rsidR="007F1DC9">
          <w:rPr>
            <w:rFonts w:ascii="Times New Roman" w:hAnsi="Times New Roman"/>
            <w:color w:val="000000"/>
          </w:rPr>
          <w:t xml:space="preserve">between control and </w:t>
        </w:r>
      </w:ins>
      <w:ins w:id="760" w:author="Weyrich, Alexandra" w:date="2018-05-29T11:37:00Z">
        <w:r w:rsidR="001B03EC">
          <w:rPr>
            <w:rFonts w:ascii="Times New Roman" w:hAnsi="Times New Roman"/>
            <w:color w:val="000000"/>
          </w:rPr>
          <w:t xml:space="preserve">falL </w:t>
        </w:r>
      </w:ins>
      <w:ins w:id="761" w:author="Weyrich, Alexandra" w:date="2018-05-29T10:55:00Z">
        <w:r w:rsidR="007F1DC9">
          <w:rPr>
            <w:rFonts w:ascii="Times New Roman" w:hAnsi="Times New Roman"/>
            <w:color w:val="000000"/>
          </w:rPr>
          <w:t>infected</w:t>
        </w:r>
      </w:ins>
      <w:ins w:id="762" w:author="Weyrich, Alexandra" w:date="2018-05-29T10:54:00Z">
        <w:r w:rsidR="007F1DC9">
          <w:rPr>
            <w:rFonts w:ascii="Times New Roman" w:hAnsi="Times New Roman"/>
            <w:color w:val="000000"/>
          </w:rPr>
          <w:t xml:space="preserve"> mice </w:t>
        </w:r>
      </w:ins>
      <w:del w:id="763" w:author="Weyrich, Alexandra" w:date="2018-05-29T10:55:00Z">
        <w:r w:rsidDel="007F1DC9">
          <w:rPr>
            <w:rFonts w:ascii="Times New Roman" w:hAnsi="Times New Roman"/>
            <w:color w:val="000000"/>
          </w:rPr>
          <w:delText xml:space="preserve">in the expression levels compared to </w:delText>
        </w:r>
      </w:del>
      <w:del w:id="764" w:author="Weyrich, Alexandra" w:date="2018-05-29T10:54:00Z">
        <w:r w:rsidDel="007F1DC9">
          <w:rPr>
            <w:rFonts w:ascii="Times New Roman" w:hAnsi="Times New Roman"/>
            <w:color w:val="000000"/>
          </w:rPr>
          <w:delText xml:space="preserve">control mice </w:delText>
        </w:r>
      </w:del>
      <w:del w:id="765" w:author="Weyrich, Alexandra" w:date="2018-05-29T10:55:00Z">
        <w:r w:rsidDel="007F1DC9">
          <w:rPr>
            <w:rFonts w:ascii="Times New Roman" w:hAnsi="Times New Roman"/>
            <w:color w:val="000000"/>
          </w:rPr>
          <w:delText xml:space="preserve">was observed </w:delText>
        </w:r>
      </w:del>
      <w:r>
        <w:rPr>
          <w:rFonts w:ascii="Times New Roman" w:hAnsi="Times New Roman"/>
          <w:color w:val="000000"/>
        </w:rPr>
        <w:t xml:space="preserve">for </w:t>
      </w:r>
      <w:del w:id="766" w:author="Weyrich, Alexandra" w:date="2018-05-28T17:41:00Z">
        <w:r w:rsidDel="00DD2F69">
          <w:rPr>
            <w:rFonts w:ascii="Times New Roman" w:hAnsi="Times New Roman"/>
            <w:color w:val="000000"/>
          </w:rPr>
          <w:delText>interleukine</w:delText>
        </w:r>
      </w:del>
      <w:ins w:id="767" w:author="Weyrich, Alexandra" w:date="2018-05-28T17:41:00Z">
        <w:r w:rsidR="00DD2F69">
          <w:rPr>
            <w:rFonts w:ascii="Times New Roman" w:hAnsi="Times New Roman"/>
            <w:color w:val="000000"/>
          </w:rPr>
          <w:t>interleukin</w:t>
        </w:r>
      </w:ins>
      <w:r>
        <w:rPr>
          <w:rFonts w:ascii="Times New Roman" w:hAnsi="Times New Roman"/>
          <w:color w:val="000000"/>
        </w:rPr>
        <w:t xml:space="preserve"> 6 (</w:t>
      </w:r>
      <w:proofErr w:type="gramStart"/>
      <w:r>
        <w:rPr>
          <w:rFonts w:ascii="Times New Roman" w:hAnsi="Times New Roman"/>
          <w:color w:val="000000"/>
        </w:rPr>
        <w:t>I</w:t>
      </w:r>
      <w:ins w:id="768" w:author="Weyrich, Alexandra" w:date="2018-05-29T10:50:00Z">
        <w:r w:rsidR="007F1DC9">
          <w:rPr>
            <w:rFonts w:ascii="Times New Roman" w:hAnsi="Times New Roman"/>
            <w:color w:val="000000"/>
          </w:rPr>
          <w:t>l</w:t>
        </w:r>
      </w:ins>
      <w:proofErr w:type="gramEnd"/>
      <w:del w:id="769" w:author="Weyrich, Alexandra" w:date="2018-05-29T10:50:00Z">
        <w:r w:rsidDel="007F1DC9">
          <w:rPr>
            <w:rFonts w:ascii="Times New Roman" w:hAnsi="Times New Roman"/>
            <w:color w:val="000000"/>
          </w:rPr>
          <w:delText>L</w:delText>
        </w:r>
      </w:del>
      <w:r>
        <w:rPr>
          <w:rFonts w:ascii="Times New Roman" w:hAnsi="Times New Roman"/>
          <w:color w:val="000000"/>
        </w:rPr>
        <w:t xml:space="preserve">6), interferon </w:t>
      </w:r>
      <w:del w:id="770" w:author="Weyrich, Alexandra" w:date="2018-05-29T10:53:00Z">
        <w:r w:rsidDel="007F1DC9">
          <w:rPr>
            <w:rFonts w:ascii="Times New Roman" w:hAnsi="Times New Roman"/>
            <w:color w:val="000000"/>
          </w:rPr>
          <w:delText xml:space="preserve">γ </w:delText>
        </w:r>
      </w:del>
      <w:ins w:id="771" w:author="Weyrich, Alexandra" w:date="2018-05-29T10:53:00Z">
        <w:r w:rsidR="007F1DC9">
          <w:rPr>
            <w:rFonts w:ascii="Times New Roman" w:hAnsi="Times New Roman"/>
            <w:color w:val="000000"/>
          </w:rPr>
          <w:t xml:space="preserve">gamma </w:t>
        </w:r>
      </w:ins>
      <w:r>
        <w:rPr>
          <w:rFonts w:ascii="Times New Roman" w:hAnsi="Times New Roman"/>
          <w:color w:val="000000"/>
        </w:rPr>
        <w:t>(I</w:t>
      </w:r>
      <w:ins w:id="772" w:author="Weyrich, Alexandra" w:date="2018-05-29T10:50:00Z">
        <w:r w:rsidR="007F1DC9">
          <w:rPr>
            <w:rFonts w:ascii="Times New Roman" w:hAnsi="Times New Roman"/>
            <w:color w:val="000000"/>
          </w:rPr>
          <w:t>fn</w:t>
        </w:r>
      </w:ins>
      <w:del w:id="773" w:author="Weyrich, Alexandra" w:date="2018-05-29T10:50:00Z">
        <w:r w:rsidDel="007F1DC9">
          <w:rPr>
            <w:rFonts w:ascii="Times New Roman" w:hAnsi="Times New Roman"/>
            <w:color w:val="000000"/>
          </w:rPr>
          <w:delText>FN</w:delText>
        </w:r>
      </w:del>
      <w:r>
        <w:rPr>
          <w:rFonts w:ascii="Times New Roman" w:hAnsi="Times New Roman"/>
          <w:color w:val="000000"/>
        </w:rPr>
        <w:t xml:space="preserve">γ) and tumour necrosis factor </w:t>
      </w:r>
      <w:ins w:id="774" w:author="Weyrich, Alexandra" w:date="2018-05-29T10:53:00Z">
        <w:r w:rsidR="007F1DC9">
          <w:rPr>
            <w:rFonts w:ascii="Times New Roman" w:hAnsi="Times New Roman"/>
            <w:color w:val="000000"/>
          </w:rPr>
          <w:t>alpha</w:t>
        </w:r>
      </w:ins>
      <w:del w:id="775" w:author="Weyrich, Alexandra" w:date="2018-05-29T10:53:00Z">
        <w:r w:rsidDel="007F1DC9">
          <w:rPr>
            <w:rFonts w:ascii="Times New Roman" w:hAnsi="Times New Roman"/>
            <w:color w:val="000000"/>
          </w:rPr>
          <w:delText>α</w:delText>
        </w:r>
      </w:del>
      <w:r>
        <w:rPr>
          <w:rFonts w:ascii="Times New Roman" w:hAnsi="Times New Roman"/>
          <w:color w:val="000000"/>
        </w:rPr>
        <w:t xml:space="preserve"> (T</w:t>
      </w:r>
      <w:ins w:id="776" w:author="Weyrich, Alexandra" w:date="2018-05-29T11:37:00Z">
        <w:r w:rsidR="001B03EC">
          <w:rPr>
            <w:rFonts w:ascii="Times New Roman" w:hAnsi="Times New Roman"/>
            <w:color w:val="000000"/>
          </w:rPr>
          <w:t>nf</w:t>
        </w:r>
      </w:ins>
      <w:del w:id="777" w:author="Weyrich, Alexandra" w:date="2018-05-29T11:37:00Z">
        <w:r w:rsidDel="001B03EC">
          <w:rPr>
            <w:rFonts w:ascii="Times New Roman" w:hAnsi="Times New Roman"/>
            <w:color w:val="000000"/>
          </w:rPr>
          <w:delText>NF</w:delText>
        </w:r>
      </w:del>
      <w:r>
        <w:rPr>
          <w:rFonts w:ascii="Times New Roman" w:hAnsi="Times New Roman"/>
          <w:color w:val="000000"/>
        </w:rPr>
        <w:t xml:space="preserve">α). </w:t>
      </w:r>
      <w:ins w:id="778" w:author="Weyrich, Alexandra" w:date="2018-05-29T13:38:00Z">
        <w:r w:rsidR="00341057">
          <w:rPr>
            <w:rFonts w:ascii="Times New Roman" w:hAnsi="Times New Roman"/>
            <w:color w:val="000000"/>
          </w:rPr>
          <w:t xml:space="preserve">Results differed for </w:t>
        </w:r>
      </w:ins>
      <w:ins w:id="779" w:author="Weyrich, Alexandra" w:date="2018-05-29T13:39:00Z">
        <w:r w:rsidR="00341057">
          <w:rPr>
            <w:rFonts w:ascii="Times New Roman" w:hAnsi="Times New Roman"/>
            <w:color w:val="000000"/>
          </w:rPr>
          <w:t>both wild-derived strains</w:t>
        </w:r>
      </w:ins>
      <w:ins w:id="780" w:author="Weyrich, Alexandra" w:date="2018-05-29T13:42:00Z">
        <w:r w:rsidR="001454EF" w:rsidRPr="001454EF">
          <w:rPr>
            <w:rFonts w:ascii="Times New Roman" w:hAnsi="Times New Roman"/>
            <w:i/>
            <w:iCs/>
            <w:color w:val="000000"/>
            <w:highlight w:val="white"/>
          </w:rPr>
          <w:t xml:space="preserve"> </w:t>
        </w:r>
      </w:ins>
      <w:moveToRangeStart w:id="781" w:author="Weyrich, Alexandra" w:date="2018-05-29T13:42:00Z" w:name="move515364668"/>
      <w:moveTo w:id="782" w:author="Weyrich, Alexandra" w:date="2018-05-29T13:42:00Z">
        <w:r w:rsidR="001454EF">
          <w:rPr>
            <w:rFonts w:ascii="Times New Roman" w:hAnsi="Times New Roman"/>
            <w:i/>
            <w:iCs/>
            <w:color w:val="000000"/>
            <w:highlight w:val="white"/>
          </w:rPr>
          <w:t>E. falciformis</w:t>
        </w:r>
        <w:r w:rsidR="001454EF">
          <w:rPr>
            <w:rFonts w:ascii="Times New Roman" w:hAnsi="Times New Roman"/>
            <w:color w:val="000000"/>
            <w:highlight w:val="white"/>
          </w:rPr>
          <w:t xml:space="preserve"> (falW) and </w:t>
        </w:r>
        <w:r w:rsidR="001454EF">
          <w:rPr>
            <w:rFonts w:ascii="Times New Roman" w:hAnsi="Times New Roman"/>
            <w:i/>
            <w:iCs/>
            <w:color w:val="000000"/>
            <w:highlight w:val="white"/>
          </w:rPr>
          <w:t>E. ferrisi</w:t>
        </w:r>
        <w:r w:rsidR="001454EF">
          <w:rPr>
            <w:rFonts w:ascii="Times New Roman" w:hAnsi="Times New Roman"/>
            <w:color w:val="000000"/>
            <w:highlight w:val="white"/>
          </w:rPr>
          <w:t xml:space="preserve"> (ferW)</w:t>
        </w:r>
      </w:moveTo>
      <w:moveToRangeEnd w:id="781"/>
      <w:ins w:id="783" w:author="Weyrich, Alexandra" w:date="2018-05-29T13:40:00Z">
        <w:r w:rsidR="00341057">
          <w:rPr>
            <w:rFonts w:ascii="Times New Roman" w:hAnsi="Times New Roman"/>
            <w:color w:val="000000"/>
          </w:rPr>
          <w:t>. Here</w:t>
        </w:r>
      </w:ins>
      <w:del w:id="784" w:author="Weyrich, Alexandra" w:date="2018-05-29T13:40:00Z">
        <w:r w:rsidDel="00341057">
          <w:rPr>
            <w:rFonts w:ascii="Times New Roman" w:hAnsi="Times New Roman"/>
            <w:color w:val="000000"/>
          </w:rPr>
          <w:delText>In contrast,</w:delText>
        </w:r>
      </w:del>
      <w:r>
        <w:rPr>
          <w:rFonts w:ascii="Times New Roman" w:hAnsi="Times New Roman"/>
          <w:color w:val="000000"/>
        </w:rPr>
        <w:t xml:space="preserve"> expression levels </w:t>
      </w:r>
      <w:ins w:id="785" w:author="Weyrich, Alexandra" w:date="2018-05-29T13:41:00Z">
        <w:r w:rsidR="001454EF">
          <w:rPr>
            <w:rFonts w:ascii="Times New Roman" w:hAnsi="Times New Roman"/>
            <w:color w:val="000000"/>
            <w:highlight w:val="white"/>
          </w:rPr>
          <w:t>for any of the examined genes</w:t>
        </w:r>
        <w:r w:rsidR="001454EF">
          <w:rPr>
            <w:rFonts w:ascii="Times New Roman" w:hAnsi="Times New Roman"/>
            <w:color w:val="000000"/>
          </w:rPr>
          <w:t xml:space="preserve"> </w:t>
        </w:r>
      </w:ins>
      <w:r>
        <w:rPr>
          <w:rFonts w:ascii="Times New Roman" w:hAnsi="Times New Roman"/>
          <w:color w:val="000000"/>
        </w:rPr>
        <w:t xml:space="preserve">did not differ significantly between uninfected </w:t>
      </w:r>
      <w:del w:id="786" w:author="Weyrich, Alexandra" w:date="2018-05-29T13:41:00Z">
        <w:r w:rsidDel="001454EF">
          <w:rPr>
            <w:rFonts w:ascii="Times New Roman" w:hAnsi="Times New Roman"/>
            <w:color w:val="000000"/>
          </w:rPr>
          <w:delText>control</w:delText>
        </w:r>
      </w:del>
      <w:del w:id="787" w:author="Weyrich, Alexandra" w:date="2018-05-29T13:32:00Z">
        <w:r w:rsidDel="00341057">
          <w:rPr>
            <w:rFonts w:ascii="Times New Roman" w:hAnsi="Times New Roman"/>
            <w:color w:val="000000"/>
          </w:rPr>
          <w:delText>s</w:delText>
        </w:r>
      </w:del>
      <w:r>
        <w:rPr>
          <w:rFonts w:ascii="Times New Roman" w:hAnsi="Times New Roman"/>
          <w:color w:val="000000"/>
        </w:rPr>
        <w:t xml:space="preserve"> and </w:t>
      </w:r>
      <w:del w:id="788" w:author="Weyrich, Alexandra" w:date="2018-05-29T13:41:00Z">
        <w:r w:rsidDel="001454EF">
          <w:rPr>
            <w:rFonts w:ascii="Times New Roman" w:hAnsi="Times New Roman"/>
            <w:color w:val="000000"/>
          </w:rPr>
          <w:delText xml:space="preserve">mice </w:delText>
        </w:r>
      </w:del>
      <w:r>
        <w:rPr>
          <w:rFonts w:ascii="Times New Roman" w:hAnsi="Times New Roman"/>
          <w:color w:val="000000"/>
        </w:rPr>
        <w:t xml:space="preserve">infected </w:t>
      </w:r>
      <w:ins w:id="789" w:author="Weyrich, Alexandra" w:date="2018-05-29T14:00:00Z">
        <w:r w:rsidR="00663069">
          <w:rPr>
            <w:rFonts w:ascii="Times New Roman" w:hAnsi="Times New Roman"/>
            <w:color w:val="000000"/>
          </w:rPr>
          <w:t>mice</w:t>
        </w:r>
      </w:ins>
      <w:del w:id="790" w:author="Weyrich, Alexandra" w:date="2018-05-29T13:41:00Z">
        <w:r w:rsidDel="001454EF">
          <w:rPr>
            <w:rFonts w:ascii="Times New Roman" w:hAnsi="Times New Roman"/>
            <w:color w:val="000000"/>
          </w:rPr>
          <w:delText>wit</w:delText>
        </w:r>
        <w:r w:rsidDel="001454EF">
          <w:rPr>
            <w:rFonts w:ascii="Times New Roman" w:hAnsi="Times New Roman"/>
            <w:color w:val="000000"/>
            <w:highlight w:val="white"/>
          </w:rPr>
          <w:delText>h wild</w:delText>
        </w:r>
      </w:del>
      <w:del w:id="791" w:author="Weyrich, Alexandra" w:date="2018-05-29T11:30:00Z">
        <w:r w:rsidDel="001B03EC">
          <w:rPr>
            <w:rFonts w:ascii="Times New Roman" w:hAnsi="Times New Roman"/>
            <w:color w:val="000000"/>
            <w:highlight w:val="white"/>
          </w:rPr>
          <w:delText xml:space="preserve"> </w:delText>
        </w:r>
      </w:del>
      <w:del w:id="792" w:author="Weyrich, Alexandra" w:date="2018-05-29T13:41:00Z">
        <w:r w:rsidDel="001454EF">
          <w:rPr>
            <w:rFonts w:ascii="Times New Roman" w:hAnsi="Times New Roman"/>
            <w:color w:val="000000"/>
            <w:highlight w:val="white"/>
          </w:rPr>
          <w:delText xml:space="preserve">derived stains of both </w:delText>
        </w:r>
      </w:del>
      <w:moveFromRangeStart w:id="793" w:author="Weyrich, Alexandra" w:date="2018-05-29T13:42:00Z" w:name="move515364668"/>
      <w:moveFrom w:id="794" w:author="Weyrich, Alexandra" w:date="2018-05-29T13:42:00Z">
        <w:r w:rsidDel="001454EF">
          <w:rPr>
            <w:rFonts w:ascii="Times New Roman" w:hAnsi="Times New Roman"/>
            <w:i/>
            <w:iCs/>
            <w:color w:val="000000"/>
            <w:highlight w:val="white"/>
          </w:rPr>
          <w:t>E. falciformis</w:t>
        </w:r>
        <w:r w:rsidDel="001454EF">
          <w:rPr>
            <w:rFonts w:ascii="Times New Roman" w:hAnsi="Times New Roman"/>
            <w:color w:val="000000"/>
            <w:highlight w:val="white"/>
          </w:rPr>
          <w:t xml:space="preserve"> (falW) and </w:t>
        </w:r>
        <w:r w:rsidDel="001454EF">
          <w:rPr>
            <w:rFonts w:ascii="Times New Roman" w:hAnsi="Times New Roman"/>
            <w:i/>
            <w:iCs/>
            <w:color w:val="000000"/>
            <w:highlight w:val="white"/>
          </w:rPr>
          <w:t>E. ferrisi</w:t>
        </w:r>
        <w:r w:rsidDel="001454EF">
          <w:rPr>
            <w:rFonts w:ascii="Times New Roman" w:hAnsi="Times New Roman"/>
            <w:color w:val="000000"/>
            <w:highlight w:val="white"/>
          </w:rPr>
          <w:t xml:space="preserve"> (ferW) </w:t>
        </w:r>
      </w:moveFrom>
      <w:moveFromRangeEnd w:id="793"/>
      <w:del w:id="795" w:author="Weyrich, Alexandra" w:date="2018-05-29T13:40:00Z">
        <w:r w:rsidDel="001454EF">
          <w:rPr>
            <w:rFonts w:ascii="Times New Roman" w:hAnsi="Times New Roman"/>
            <w:color w:val="000000"/>
            <w:highlight w:val="white"/>
          </w:rPr>
          <w:delText>for any of the examined genes</w:delText>
        </w:r>
      </w:del>
      <w:r>
        <w:rPr>
          <w:rFonts w:ascii="Times New Roman" w:hAnsi="Times New Roman"/>
          <w:color w:val="000000"/>
          <w:highlight w:val="white"/>
        </w:rPr>
        <w:t xml:space="preserve">. Immune gene </w:t>
      </w:r>
      <w:r>
        <w:rPr>
          <w:rFonts w:ascii="Times New Roman" w:hAnsi="Times New Roman"/>
          <w:color w:val="000000"/>
        </w:rPr>
        <w:t xml:space="preserve">expression in infections with the laboratory (falL) isolate showed to be significantly higher than in infections with wild parasite isolates (ferW and falW) </w:t>
      </w:r>
      <w:del w:id="796" w:author="Weyrich, Alexandra" w:date="2018-05-29T13:55:00Z">
        <w:r w:rsidDel="0037742C">
          <w:rPr>
            <w:rFonts w:ascii="Times New Roman" w:hAnsi="Times New Roman"/>
            <w:color w:val="000000"/>
          </w:rPr>
          <w:delText>for all</w:delText>
        </w:r>
        <w:r w:rsidDel="0037742C">
          <w:rPr>
            <w:rFonts w:ascii="Times New Roman" w:hAnsi="Times New Roman"/>
            <w:color w:val="000000"/>
            <w:highlight w:val="white"/>
          </w:rPr>
          <w:delText xml:space="preserve"> genes significantly different between falL and uninfected controls </w:delText>
        </w:r>
      </w:del>
      <w:commentRangeStart w:id="797"/>
      <w:r>
        <w:rPr>
          <w:rFonts w:ascii="Times New Roman" w:hAnsi="Times New Roman"/>
          <w:color w:val="000000"/>
          <w:highlight w:val="white"/>
        </w:rPr>
        <w:t>(Table 2)</w:t>
      </w:r>
      <w:commentRangeEnd w:id="797"/>
      <w:r w:rsidR="00663069">
        <w:rPr>
          <w:rStyle w:val="Kommentarzeichen"/>
          <w:rFonts w:cs="Mangal"/>
        </w:rPr>
        <w:commentReference w:id="797"/>
      </w:r>
      <w:r>
        <w:rPr>
          <w:rFonts w:ascii="Times New Roman" w:hAnsi="Times New Roman"/>
          <w:color w:val="000000"/>
          <w:highlight w:val="white"/>
        </w:rPr>
        <w:t xml:space="preserve">. </w:t>
      </w:r>
    </w:p>
    <w:p w14:paraId="04268948" w14:textId="0030F1F8" w:rsidR="007D75FA" w:rsidRDefault="00132A20" w:rsidP="00ED6157">
      <w:pPr>
        <w:pStyle w:val="Textkrper-Erstzeileneinzug"/>
        <w:spacing w:line="360" w:lineRule="auto"/>
        <w:jc w:val="both"/>
        <w:rPr>
          <w:rFonts w:hint="eastAsia"/>
        </w:rPr>
      </w:pPr>
      <w:r>
        <w:rPr>
          <w:rFonts w:ascii="Times New Roman" w:hAnsi="Times New Roman"/>
          <w:color w:val="000000"/>
        </w:rPr>
        <w:t>Some genes showed differences in gene expression profiles over the course of infection, in some cases including differences between infections with different parasite isolates (Figure 3).</w:t>
      </w:r>
      <w:r>
        <w:rPr>
          <w:rFonts w:ascii="Times New Roman" w:hAnsi="Times New Roman"/>
        </w:rPr>
        <w:t xml:space="preserve"> We did not analyse differences on individual days statistically due to the low sample sizes, but give a description of our observations. </w:t>
      </w:r>
      <w:proofErr w:type="gramStart"/>
      <w:r>
        <w:rPr>
          <w:rFonts w:ascii="Times New Roman" w:hAnsi="Times New Roman"/>
        </w:rPr>
        <w:t>I</w:t>
      </w:r>
      <w:ins w:id="798" w:author="Weyrich, Alexandra" w:date="2018-05-29T13:59:00Z">
        <w:r w:rsidR="0037742C">
          <w:rPr>
            <w:rFonts w:ascii="Times New Roman" w:hAnsi="Times New Roman"/>
          </w:rPr>
          <w:t>l</w:t>
        </w:r>
      </w:ins>
      <w:proofErr w:type="gramEnd"/>
      <w:del w:id="799" w:author="Weyrich, Alexandra" w:date="2018-05-29T13:59:00Z">
        <w:r w:rsidDel="0037742C">
          <w:rPr>
            <w:rFonts w:ascii="Times New Roman" w:hAnsi="Times New Roman"/>
          </w:rPr>
          <w:delText>L</w:delText>
        </w:r>
      </w:del>
      <w:r>
        <w:rPr>
          <w:rFonts w:ascii="Times New Roman" w:hAnsi="Times New Roman"/>
        </w:rPr>
        <w:t xml:space="preserve">6 showed elevated levels of expression for all infection groups compared to controls </w:t>
      </w:r>
      <w:r>
        <w:rPr>
          <w:rFonts w:ascii="Times New Roman" w:hAnsi="Times New Roman"/>
        </w:rPr>
        <w:lastRenderedPageBreak/>
        <w:t xml:space="preserve">as early at 5 dpi. Expression levels for </w:t>
      </w:r>
      <w:r>
        <w:rPr>
          <w:rFonts w:ascii="Times New Roman" w:hAnsi="Times New Roman"/>
          <w:color w:val="000000"/>
          <w:highlight w:val="white"/>
        </w:rPr>
        <w:t>I</w:t>
      </w:r>
      <w:ins w:id="800" w:author="Weyrich, Alexandra" w:date="2018-05-29T15:16:00Z">
        <w:r w:rsidR="005A37FA">
          <w:rPr>
            <w:rFonts w:ascii="Times New Roman" w:hAnsi="Times New Roman"/>
            <w:color w:val="000000"/>
            <w:highlight w:val="white"/>
          </w:rPr>
          <w:t>fn</w:t>
        </w:r>
      </w:ins>
      <w:del w:id="801" w:author="Weyrich, Alexandra" w:date="2018-05-29T15:16:00Z">
        <w:r w:rsidDel="005A37FA">
          <w:rPr>
            <w:rFonts w:ascii="Times New Roman" w:hAnsi="Times New Roman"/>
            <w:color w:val="000000"/>
            <w:highlight w:val="white"/>
          </w:rPr>
          <w:delText>FN</w:delText>
        </w:r>
      </w:del>
      <w:r>
        <w:rPr>
          <w:rFonts w:ascii="Times New Roman" w:hAnsi="Times New Roman"/>
          <w:color w:val="000000"/>
          <w:highlight w:val="white"/>
        </w:rPr>
        <w:t xml:space="preserve">γ seemed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laboratory isolate (falL). Both cases of potential elevations in expression failed to be detected as significant over controls in our mixed effect models because it was very transient and diminished already at 7 dpi. </w:t>
      </w:r>
      <w:r>
        <w:rPr>
          <w:rFonts w:ascii="Times New Roman" w:hAnsi="Times New Roman"/>
        </w:rPr>
        <w:t xml:space="preserve">The interleukins </w:t>
      </w:r>
      <w:proofErr w:type="gramStart"/>
      <w:r>
        <w:rPr>
          <w:rFonts w:ascii="Times New Roman" w:hAnsi="Times New Roman"/>
        </w:rPr>
        <w:t>I</w:t>
      </w:r>
      <w:ins w:id="802" w:author="Weyrich, Alexandra" w:date="2018-05-29T15:16:00Z">
        <w:r w:rsidR="005A37FA">
          <w:rPr>
            <w:rFonts w:ascii="Times New Roman" w:hAnsi="Times New Roman"/>
          </w:rPr>
          <w:t>l</w:t>
        </w:r>
      </w:ins>
      <w:proofErr w:type="gramEnd"/>
      <w:del w:id="803" w:author="Weyrich, Alexandra" w:date="2018-05-29T15:16:00Z">
        <w:r w:rsidDel="005A37FA">
          <w:rPr>
            <w:rFonts w:ascii="Times New Roman" w:hAnsi="Times New Roman"/>
          </w:rPr>
          <w:delText>L</w:delText>
        </w:r>
      </w:del>
      <w:r>
        <w:rPr>
          <w:rFonts w:ascii="Times New Roman" w:hAnsi="Times New Roman"/>
        </w:rPr>
        <w:t>10 and I</w:t>
      </w:r>
      <w:ins w:id="804" w:author="Weyrich, Alexandra" w:date="2018-05-29T15:16:00Z">
        <w:r w:rsidR="005A37FA">
          <w:rPr>
            <w:rFonts w:ascii="Times New Roman" w:hAnsi="Times New Roman"/>
          </w:rPr>
          <w:t>l</w:t>
        </w:r>
      </w:ins>
      <w:del w:id="805" w:author="Weyrich, Alexandra" w:date="2018-05-29T15:16:00Z">
        <w:r w:rsidDel="005A37FA">
          <w:rPr>
            <w:rFonts w:ascii="Times New Roman" w:hAnsi="Times New Roman"/>
          </w:rPr>
          <w:delText>L</w:delText>
        </w:r>
      </w:del>
      <w:r>
        <w:rPr>
          <w:rFonts w:ascii="Times New Roman" w:hAnsi="Times New Roman"/>
        </w:rPr>
        <w:t>12 as well as S</w:t>
      </w:r>
      <w:ins w:id="806" w:author="Weyrich, Alexandra" w:date="2018-05-29T14:11:00Z">
        <w:r w:rsidR="00EA40CD">
          <w:rPr>
            <w:rFonts w:ascii="Times New Roman" w:hAnsi="Times New Roman"/>
          </w:rPr>
          <w:t>tat</w:t>
        </w:r>
      </w:ins>
      <w:del w:id="807" w:author="Weyrich, Alexandra" w:date="2018-05-29T14:11:00Z">
        <w:r w:rsidDel="00EA40CD">
          <w:rPr>
            <w:rFonts w:ascii="Times New Roman" w:hAnsi="Times New Roman"/>
          </w:rPr>
          <w:delText>TAT</w:delText>
        </w:r>
      </w:del>
      <w:r>
        <w:rPr>
          <w:rFonts w:ascii="Times New Roman" w:hAnsi="Times New Roman"/>
        </w:rPr>
        <w:t>6 and CxC</w:t>
      </w:r>
      <w:ins w:id="808" w:author="Weyrich, Alexandra" w:date="2018-05-29T14:11:00Z">
        <w:r w:rsidR="00EA40CD">
          <w:rPr>
            <w:rFonts w:ascii="Times New Roman" w:hAnsi="Times New Roman"/>
          </w:rPr>
          <w:t>l</w:t>
        </w:r>
      </w:ins>
      <w:del w:id="809" w:author="Weyrich, Alexandra" w:date="2018-05-29T14:11:00Z">
        <w:r w:rsidDel="00EA40CD">
          <w:rPr>
            <w:rFonts w:ascii="Times New Roman" w:hAnsi="Times New Roman"/>
          </w:rPr>
          <w:delText>L</w:delText>
        </w:r>
      </w:del>
      <w:r>
        <w:rPr>
          <w:rFonts w:ascii="Times New Roman" w:hAnsi="Times New Roman"/>
        </w:rPr>
        <w:t xml:space="preserve">9 showed elevated expression levels at multiple days of infection for the falL compared to all other infection groups. </w:t>
      </w:r>
      <w:del w:id="810" w:author="Weyrich, Alexandra" w:date="2018-05-29T15:16:00Z">
        <w:r w:rsidDel="005A37FA">
          <w:rPr>
            <w:rFonts w:ascii="Times New Roman" w:hAnsi="Times New Roman"/>
          </w:rPr>
          <w:delText xml:space="preserve"> </w:delText>
        </w:r>
      </w:del>
      <w:r>
        <w:rPr>
          <w:rFonts w:ascii="Times New Roman" w:hAnsi="Times New Roman"/>
          <w:i/>
          <w:iCs/>
          <w:color w:val="000000"/>
          <w:highlight w:val="white"/>
        </w:rPr>
        <w:t>TGFβ</w:t>
      </w:r>
      <w:r>
        <w:rPr>
          <w:rFonts w:ascii="Times New Roman" w:hAnsi="Times New Roman"/>
          <w:color w:val="000000"/>
          <w:highlight w:val="white"/>
        </w:rPr>
        <w:t xml:space="preserve"> showed somewhat elevated expression levels early in infection with </w:t>
      </w:r>
      <w:commentRangeStart w:id="811"/>
      <w:r>
        <w:rPr>
          <w:rFonts w:ascii="Times New Roman" w:hAnsi="Times New Roman"/>
          <w:color w:val="000000"/>
          <w:highlight w:val="white"/>
        </w:rPr>
        <w:t>EferW</w:t>
      </w:r>
      <w:commentRangeEnd w:id="811"/>
      <w:r w:rsidR="00EA40CD">
        <w:rPr>
          <w:rStyle w:val="Kommentarzeichen"/>
          <w:rFonts w:cs="Mangal"/>
        </w:rPr>
        <w:commentReference w:id="811"/>
      </w:r>
      <w:r>
        <w:rPr>
          <w:rFonts w:ascii="Times New Roman" w:hAnsi="Times New Roman"/>
          <w:color w:val="000000"/>
          <w:highlight w:val="white"/>
        </w:rPr>
        <w:t xml:space="preserve"> (3 and 5 dpi) and late in infections with EfalL (7 and 9 dpi). For T</w:t>
      </w:r>
      <w:ins w:id="812" w:author="Weyrich, Alexandra" w:date="2018-05-29T16:01:00Z">
        <w:r w:rsidR="00326C07">
          <w:rPr>
            <w:rFonts w:ascii="Times New Roman" w:hAnsi="Times New Roman"/>
            <w:color w:val="000000"/>
            <w:highlight w:val="white"/>
          </w:rPr>
          <w:t>nf</w:t>
        </w:r>
      </w:ins>
      <w:del w:id="813" w:author="Weyrich, Alexandra" w:date="2018-05-29T16:01:00Z">
        <w:r w:rsidDel="00326C07">
          <w:rPr>
            <w:rFonts w:ascii="Times New Roman" w:hAnsi="Times New Roman"/>
            <w:color w:val="000000"/>
            <w:highlight w:val="white"/>
          </w:rPr>
          <w:delText>NF</w:delText>
        </w:r>
      </w:del>
      <w:r>
        <w:rPr>
          <w:rFonts w:ascii="Times New Roman" w:hAnsi="Times New Roman"/>
          <w:color w:val="000000"/>
          <w:highlight w:val="white"/>
        </w:rPr>
        <w:t>α we observed elevated expression levels in all infected but also in uninfected control groups. Taken together these observations add detail on the individual cytokines and underline our general finding of differences between wild</w:t>
      </w:r>
      <w:ins w:id="814" w:author="Weyrich, Alexandra" w:date="2018-05-29T16:02:00Z">
        <w:r w:rsidR="00326C07">
          <w:rPr>
            <w:rFonts w:ascii="Times New Roman" w:hAnsi="Times New Roman"/>
            <w:color w:val="000000"/>
            <w:highlight w:val="white"/>
          </w:rPr>
          <w:t>-</w:t>
        </w:r>
      </w:ins>
      <w:del w:id="815" w:author="Weyrich, Alexandra" w:date="2018-05-29T16:02:00Z">
        <w:r w:rsidDel="00326C07">
          <w:rPr>
            <w:rFonts w:ascii="Times New Roman" w:hAnsi="Times New Roman"/>
            <w:color w:val="000000"/>
            <w:highlight w:val="white"/>
          </w:rPr>
          <w:delText xml:space="preserve"> </w:delText>
        </w:r>
      </w:del>
      <w:r>
        <w:rPr>
          <w:rFonts w:ascii="Times New Roman" w:hAnsi="Times New Roman"/>
          <w:color w:val="000000"/>
          <w:highlight w:val="white"/>
        </w:rPr>
        <w:t xml:space="preserve">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14:paraId="556D3B23" w14:textId="77777777" w:rsidR="007D75FA" w:rsidRDefault="00132A20" w:rsidP="00ED6157">
      <w:pPr>
        <w:pStyle w:val="Textkrper-Erstzeileneinzug"/>
        <w:spacing w:line="360" w:lineRule="auto"/>
        <w:jc w:val="both"/>
        <w:rPr>
          <w:rFonts w:ascii="Times New Roman" w:hAnsi="Times New Roman"/>
        </w:rPr>
      </w:pPr>
      <w:r>
        <w:rPr>
          <w:rFonts w:ascii="Times New Roman" w:hAnsi="Times New Roman"/>
          <w:color w:val="000000"/>
          <w:highlight w:val="white"/>
        </w:rPr>
        <w:t xml:space="preserve">In summary expression of genes relevant for immune responses did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(falW) and </w:t>
      </w:r>
      <w:r>
        <w:rPr>
          <w:rFonts w:ascii="Times New Roman" w:hAnsi="Times New Roman"/>
          <w:i/>
          <w:iCs/>
          <w:color w:val="000000"/>
          <w:highlight w:val="white"/>
        </w:rPr>
        <w:t>E. ferrisi</w:t>
      </w:r>
      <w:r>
        <w:rPr>
          <w:rFonts w:ascii="Times New Roman" w:hAnsi="Times New Roman"/>
          <w:color w:val="000000"/>
          <w:highlight w:val="white"/>
        </w:rPr>
        <w:t xml:space="preserve"> (falL). In contrast, most genes were expressed significantly higher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(falW) isolate</w:t>
      </w:r>
      <w:r>
        <w:rPr>
          <w:rFonts w:ascii="Times New Roman" w:hAnsi="Times New Roman"/>
          <w:i/>
          <w:iCs/>
          <w:color w:val="000000"/>
          <w:highlight w:val="white"/>
        </w:rPr>
        <w:t xml:space="preserve">. </w:t>
      </w:r>
    </w:p>
    <w:p w14:paraId="5A829F74" w14:textId="77777777" w:rsidR="007D75FA" w:rsidRDefault="007D75FA" w:rsidP="00ED6157">
      <w:pPr>
        <w:pStyle w:val="Textkrper-Erstzeileneinzug"/>
        <w:spacing w:line="360" w:lineRule="auto"/>
        <w:jc w:val="both"/>
        <w:rPr>
          <w:rFonts w:ascii="Times New Roman" w:hAnsi="Times New Roman"/>
          <w:i/>
          <w:iCs/>
          <w:color w:val="000000"/>
          <w:highlight w:val="white"/>
        </w:rPr>
      </w:pPr>
    </w:p>
    <w:p w14:paraId="602C1B00" w14:textId="102BCB92" w:rsidR="007D75FA" w:rsidRDefault="00132A20" w:rsidP="00ED6157">
      <w:pPr>
        <w:spacing w:line="360" w:lineRule="auto"/>
        <w:jc w:val="both"/>
        <w:rPr>
          <w:ins w:id="816" w:author="Weyrich, Alexandra" w:date="2018-05-29T14:14:00Z"/>
          <w:rFonts w:ascii="Times New Roman" w:hAnsi="Times New Roman"/>
          <w:color w:val="000000"/>
        </w:rPr>
      </w:pPr>
      <w:r>
        <w:rPr>
          <w:rFonts w:ascii="Times New Roman" w:hAnsi="Times New Roman"/>
          <w:b/>
          <w:bCs/>
          <w:color w:val="000000"/>
        </w:rPr>
        <w:t>Table 2</w:t>
      </w:r>
      <w:r>
        <w:rPr>
          <w:rFonts w:ascii="Times New Roman" w:hAnsi="Times New Roman"/>
          <w:color w:val="000000"/>
        </w:rPr>
        <w:t xml:space="preserve"> – Generalized linear mixed effect models show gene expression differences between wild (falW) and laboratory (falL) isolates of </w:t>
      </w:r>
      <w:r>
        <w:rPr>
          <w:rFonts w:ascii="Times New Roman" w:hAnsi="Times New Roman"/>
          <w:i/>
          <w:iCs/>
          <w:color w:val="000000"/>
        </w:rPr>
        <w:t xml:space="preserve">Eimeria falciformis. </w:t>
      </w:r>
      <w:r>
        <w:rPr>
          <w:rFonts w:ascii="Times New Roman" w:hAnsi="Times New Roman"/>
          <w:color w:val="000000"/>
        </w:rPr>
        <w:t xml:space="preserve">This </w:t>
      </w:r>
      <w:ins w:id="817" w:author="Weyrich, Alexandra" w:date="2018-05-29T14:13:00Z">
        <w:r w:rsidR="00EA40CD">
          <w:rPr>
            <w:rFonts w:ascii="Times New Roman" w:hAnsi="Times New Roman"/>
            <w:color w:val="000000"/>
          </w:rPr>
          <w:t xml:space="preserve">table is </w:t>
        </w:r>
      </w:ins>
      <w:del w:id="818" w:author="Weyrich, Alexandra" w:date="2018-05-29T14:13:00Z">
        <w:r w:rsidDel="00EA40CD">
          <w:rPr>
            <w:rFonts w:ascii="Times New Roman" w:hAnsi="Times New Roman"/>
            <w:color w:val="000000"/>
          </w:rPr>
          <w:delText xml:space="preserve">are </w:delText>
        </w:r>
      </w:del>
      <w:r>
        <w:rPr>
          <w:rFonts w:ascii="Times New Roman" w:hAnsi="Times New Roman"/>
          <w:color w:val="000000"/>
        </w:rPr>
        <w:t>submitted as separate file</w:t>
      </w:r>
      <w:del w:id="819" w:author="Weyrich, Alexandra" w:date="2018-05-29T14:13:00Z">
        <w:r w:rsidDel="00EA40CD">
          <w:rPr>
            <w:rFonts w:ascii="Times New Roman" w:hAnsi="Times New Roman"/>
            <w:color w:val="000000"/>
          </w:rPr>
          <w:delText>s</w:delText>
        </w:r>
      </w:del>
      <w:ins w:id="820" w:author="Weyrich, Alexandra" w:date="2018-05-29T15:17:00Z">
        <w:r w:rsidR="005A37FA">
          <w:rPr>
            <w:rFonts w:ascii="Times New Roman" w:hAnsi="Times New Roman"/>
            <w:color w:val="000000"/>
          </w:rPr>
          <w:t>.</w:t>
        </w:r>
      </w:ins>
      <w:r>
        <w:rPr>
          <w:rFonts w:ascii="Times New Roman" w:hAnsi="Times New Roman"/>
          <w:color w:val="000000"/>
        </w:rPr>
        <w:t xml:space="preserve"> </w:t>
      </w:r>
      <w:del w:id="821" w:author="Weyrich, Alexandra" w:date="2018-05-29T15:17:00Z">
        <w:r w:rsidDel="005A37FA">
          <w:rPr>
            <w:rFonts w:ascii="Times New Roman" w:hAnsi="Times New Roman"/>
            <w:color w:val="000000"/>
          </w:rPr>
          <w:delText xml:space="preserve">due to its </w:delText>
        </w:r>
        <w:commentRangeStart w:id="822"/>
        <w:r w:rsidDel="005A37FA">
          <w:rPr>
            <w:rFonts w:ascii="Times New Roman" w:hAnsi="Times New Roman"/>
            <w:color w:val="000000"/>
          </w:rPr>
          <w:delText>size</w:delText>
        </w:r>
      </w:del>
      <w:commentRangeEnd w:id="822"/>
      <w:r w:rsidR="001E0C16">
        <w:rPr>
          <w:rStyle w:val="Kommentarzeichen"/>
          <w:rFonts w:cs="Mangal"/>
        </w:rPr>
        <w:commentReference w:id="822"/>
      </w:r>
      <w:del w:id="823" w:author="Weyrich, Alexandra" w:date="2018-05-29T15:17:00Z">
        <w:r w:rsidDel="005A37FA">
          <w:rPr>
            <w:rFonts w:ascii="Times New Roman" w:hAnsi="Times New Roman"/>
            <w:color w:val="000000"/>
          </w:rPr>
          <w:delText>.</w:delText>
        </w:r>
      </w:del>
    </w:p>
    <w:p w14:paraId="05579592" w14:textId="77777777" w:rsidR="00EA40CD" w:rsidRDefault="00EA40CD" w:rsidP="00ED6157">
      <w:pPr>
        <w:spacing w:line="360" w:lineRule="auto"/>
        <w:jc w:val="both"/>
        <w:rPr>
          <w:rFonts w:ascii="Times New Roman" w:hAnsi="Times New Roman"/>
        </w:rPr>
      </w:pPr>
    </w:p>
    <w:p w14:paraId="1714C47E" w14:textId="77777777" w:rsidR="007D75FA" w:rsidRDefault="007D75FA" w:rsidP="00ED6157">
      <w:pPr>
        <w:spacing w:line="360" w:lineRule="auto"/>
        <w:jc w:val="both"/>
        <w:rPr>
          <w:rFonts w:ascii="Times New Roman" w:hAnsi="Times New Roman"/>
          <w:color w:val="000000"/>
          <w:highlight w:val="yellow"/>
        </w:rPr>
      </w:pPr>
    </w:p>
    <w:p w14:paraId="12C2C20F" w14:textId="7D3FA135" w:rsidR="007D75FA" w:rsidRDefault="00132A20" w:rsidP="00ED6157">
      <w:pPr>
        <w:spacing w:line="360" w:lineRule="auto"/>
        <w:jc w:val="both"/>
        <w:rPr>
          <w:rFonts w:ascii="Times New Roman" w:hAnsi="Times New Roman"/>
        </w:rPr>
      </w:pPr>
      <w:del w:id="824" w:author="Weyrich, Alexandra" w:date="2018-05-29T14:16:00Z">
        <w:r w:rsidRPr="00EA40CD" w:rsidDel="00C111B0">
          <w:rPr>
            <w:rFonts w:hint="eastAsia"/>
            <w:b/>
            <w:noProof/>
            <w:lang w:eastAsia="en-GB" w:bidi="ar-SA"/>
            <w:rPrChange w:id="825" w:author="Unknown">
              <w:rPr>
                <w:rFonts w:hint="eastAsia"/>
                <w:noProof/>
                <w:lang w:eastAsia="en-GB" w:bidi="ar-SA"/>
              </w:rPr>
            </w:rPrChange>
          </w:rPr>
          <w:drawing>
            <wp:anchor distT="0" distB="0" distL="0" distR="0" simplePos="0" relativeHeight="251658240" behindDoc="0" locked="0" layoutInCell="1" allowOverlap="1" wp14:anchorId="56E5D06F" wp14:editId="41AC566F">
              <wp:simplePos x="0" y="0"/>
              <wp:positionH relativeFrom="column">
                <wp:align>center</wp:align>
              </wp:positionH>
              <wp:positionV relativeFrom="paragraph">
                <wp:posOffset>635</wp:posOffset>
              </wp:positionV>
              <wp:extent cx="6332220" cy="211074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5"/>
                      <a:stretch>
                        <a:fillRect/>
                      </a:stretch>
                    </pic:blipFill>
                    <pic:spPr bwMode="auto">
                      <a:xfrm>
                        <a:off x="0" y="0"/>
                        <a:ext cx="6332220" cy="2110740"/>
                      </a:xfrm>
                      <a:prstGeom prst="rect">
                        <a:avLst/>
                      </a:prstGeom>
                    </pic:spPr>
                  </pic:pic>
                </a:graphicData>
              </a:graphic>
            </wp:anchor>
          </w:drawing>
        </w:r>
      </w:del>
      <w:r w:rsidRPr="00EA40CD">
        <w:rPr>
          <w:rFonts w:ascii="Times New Roman" w:hAnsi="Times New Roman"/>
          <w:b/>
          <w:rPrChange w:id="826" w:author="Weyrich, Alexandra" w:date="2018-05-29T14:14:00Z">
            <w:rPr>
              <w:rFonts w:ascii="Times New Roman" w:hAnsi="Times New Roman"/>
            </w:rPr>
          </w:rPrChange>
        </w:rPr>
        <w:t>Figure 3</w:t>
      </w:r>
      <w:r>
        <w:rPr>
          <w:rFonts w:ascii="Times New Roman" w:hAnsi="Times New Roman"/>
        </w:rPr>
        <w:t xml:space="preserve"> – Hosts infected with wild and laboratory isolate of </w:t>
      </w:r>
      <w:r>
        <w:rPr>
          <w:rFonts w:ascii="Times New Roman" w:hAnsi="Times New Roman"/>
          <w:i/>
          <w:iCs/>
        </w:rPr>
        <w:t>E. falciformis</w:t>
      </w:r>
      <w:r>
        <w:rPr>
          <w:rFonts w:ascii="Times New Roman" w:hAnsi="Times New Roman"/>
        </w:rPr>
        <w:t xml:space="preserve"> show different patterns of gene expression in the spleen. Mice were sacrificed at different time</w:t>
      </w:r>
      <w:del w:id="827" w:author="Weyrich, Alexandra" w:date="2018-05-29T14:15:00Z">
        <w:r w:rsidDel="003219EE">
          <w:rPr>
            <w:rFonts w:ascii="Times New Roman" w:hAnsi="Times New Roman"/>
          </w:rPr>
          <w:delText>s</w:delText>
        </w:r>
      </w:del>
      <w:r>
        <w:rPr>
          <w:rFonts w:ascii="Times New Roman" w:hAnsi="Times New Roman"/>
        </w:rPr>
        <w:t xml:space="preserve"> </w:t>
      </w:r>
      <w:ins w:id="828" w:author="Weyrich, Alexandra" w:date="2018-05-29T14:15:00Z">
        <w:r w:rsidR="003219EE">
          <w:rPr>
            <w:rFonts w:ascii="Times New Roman" w:hAnsi="Times New Roman"/>
          </w:rPr>
          <w:t>points</w:t>
        </w:r>
      </w:ins>
      <w:ins w:id="829" w:author="Weyrich, Alexandra" w:date="2018-05-29T14:14:00Z">
        <w:r w:rsidR="003219EE">
          <w:rPr>
            <w:rFonts w:ascii="Times New Roman" w:hAnsi="Times New Roman"/>
          </w:rPr>
          <w:t xml:space="preserve"> </w:t>
        </w:r>
      </w:ins>
      <w:r>
        <w:rPr>
          <w:rFonts w:ascii="Times New Roman" w:hAnsi="Times New Roman"/>
        </w:rPr>
        <w:t xml:space="preserve">post infection and mRNA </w:t>
      </w:r>
      <w:r>
        <w:rPr>
          <w:rFonts w:ascii="Times New Roman" w:hAnsi="Times New Roman"/>
        </w:rPr>
        <w:lastRenderedPageBreak/>
        <w:t xml:space="preserve">expression was assessed using quantitative PCRs. </w:t>
      </w:r>
      <w:ins w:id="830" w:author="Weyrich, Alexandra" w:date="2018-05-29T14:15:00Z">
        <w:r w:rsidR="003219EE">
          <w:rPr>
            <w:rFonts w:ascii="Times New Roman" w:hAnsi="Times New Roman"/>
          </w:rPr>
          <w:t>Dots</w:t>
        </w:r>
      </w:ins>
      <w:del w:id="831" w:author="Weyrich, Alexandra" w:date="2018-05-29T14:15:00Z">
        <w:r w:rsidDel="003219EE">
          <w:rPr>
            <w:rFonts w:ascii="Times New Roman" w:hAnsi="Times New Roman"/>
          </w:rPr>
          <w:delText>Points</w:delText>
        </w:r>
      </w:del>
      <w:r>
        <w:rPr>
          <w:rFonts w:ascii="Times New Roman" w:hAnsi="Times New Roman"/>
        </w:rPr>
        <w:t xml:space="preserve"> indicate normalized expression values for individual mice. </w:t>
      </w:r>
      <w:r>
        <w:rPr>
          <w:rFonts w:ascii="Times New Roman" w:hAnsi="Times New Roman"/>
          <w:color w:val="000000"/>
        </w:rPr>
        <w:t xml:space="preserve">Lines are drawn using local polynomial regression fitting </w:t>
      </w:r>
      <w:proofErr w:type="gramStart"/>
      <w:r>
        <w:rPr>
          <w:rFonts w:ascii="Times New Roman" w:hAnsi="Times New Roman"/>
          <w:color w:val="000000"/>
        </w:rPr>
        <w:t>(a “loess</w:t>
      </w:r>
      <w:proofErr w:type="gramEnd"/>
      <w:r>
        <w:rPr>
          <w:rFonts w:ascii="Times New Roman" w:hAnsi="Times New Roman"/>
          <w:color w:val="000000"/>
        </w:rPr>
        <w:t xml:space="preserve"> smoother”).</w:t>
      </w:r>
    </w:p>
    <w:p w14:paraId="41608114" w14:textId="77777777" w:rsidR="003219EE" w:rsidRDefault="003219EE" w:rsidP="00ED6157">
      <w:pPr>
        <w:spacing w:line="360" w:lineRule="auto"/>
        <w:jc w:val="both"/>
        <w:rPr>
          <w:ins w:id="832" w:author="Weyrich, Alexandra" w:date="2018-05-29T14:15:00Z"/>
          <w:rFonts w:ascii="Times New Roman" w:hAnsi="Times New Roman"/>
          <w:b/>
          <w:bCs/>
          <w:color w:val="000000"/>
          <w:sz w:val="26"/>
          <w:szCs w:val="26"/>
        </w:rPr>
      </w:pPr>
    </w:p>
    <w:p w14:paraId="2E44A9D1" w14:textId="77777777" w:rsidR="003219EE" w:rsidRDefault="003219EE" w:rsidP="00ED6157">
      <w:pPr>
        <w:spacing w:line="360" w:lineRule="auto"/>
        <w:jc w:val="both"/>
        <w:rPr>
          <w:ins w:id="833" w:author="Weyrich, Alexandra" w:date="2018-05-29T14:15:00Z"/>
          <w:rFonts w:ascii="Times New Roman" w:hAnsi="Times New Roman"/>
          <w:b/>
          <w:bCs/>
          <w:color w:val="000000"/>
          <w:sz w:val="26"/>
          <w:szCs w:val="26"/>
        </w:rPr>
      </w:pPr>
    </w:p>
    <w:p w14:paraId="549B7A56" w14:textId="72B33D8D" w:rsidR="007D75FA" w:rsidRDefault="00132A20" w:rsidP="00ED6157">
      <w:pPr>
        <w:spacing w:line="360" w:lineRule="auto"/>
        <w:jc w:val="both"/>
        <w:rPr>
          <w:rFonts w:ascii="Times New Roman" w:hAnsi="Times New Roman"/>
        </w:rPr>
      </w:pPr>
      <w:del w:id="834" w:author="Weyrich, Alexandra" w:date="2018-05-29T14:17:00Z">
        <w:r w:rsidDel="00C111B0">
          <w:rPr>
            <w:rFonts w:hint="eastAsia"/>
            <w:noProof/>
            <w:lang w:eastAsia="en-GB" w:bidi="ar-SA"/>
          </w:rPr>
          <w:drawing>
            <wp:anchor distT="0" distB="0" distL="0" distR="0" simplePos="0" relativeHeight="251656192" behindDoc="0" locked="0" layoutInCell="1" allowOverlap="1" wp14:anchorId="697F40F2" wp14:editId="0B7CB2E6">
              <wp:simplePos x="0" y="0"/>
              <wp:positionH relativeFrom="page">
                <wp:posOffset>624840</wp:posOffset>
              </wp:positionH>
              <wp:positionV relativeFrom="page">
                <wp:posOffset>1463675</wp:posOffset>
              </wp:positionV>
              <wp:extent cx="6332220" cy="2110740"/>
              <wp:effectExtent l="0" t="0" r="0" b="0"/>
              <wp:wrapTopAndBottom/>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5"/>
                      <a:stretch>
                        <a:fillRect/>
                      </a:stretch>
                    </pic:blipFill>
                    <pic:spPr bwMode="auto">
                      <a:xfrm>
                        <a:off x="0" y="0"/>
                        <a:ext cx="6332220" cy="2110740"/>
                      </a:xfrm>
                      <a:prstGeom prst="rect">
                        <a:avLst/>
                      </a:prstGeom>
                    </pic:spPr>
                  </pic:pic>
                </a:graphicData>
              </a:graphic>
            </wp:anchor>
          </w:drawing>
        </w:r>
      </w:del>
      <w:r>
        <w:rPr>
          <w:rFonts w:ascii="Times New Roman" w:hAnsi="Times New Roman"/>
          <w:b/>
          <w:bCs/>
          <w:color w:val="000000"/>
          <w:sz w:val="26"/>
          <w:szCs w:val="26"/>
        </w:rPr>
        <w:t xml:space="preserve">Inflammatory cell infiltration </w:t>
      </w:r>
      <w:ins w:id="835" w:author="Weyrich, Alexandra" w:date="2018-05-29T14:20:00Z">
        <w:r w:rsidR="00DB061D">
          <w:rPr>
            <w:rFonts w:ascii="Times New Roman" w:hAnsi="Times New Roman"/>
            <w:b/>
            <w:bCs/>
            <w:color w:val="000000"/>
            <w:sz w:val="26"/>
            <w:szCs w:val="26"/>
          </w:rPr>
          <w:t xml:space="preserve">differs </w:t>
        </w:r>
        <w:r w:rsidR="00C111B0">
          <w:rPr>
            <w:rFonts w:ascii="Times New Roman" w:hAnsi="Times New Roman"/>
            <w:b/>
            <w:bCs/>
            <w:color w:val="000000"/>
            <w:sz w:val="26"/>
            <w:szCs w:val="26"/>
          </w:rPr>
          <w:t xml:space="preserve">between </w:t>
        </w:r>
      </w:ins>
      <w:del w:id="836" w:author="Weyrich, Alexandra" w:date="2018-05-29T14:20:00Z">
        <w:r w:rsidDel="00C111B0">
          <w:rPr>
            <w:rFonts w:ascii="Times New Roman" w:hAnsi="Times New Roman"/>
            <w:b/>
            <w:bCs/>
            <w:color w:val="000000"/>
            <w:sz w:val="26"/>
            <w:szCs w:val="26"/>
          </w:rPr>
          <w:delText xml:space="preserve">is stronger </w:delText>
        </w:r>
      </w:del>
      <w:del w:id="837" w:author="Weyrich, Alexandra" w:date="2018-05-29T14:19:00Z">
        <w:r w:rsidDel="00C111B0">
          <w:rPr>
            <w:rFonts w:ascii="Times New Roman" w:hAnsi="Times New Roman"/>
            <w:b/>
            <w:bCs/>
            <w:i/>
            <w:iCs/>
            <w:color w:val="000000"/>
            <w:sz w:val="26"/>
            <w:szCs w:val="26"/>
          </w:rPr>
          <w:delText>E falciformis</w:delText>
        </w:r>
        <w:r w:rsidDel="00C111B0">
          <w:rPr>
            <w:rFonts w:ascii="Times New Roman" w:hAnsi="Times New Roman"/>
            <w:b/>
            <w:bCs/>
            <w:color w:val="000000"/>
            <w:sz w:val="26"/>
            <w:szCs w:val="26"/>
          </w:rPr>
          <w:delText xml:space="preserve"> </w:delText>
        </w:r>
      </w:del>
      <w:del w:id="838" w:author="Weyrich, Alexandra" w:date="2018-05-29T14:20:00Z">
        <w:r w:rsidDel="00C111B0">
          <w:rPr>
            <w:rFonts w:ascii="Times New Roman" w:hAnsi="Times New Roman"/>
            <w:b/>
            <w:bCs/>
            <w:color w:val="000000"/>
            <w:sz w:val="26"/>
            <w:szCs w:val="26"/>
          </w:rPr>
          <w:delText>laboratory (falL) compared to wild</w:delText>
        </w:r>
      </w:del>
      <w:del w:id="839" w:author="Weyrich, Alexandra" w:date="2018-05-29T14:18:00Z">
        <w:r w:rsidDel="00C111B0">
          <w:rPr>
            <w:rFonts w:ascii="Times New Roman" w:hAnsi="Times New Roman"/>
            <w:b/>
            <w:bCs/>
            <w:color w:val="000000"/>
            <w:sz w:val="26"/>
            <w:szCs w:val="26"/>
          </w:rPr>
          <w:delText xml:space="preserve"> </w:delText>
        </w:r>
      </w:del>
      <w:del w:id="840" w:author="Weyrich, Alexandra" w:date="2018-05-29T14:20:00Z">
        <w:r w:rsidDel="00C111B0">
          <w:rPr>
            <w:rFonts w:ascii="Times New Roman" w:hAnsi="Times New Roman"/>
            <w:b/>
            <w:bCs/>
            <w:color w:val="000000"/>
            <w:sz w:val="26"/>
            <w:szCs w:val="26"/>
          </w:rPr>
          <w:delText>derived (falW) isolate</w:delText>
        </w:r>
      </w:del>
      <w:del w:id="841" w:author="Weyrich, Alexandra" w:date="2018-05-29T14:18:00Z">
        <w:r w:rsidDel="00C111B0">
          <w:rPr>
            <w:rFonts w:ascii="Times New Roman" w:hAnsi="Times New Roman"/>
            <w:b/>
            <w:bCs/>
            <w:color w:val="000000"/>
            <w:sz w:val="26"/>
            <w:szCs w:val="26"/>
          </w:rPr>
          <w:delText>.</w:delText>
        </w:r>
      </w:del>
      <w:del w:id="842" w:author="Weyrich, Alexandra" w:date="2018-05-29T14:20:00Z">
        <w:r w:rsidDel="00C111B0">
          <w:rPr>
            <w:rFonts w:ascii="Times New Roman" w:hAnsi="Times New Roman"/>
            <w:b/>
            <w:bCs/>
            <w:color w:val="000000"/>
            <w:sz w:val="26"/>
            <w:szCs w:val="26"/>
          </w:rPr>
          <w:delText xml:space="preserve"> </w:delText>
        </w:r>
      </w:del>
      <w:ins w:id="843" w:author="Weyrich, Alexandra" w:date="2018-05-29T14:19:00Z">
        <w:r w:rsidR="00C111B0">
          <w:rPr>
            <w:rFonts w:ascii="Times New Roman" w:hAnsi="Times New Roman"/>
            <w:b/>
            <w:bCs/>
            <w:i/>
            <w:iCs/>
            <w:color w:val="000000"/>
            <w:sz w:val="26"/>
            <w:szCs w:val="26"/>
          </w:rPr>
          <w:t>E. falciformis</w:t>
        </w:r>
      </w:ins>
      <w:ins w:id="844" w:author="Weyrich, Alexandra" w:date="2018-05-29T14:20:00Z">
        <w:r w:rsidR="00C111B0">
          <w:rPr>
            <w:rFonts w:ascii="Times New Roman" w:hAnsi="Times New Roman"/>
            <w:b/>
            <w:bCs/>
            <w:i/>
            <w:iCs/>
            <w:color w:val="000000"/>
            <w:sz w:val="26"/>
            <w:szCs w:val="26"/>
          </w:rPr>
          <w:t xml:space="preserve"> </w:t>
        </w:r>
        <w:r w:rsidR="00C111B0" w:rsidRPr="00C111B0">
          <w:rPr>
            <w:rFonts w:ascii="Times New Roman" w:hAnsi="Times New Roman"/>
            <w:b/>
            <w:bCs/>
            <w:iCs/>
            <w:color w:val="000000"/>
            <w:sz w:val="26"/>
            <w:szCs w:val="26"/>
            <w:rPrChange w:id="845" w:author="Weyrich, Alexandra" w:date="2018-05-29T14:20:00Z">
              <w:rPr>
                <w:rFonts w:ascii="Times New Roman" w:hAnsi="Times New Roman"/>
                <w:b/>
                <w:bCs/>
                <w:i/>
                <w:iCs/>
                <w:color w:val="000000"/>
                <w:sz w:val="26"/>
                <w:szCs w:val="26"/>
              </w:rPr>
            </w:rPrChange>
          </w:rPr>
          <w:t>isolates</w:t>
        </w:r>
      </w:ins>
    </w:p>
    <w:p w14:paraId="6BB11A9E" w14:textId="77777777" w:rsidR="007D75FA" w:rsidRDefault="007D75FA" w:rsidP="00ED6157">
      <w:pPr>
        <w:spacing w:line="360" w:lineRule="auto"/>
        <w:jc w:val="both"/>
        <w:rPr>
          <w:rFonts w:ascii="Times New Roman" w:hAnsi="Times New Roman"/>
        </w:rPr>
      </w:pPr>
    </w:p>
    <w:p w14:paraId="04571663" w14:textId="78A69CF6" w:rsidR="007D75FA" w:rsidDel="00F91FC8" w:rsidRDefault="00132A20" w:rsidP="00ED6157">
      <w:pPr>
        <w:pStyle w:val="Textkrper"/>
        <w:spacing w:line="360" w:lineRule="auto"/>
        <w:jc w:val="both"/>
        <w:rPr>
          <w:del w:id="846" w:author="Weyrich, Alexandra" w:date="2018-05-29T14:26:00Z"/>
          <w:rFonts w:ascii="Times New Roman" w:hAnsi="Times New Roman"/>
        </w:rPr>
      </w:pPr>
      <w:r>
        <w:rPr>
          <w:rFonts w:ascii="Times New Roman" w:hAnsi="Times New Roman"/>
        </w:rPr>
        <w:t xml:space="preserve">To </w:t>
      </w:r>
      <w:commentRangeStart w:id="847"/>
      <w:r>
        <w:rPr>
          <w:rFonts w:ascii="Times New Roman" w:hAnsi="Times New Roman"/>
        </w:rPr>
        <w:t xml:space="preserve">link our observation of gene expression with independent measures of immune response and </w:t>
      </w:r>
      <w:del w:id="848" w:author="xx" w:date="2018-06-24T18:55:00Z">
        <w:r w:rsidDel="00526464">
          <w:rPr>
            <w:rFonts w:ascii="Times New Roman" w:hAnsi="Times New Roman"/>
          </w:rPr>
          <w:delText xml:space="preserve">tissue </w:delText>
        </w:r>
      </w:del>
      <w:ins w:id="849" w:author="xx" w:date="2018-06-24T18:55:00Z">
        <w:r w:rsidR="00526464">
          <w:rPr>
            <w:rFonts w:ascii="Times New Roman" w:hAnsi="Times New Roman"/>
          </w:rPr>
          <w:t xml:space="preserve">pathological </w:t>
        </w:r>
      </w:ins>
      <w:del w:id="850" w:author="xx" w:date="2018-06-24T16:10:00Z">
        <w:r w:rsidDel="00D113EE">
          <w:rPr>
            <w:rFonts w:ascii="Times New Roman" w:hAnsi="Times New Roman"/>
          </w:rPr>
          <w:delText>damage</w:delText>
        </w:r>
      </w:del>
      <w:ins w:id="851" w:author="xx" w:date="2018-06-24T16:10:00Z">
        <w:r w:rsidR="00D113EE">
          <w:rPr>
            <w:rFonts w:ascii="Times New Roman" w:hAnsi="Times New Roman"/>
          </w:rPr>
          <w:t>changes</w:t>
        </w:r>
      </w:ins>
      <w:commentRangeEnd w:id="847"/>
      <w:ins w:id="852" w:author="xx" w:date="2018-06-24T21:46:00Z">
        <w:r w:rsidR="001E0C16">
          <w:rPr>
            <w:rStyle w:val="Kommentarzeichen"/>
            <w:rFonts w:cs="Mangal"/>
          </w:rPr>
          <w:commentReference w:id="847"/>
        </w:r>
      </w:ins>
      <w:r>
        <w:rPr>
          <w:rFonts w:ascii="Times New Roman" w:hAnsi="Times New Roman"/>
        </w:rPr>
        <w:t>, we performed a histological scoring of inflammatory cell infiltration</w:t>
      </w:r>
      <w:r>
        <w:rPr>
          <w:rFonts w:ascii="Times New Roman" w:hAnsi="Times New Roman"/>
          <w:color w:val="000000"/>
        </w:rPr>
        <w:t xml:space="preserve"> (Table 3, Figure 4</w:t>
      </w:r>
      <w:r>
        <w:rPr>
          <w:rFonts w:ascii="Times New Roman" w:hAnsi="Times New Roman"/>
          <w:color w:val="000000"/>
        </w:rPr>
        <w:commentReference w:id="853"/>
      </w:r>
      <w:r>
        <w:rPr>
          <w:rFonts w:ascii="Times New Roman" w:hAnsi="Times New Roman"/>
          <w:color w:val="000000"/>
        </w:rPr>
        <w:t xml:space="preserve">). </w:t>
      </w:r>
      <w:del w:id="854" w:author="Weyrich, Alexandra" w:date="2018-05-29T14:22:00Z">
        <w:r w:rsidDel="00F91FC8">
          <w:rPr>
            <w:rFonts w:ascii="Times New Roman" w:hAnsi="Times New Roman"/>
          </w:rPr>
          <w:delText>At most n</w:delText>
        </w:r>
      </w:del>
      <w:ins w:id="855" w:author="Weyrich, Alexandra" w:date="2018-05-29T14:22:00Z">
        <w:r w:rsidR="00F91FC8">
          <w:rPr>
            <w:rFonts w:ascii="Times New Roman" w:hAnsi="Times New Roman"/>
          </w:rPr>
          <w:t>N</w:t>
        </w:r>
      </w:ins>
      <w:r>
        <w:rPr>
          <w:rFonts w:ascii="Times New Roman" w:hAnsi="Times New Roman"/>
        </w:rPr>
        <w:t xml:space="preserve">o infiltration of </w:t>
      </w:r>
      <w:r>
        <w:rPr>
          <w:rFonts w:ascii="Times New Roman" w:hAnsi="Times New Roman"/>
          <w:color w:val="000000"/>
        </w:rPr>
        <w:t xml:space="preserve">leukocytes </w:t>
      </w:r>
      <w:r>
        <w:rPr>
          <w:rFonts w:ascii="Times New Roman" w:hAnsi="Times New Roman"/>
        </w:rPr>
        <w:t>was observed in uninfected control mice</w:t>
      </w:r>
      <w:ins w:id="856" w:author="Weyrich, Alexandra" w:date="2018-05-29T14:24:00Z">
        <w:r w:rsidR="00F91FC8">
          <w:rPr>
            <w:rFonts w:ascii="Times New Roman" w:hAnsi="Times New Roman"/>
          </w:rPr>
          <w:t xml:space="preserve"> </w:t>
        </w:r>
      </w:ins>
      <w:ins w:id="857" w:author="Weyrich, Alexandra" w:date="2018-05-29T14:25:00Z">
        <w:r w:rsidR="00F91FC8">
          <w:rPr>
            <w:rFonts w:ascii="Times New Roman" w:hAnsi="Times New Roman"/>
          </w:rPr>
          <w:t xml:space="preserve">besides </w:t>
        </w:r>
      </w:ins>
      <w:del w:id="858" w:author="Weyrich, Alexandra" w:date="2018-05-29T14:25:00Z">
        <w:r w:rsidDel="00F91FC8">
          <w:rPr>
            <w:rFonts w:ascii="Times New Roman" w:hAnsi="Times New Roman"/>
          </w:rPr>
          <w:delText xml:space="preserve"> </w:delText>
        </w:r>
      </w:del>
      <w:del w:id="859" w:author="Weyrich, Alexandra" w:date="2018-05-29T14:24:00Z">
        <w:r w:rsidDel="00F91FC8">
          <w:rPr>
            <w:rFonts w:ascii="Times New Roman" w:hAnsi="Times New Roman"/>
          </w:rPr>
          <w:delText>except in</w:delText>
        </w:r>
      </w:del>
      <w:r>
        <w:rPr>
          <w:rFonts w:ascii="Times New Roman" w:hAnsi="Times New Roman"/>
        </w:rPr>
        <w:t xml:space="preserve"> </w:t>
      </w:r>
      <w:ins w:id="860" w:author="Weyrich, Alexandra" w:date="2018-05-29T14:24:00Z">
        <w:r w:rsidR="00F91FC8">
          <w:rPr>
            <w:rFonts w:ascii="Times New Roman" w:hAnsi="Times New Roman"/>
          </w:rPr>
          <w:t xml:space="preserve">a </w:t>
        </w:r>
      </w:ins>
      <w:r>
        <w:rPr>
          <w:rFonts w:ascii="Times New Roman" w:hAnsi="Times New Roman"/>
        </w:rPr>
        <w:t xml:space="preserve">few </w:t>
      </w:r>
      <w:ins w:id="861" w:author="Weyrich, Alexandra" w:date="2018-05-29T14:24:00Z">
        <w:r w:rsidR="00F91FC8">
          <w:rPr>
            <w:rFonts w:ascii="Times New Roman" w:hAnsi="Times New Roman"/>
          </w:rPr>
          <w:t xml:space="preserve">exceptions </w:t>
        </w:r>
      </w:ins>
      <w:del w:id="862" w:author="Weyrich, Alexandra" w:date="2018-05-29T14:24:00Z">
        <w:r w:rsidDel="00F91FC8">
          <w:rPr>
            <w:rFonts w:ascii="Times New Roman" w:hAnsi="Times New Roman"/>
          </w:rPr>
          <w:delText>samples</w:delText>
        </w:r>
      </w:del>
      <w:ins w:id="863" w:author="Weyrich, Alexandra" w:date="2018-05-29T14:24:00Z">
        <w:r w:rsidR="00F91FC8">
          <w:rPr>
            <w:rFonts w:ascii="Times New Roman" w:hAnsi="Times New Roman"/>
          </w:rPr>
          <w:t>with</w:t>
        </w:r>
      </w:ins>
      <w:r>
        <w:rPr>
          <w:rFonts w:ascii="Times New Roman" w:hAnsi="Times New Roman"/>
        </w:rPr>
        <w:t xml:space="preserve"> </w:t>
      </w:r>
      <w:del w:id="864" w:author="Weyrich, Alexandra" w:date="2018-05-29T14:24:00Z">
        <w:r w:rsidDel="00F91FC8">
          <w:rPr>
            <w:rFonts w:ascii="Times New Roman" w:hAnsi="Times New Roman"/>
          </w:rPr>
          <w:delText xml:space="preserve">minimal </w:delText>
        </w:r>
      </w:del>
      <w:ins w:id="865" w:author="Weyrich, Alexandra" w:date="2018-05-29T14:24:00Z">
        <w:r w:rsidR="00F91FC8">
          <w:rPr>
            <w:rFonts w:ascii="Times New Roman" w:hAnsi="Times New Roman"/>
          </w:rPr>
          <w:t>very lo</w:t>
        </w:r>
      </w:ins>
      <w:ins w:id="866" w:author="Weyrich, Alexandra" w:date="2018-05-29T14:25:00Z">
        <w:r w:rsidR="00F91FC8">
          <w:rPr>
            <w:rFonts w:ascii="Times New Roman" w:hAnsi="Times New Roman"/>
          </w:rPr>
          <w:t>w</w:t>
        </w:r>
      </w:ins>
      <w:ins w:id="867" w:author="Weyrich, Alexandra" w:date="2018-05-29T14:24:00Z">
        <w:r w:rsidR="00F91FC8">
          <w:rPr>
            <w:rFonts w:ascii="Times New Roman" w:hAnsi="Times New Roman"/>
          </w:rPr>
          <w:t xml:space="preserve"> </w:t>
        </w:r>
      </w:ins>
      <w:commentRangeStart w:id="868"/>
      <w:r>
        <w:rPr>
          <w:rFonts w:ascii="Times New Roman" w:hAnsi="Times New Roman"/>
        </w:rPr>
        <w:t>infiltration</w:t>
      </w:r>
      <w:del w:id="869" w:author="Weyrich, Alexandra" w:date="2018-05-29T14:25:00Z">
        <w:r w:rsidDel="00F91FC8">
          <w:rPr>
            <w:rFonts w:ascii="Times New Roman" w:hAnsi="Times New Roman"/>
          </w:rPr>
          <w:delText xml:space="preserve"> </w:delText>
        </w:r>
      </w:del>
      <w:commentRangeEnd w:id="868"/>
      <w:r w:rsidR="00D113EE">
        <w:rPr>
          <w:rStyle w:val="Kommentarzeichen"/>
          <w:rFonts w:cs="Mangal"/>
        </w:rPr>
        <w:commentReference w:id="868"/>
      </w:r>
      <w:del w:id="870" w:author="Weyrich, Alexandra" w:date="2018-05-29T14:25:00Z">
        <w:r w:rsidDel="00F91FC8">
          <w:rPr>
            <w:rFonts w:ascii="Times New Roman" w:hAnsi="Times New Roman"/>
          </w:rPr>
          <w:delText>was observed</w:delText>
        </w:r>
      </w:del>
      <w:r>
        <w:rPr>
          <w:rFonts w:ascii="Times New Roman" w:hAnsi="Times New Roman"/>
        </w:rPr>
        <w:t>.</w:t>
      </w:r>
      <w:ins w:id="871" w:author="Weyrich, Alexandra" w:date="2018-05-29T14:27:00Z">
        <w:r w:rsidR="00F91FC8">
          <w:rPr>
            <w:rFonts w:ascii="Times New Roman" w:hAnsi="Times New Roman"/>
          </w:rPr>
          <w:t xml:space="preserve"> </w:t>
        </w:r>
      </w:ins>
      <w:ins w:id="872" w:author="Weyrich, Alexandra" w:date="2018-05-29T14:29:00Z">
        <w:r w:rsidR="00F91FC8">
          <w:rPr>
            <w:rFonts w:ascii="Times New Roman" w:hAnsi="Times New Roman"/>
          </w:rPr>
          <w:t xml:space="preserve">Alternative: </w:t>
        </w:r>
      </w:ins>
      <w:ins w:id="873" w:author="Weyrich, Alexandra" w:date="2018-05-29T14:28:00Z">
        <w:del w:id="874" w:author="xx" w:date="2018-06-24T18:56:00Z">
          <w:r w:rsidR="00F91FC8" w:rsidDel="00526464">
            <w:rPr>
              <w:rFonts w:ascii="Times New Roman" w:hAnsi="Times New Roman"/>
            </w:rPr>
            <w:delText>M</w:delText>
          </w:r>
        </w:del>
      </w:ins>
      <w:ins w:id="875" w:author="Weyrich, Alexandra" w:date="2018-05-29T14:27:00Z">
        <w:del w:id="876" w:author="xx" w:date="2018-06-24T18:56:00Z">
          <w:r w:rsidR="00F91FC8" w:rsidDel="00526464">
            <w:rPr>
              <w:rFonts w:ascii="Times New Roman" w:hAnsi="Times New Roman"/>
            </w:rPr>
            <w:delText>ost u</w:delText>
          </w:r>
        </w:del>
      </w:ins>
      <w:ins w:id="877" w:author="xx" w:date="2018-06-24T18:56:00Z">
        <w:r w:rsidR="00526464">
          <w:rPr>
            <w:rFonts w:ascii="Times New Roman" w:hAnsi="Times New Roman"/>
          </w:rPr>
          <w:t>U</w:t>
        </w:r>
      </w:ins>
      <w:ins w:id="878" w:author="Weyrich, Alexandra" w:date="2018-05-29T14:27:00Z">
        <w:r w:rsidR="00F91FC8">
          <w:rPr>
            <w:rFonts w:ascii="Times New Roman" w:hAnsi="Times New Roman"/>
          </w:rPr>
          <w:t xml:space="preserve">ninfected </w:t>
        </w:r>
      </w:ins>
      <w:ins w:id="879" w:author="Weyrich, Alexandra" w:date="2018-05-29T14:28:00Z">
        <w:r w:rsidR="00F91FC8">
          <w:rPr>
            <w:rFonts w:ascii="Times New Roman" w:hAnsi="Times New Roman"/>
          </w:rPr>
          <w:t xml:space="preserve">mice </w:t>
        </w:r>
      </w:ins>
      <w:ins w:id="880" w:author="Weyrich, Alexandra" w:date="2018-05-29T14:27:00Z">
        <w:r w:rsidR="00F91FC8">
          <w:rPr>
            <w:rFonts w:ascii="Times New Roman" w:hAnsi="Times New Roman"/>
          </w:rPr>
          <w:t xml:space="preserve">did not </w:t>
        </w:r>
      </w:ins>
      <w:ins w:id="881" w:author="Weyrich, Alexandra" w:date="2018-05-29T14:28:00Z">
        <w:r w:rsidR="00F91FC8">
          <w:rPr>
            <w:rFonts w:ascii="Times New Roman" w:hAnsi="Times New Roman"/>
          </w:rPr>
          <w:t xml:space="preserve">have any </w:t>
        </w:r>
      </w:ins>
      <w:ins w:id="882" w:author="Weyrich, Alexandra" w:date="2018-05-29T14:27:00Z">
        <w:r w:rsidR="00F91FC8">
          <w:rPr>
            <w:rFonts w:ascii="Times New Roman" w:hAnsi="Times New Roman"/>
          </w:rPr>
          <w:t xml:space="preserve">inflammatory cell infiltration, </w:t>
        </w:r>
      </w:ins>
      <w:ins w:id="883" w:author="Weyrich, Alexandra" w:date="2018-05-29T14:28:00Z">
        <w:r w:rsidR="00F91FC8">
          <w:rPr>
            <w:rFonts w:ascii="Times New Roman" w:hAnsi="Times New Roman"/>
          </w:rPr>
          <w:t xml:space="preserve">besides </w:t>
        </w:r>
      </w:ins>
      <w:ins w:id="884" w:author="xx" w:date="2018-06-24T18:56:00Z">
        <w:r w:rsidR="00526464">
          <w:rPr>
            <w:rFonts w:ascii="Times New Roman" w:hAnsi="Times New Roman"/>
          </w:rPr>
          <w:t xml:space="preserve">a </w:t>
        </w:r>
      </w:ins>
      <w:ins w:id="885" w:author="Weyrich, Alexandra" w:date="2018-05-29T14:28:00Z">
        <w:r w:rsidR="00F91FC8">
          <w:rPr>
            <w:rFonts w:ascii="Times New Roman" w:hAnsi="Times New Roman"/>
          </w:rPr>
          <w:t xml:space="preserve">few </w:t>
        </w:r>
      </w:ins>
      <w:ins w:id="886" w:author="Weyrich, Alexandra" w:date="2018-05-29T14:34:00Z">
        <w:r w:rsidR="00950613">
          <w:rPr>
            <w:rFonts w:ascii="Times New Roman" w:hAnsi="Times New Roman"/>
          </w:rPr>
          <w:t xml:space="preserve">(n= xx) </w:t>
        </w:r>
      </w:ins>
      <w:ins w:id="887" w:author="Weyrich, Alexandra" w:date="2018-05-29T14:29:00Z">
        <w:r w:rsidR="00F91FC8">
          <w:rPr>
            <w:rFonts w:ascii="Times New Roman" w:hAnsi="Times New Roman"/>
          </w:rPr>
          <w:t>exceptions</w:t>
        </w:r>
      </w:ins>
      <w:ins w:id="888" w:author="Weyrich, Alexandra" w:date="2018-05-29T14:28:00Z">
        <w:r w:rsidR="00F91FC8">
          <w:rPr>
            <w:rFonts w:ascii="Times New Roman" w:hAnsi="Times New Roman"/>
          </w:rPr>
          <w:t xml:space="preserve"> with very low </w:t>
        </w:r>
      </w:ins>
      <w:ins w:id="889" w:author="xx" w:date="2018-06-24T16:15:00Z">
        <w:r w:rsidR="00D113EE">
          <w:rPr>
            <w:rFonts w:ascii="Times New Roman" w:hAnsi="Times New Roman"/>
          </w:rPr>
          <w:t>numbers</w:t>
        </w:r>
      </w:ins>
      <w:ins w:id="890" w:author="xx" w:date="2018-06-24T18:56:00Z">
        <w:r w:rsidR="00526464">
          <w:rPr>
            <w:rFonts w:ascii="Times New Roman" w:hAnsi="Times New Roman"/>
          </w:rPr>
          <w:t xml:space="preserve"> of </w:t>
        </w:r>
      </w:ins>
      <w:ins w:id="891" w:author="Weyrich, Alexandra" w:date="2018-05-29T14:29:00Z">
        <w:r w:rsidR="00F91FC8">
          <w:rPr>
            <w:rFonts w:ascii="Times New Roman" w:hAnsi="Times New Roman"/>
          </w:rPr>
          <w:t>infiltrati</w:t>
        </w:r>
        <w:del w:id="892" w:author="xx" w:date="2018-06-24T18:57:00Z">
          <w:r w:rsidR="00F91FC8" w:rsidDel="00526464">
            <w:rPr>
              <w:rFonts w:ascii="Times New Roman" w:hAnsi="Times New Roman"/>
            </w:rPr>
            <w:delText>o</w:delText>
          </w:r>
        </w:del>
        <w:r w:rsidR="00F91FC8">
          <w:rPr>
            <w:rFonts w:ascii="Times New Roman" w:hAnsi="Times New Roman"/>
          </w:rPr>
          <w:t>n</w:t>
        </w:r>
      </w:ins>
      <w:ins w:id="893" w:author="xx" w:date="2018-06-24T18:57:00Z">
        <w:r w:rsidR="00526464">
          <w:rPr>
            <w:rFonts w:ascii="Times New Roman" w:hAnsi="Times New Roman"/>
          </w:rPr>
          <w:t>g cells</w:t>
        </w:r>
      </w:ins>
      <w:ins w:id="894" w:author="Weyrich, Alexandra" w:date="2018-05-29T14:29:00Z">
        <w:del w:id="895" w:author="xx" w:date="2018-06-24T16:15:00Z">
          <w:r w:rsidR="00F91FC8" w:rsidDel="00D113EE">
            <w:rPr>
              <w:rFonts w:ascii="Times New Roman" w:hAnsi="Times New Roman"/>
            </w:rPr>
            <w:delText xml:space="preserve"> signatures</w:delText>
          </w:r>
        </w:del>
        <w:r w:rsidR="00F91FC8">
          <w:rPr>
            <w:rFonts w:ascii="Times New Roman" w:hAnsi="Times New Roman"/>
          </w:rPr>
          <w:t>.</w:t>
        </w:r>
        <w:r w:rsidR="008738F7">
          <w:rPr>
            <w:rFonts w:ascii="Times New Roman" w:hAnsi="Times New Roman"/>
          </w:rPr>
          <w:t xml:space="preserve"> </w:t>
        </w:r>
      </w:ins>
    </w:p>
    <w:p w14:paraId="1C029887" w14:textId="28E7901B" w:rsidR="007D75FA" w:rsidRDefault="00132A20" w:rsidP="00526464">
      <w:pPr>
        <w:pStyle w:val="Textkrper"/>
        <w:tabs>
          <w:tab w:val="left" w:pos="1080"/>
        </w:tabs>
        <w:spacing w:line="360" w:lineRule="auto"/>
        <w:jc w:val="both"/>
        <w:rPr>
          <w:ins w:id="896" w:author="xx" w:date="2018-06-25T19:33:00Z"/>
          <w:rFonts w:ascii="Times New Roman" w:hAnsi="Times New Roman"/>
          <w:color w:val="000000"/>
        </w:rPr>
      </w:pPr>
      <w:commentRangeStart w:id="897"/>
      <w:del w:id="898" w:author="xx" w:date="2018-06-24T18:58:00Z">
        <w:r w:rsidDel="00526464">
          <w:rPr>
            <w:rFonts w:ascii="Times New Roman" w:hAnsi="Times New Roman"/>
          </w:rPr>
          <w:delText>We again describe observation of individual sampling days without performing statistical tests</w:delText>
        </w:r>
      </w:del>
      <w:ins w:id="899" w:author="Weyrich, Alexandra" w:date="2018-05-29T14:34:00Z">
        <w:del w:id="900" w:author="xx" w:date="2018-06-24T18:58:00Z">
          <w:r w:rsidR="00950613" w:rsidDel="00526464">
            <w:rPr>
              <w:rFonts w:ascii="Times New Roman" w:hAnsi="Times New Roman"/>
            </w:rPr>
            <w:delText xml:space="preserve"> due to low </w:delText>
          </w:r>
        </w:del>
      </w:ins>
      <w:ins w:id="901" w:author="Weyrich, Alexandra" w:date="2018-05-29T14:35:00Z">
        <w:del w:id="902" w:author="xx" w:date="2018-06-24T18:58:00Z">
          <w:r w:rsidR="00950613" w:rsidDel="00526464">
            <w:rPr>
              <w:rFonts w:ascii="Times New Roman" w:hAnsi="Times New Roman"/>
            </w:rPr>
            <w:delText>numbers of samples</w:delText>
          </w:r>
        </w:del>
      </w:ins>
      <w:del w:id="903" w:author="xx" w:date="2018-06-24T18:58:00Z">
        <w:r w:rsidDel="00526464">
          <w:rPr>
            <w:rFonts w:ascii="Times New Roman" w:hAnsi="Times New Roman"/>
          </w:rPr>
          <w:delText xml:space="preserve">: </w:delText>
        </w:r>
        <w:commentRangeEnd w:id="897"/>
        <w:r w:rsidR="00950613" w:rsidDel="00526464">
          <w:rPr>
            <w:rStyle w:val="Kommentarzeichen"/>
            <w:rFonts w:cs="Mangal"/>
          </w:rPr>
          <w:commentReference w:id="897"/>
        </w:r>
      </w:del>
      <w:r>
        <w:rPr>
          <w:rFonts w:ascii="Times New Roman" w:hAnsi="Times New Roman"/>
          <w:color w:val="000000"/>
        </w:rPr>
        <w:t xml:space="preserve">In </w:t>
      </w:r>
      <w:ins w:id="904" w:author="xx" w:date="2018-06-24T18:58:00Z">
        <w:r w:rsidR="00526464">
          <w:rPr>
            <w:rFonts w:ascii="Times New Roman" w:hAnsi="Times New Roman"/>
            <w:color w:val="000000"/>
          </w:rPr>
          <w:t xml:space="preserve">mice infected with </w:t>
        </w:r>
      </w:ins>
      <w:r>
        <w:rPr>
          <w:rFonts w:ascii="Times New Roman" w:hAnsi="Times New Roman"/>
          <w:color w:val="000000"/>
        </w:rPr>
        <w:t xml:space="preserve">the laboratory isolate of </w:t>
      </w:r>
      <w:r>
        <w:rPr>
          <w:rFonts w:ascii="Times New Roman" w:hAnsi="Times New Roman"/>
          <w:i/>
          <w:iCs/>
          <w:color w:val="000000"/>
        </w:rPr>
        <w:t>E. falciformis</w:t>
      </w:r>
      <w:r>
        <w:rPr>
          <w:rFonts w:ascii="Times New Roman" w:hAnsi="Times New Roman"/>
          <w:color w:val="000000"/>
        </w:rPr>
        <w:t xml:space="preserve"> a </w:t>
      </w:r>
      <w:ins w:id="905" w:author="xx" w:date="2018-06-24T16:18:00Z">
        <w:r w:rsidR="000F5507">
          <w:rPr>
            <w:rFonts w:ascii="Times New Roman" w:hAnsi="Times New Roman"/>
            <w:color w:val="000000"/>
          </w:rPr>
          <w:t xml:space="preserve">relatively </w:t>
        </w:r>
      </w:ins>
      <w:r>
        <w:rPr>
          <w:rFonts w:ascii="Times New Roman" w:hAnsi="Times New Roman"/>
          <w:color w:val="000000"/>
        </w:rPr>
        <w:t xml:space="preserve">high score of inflammation was already observed during pre-patency (at </w:t>
      </w:r>
      <w:del w:id="906" w:author="Weyrich, Alexandra" w:date="2018-05-29T14:30:00Z">
        <w:r w:rsidDel="008738F7">
          <w:rPr>
            <w:rFonts w:ascii="Times New Roman" w:hAnsi="Times New Roman"/>
            <w:color w:val="000000"/>
          </w:rPr>
          <w:delText xml:space="preserve">day </w:delText>
        </w:r>
      </w:del>
      <w:r>
        <w:rPr>
          <w:rFonts w:ascii="Times New Roman" w:hAnsi="Times New Roman"/>
          <w:color w:val="000000"/>
        </w:rPr>
        <w:t xml:space="preserve">5 dpi), the </w:t>
      </w:r>
      <w:del w:id="907" w:author="xx" w:date="2018-06-24T16:21:00Z">
        <w:r w:rsidDel="000F5507">
          <w:rPr>
            <w:rFonts w:ascii="Times New Roman" w:hAnsi="Times New Roman"/>
            <w:color w:val="000000"/>
          </w:rPr>
          <w:delText xml:space="preserve">area </w:delText>
        </w:r>
      </w:del>
      <w:ins w:id="908" w:author="xx" w:date="2018-06-24T16:21:00Z">
        <w:r w:rsidR="000F5507">
          <w:rPr>
            <w:rFonts w:ascii="Times New Roman" w:hAnsi="Times New Roman"/>
            <w:color w:val="000000"/>
          </w:rPr>
          <w:t>e</w:t>
        </w:r>
      </w:ins>
      <w:ins w:id="909" w:author="xx" w:date="2018-06-24T16:22:00Z">
        <w:r w:rsidR="000F5507">
          <w:rPr>
            <w:rFonts w:ascii="Times New Roman" w:hAnsi="Times New Roman"/>
            <w:color w:val="000000"/>
          </w:rPr>
          <w:t xml:space="preserve">xtent </w:t>
        </w:r>
        <w:proofErr w:type="gramStart"/>
        <w:r w:rsidR="000F5507">
          <w:rPr>
            <w:rFonts w:ascii="Times New Roman" w:hAnsi="Times New Roman"/>
            <w:color w:val="000000"/>
          </w:rPr>
          <w:t xml:space="preserve">of </w:t>
        </w:r>
      </w:ins>
      <w:ins w:id="910" w:author="xx" w:date="2018-06-24T16:21:00Z">
        <w:r w:rsidR="000F5507">
          <w:rPr>
            <w:rFonts w:ascii="Times New Roman" w:hAnsi="Times New Roman"/>
            <w:color w:val="000000"/>
          </w:rPr>
          <w:t xml:space="preserve"> </w:t>
        </w:r>
      </w:ins>
      <w:proofErr w:type="gramEnd"/>
      <w:del w:id="911" w:author="xx" w:date="2018-06-24T16:22:00Z">
        <w:r w:rsidDel="000F5507">
          <w:rPr>
            <w:rFonts w:ascii="Times New Roman" w:hAnsi="Times New Roman"/>
            <w:color w:val="000000"/>
          </w:rPr>
          <w:delText xml:space="preserve">occupied by </w:delText>
        </w:r>
      </w:del>
      <w:r>
        <w:rPr>
          <w:rFonts w:ascii="Times New Roman" w:hAnsi="Times New Roman"/>
          <w:color w:val="000000"/>
        </w:rPr>
        <w:t>immune infiltration remained high until 9</w:t>
      </w:r>
      <w:ins w:id="912" w:author="Weyrich, Alexandra" w:date="2018-05-29T14:30:00Z">
        <w:r w:rsidR="008738F7">
          <w:rPr>
            <w:rFonts w:ascii="Times New Roman" w:hAnsi="Times New Roman"/>
            <w:color w:val="000000"/>
          </w:rPr>
          <w:t xml:space="preserve"> </w:t>
        </w:r>
      </w:ins>
      <w:r>
        <w:rPr>
          <w:rFonts w:ascii="Times New Roman" w:hAnsi="Times New Roman"/>
          <w:color w:val="000000"/>
        </w:rPr>
        <w:t xml:space="preserve">dpi and declined </w:t>
      </w:r>
      <w:del w:id="913" w:author="xx" w:date="2018-06-24T18:59:00Z">
        <w:r w:rsidDel="00526464">
          <w:rPr>
            <w:rFonts w:ascii="Times New Roman" w:hAnsi="Times New Roman"/>
            <w:color w:val="000000"/>
          </w:rPr>
          <w:delText xml:space="preserve">only </w:delText>
        </w:r>
      </w:del>
      <w:r>
        <w:rPr>
          <w:rFonts w:ascii="Times New Roman" w:hAnsi="Times New Roman"/>
          <w:color w:val="000000"/>
        </w:rPr>
        <w:t>towards 11 dpi. In contrast, in caeca of mice infected with the</w:t>
      </w:r>
      <w:r>
        <w:rPr>
          <w:rFonts w:ascii="Times New Roman" w:hAnsi="Times New Roman"/>
          <w:i/>
          <w:iCs/>
          <w:color w:val="000000"/>
        </w:rPr>
        <w:t xml:space="preserve"> </w:t>
      </w:r>
      <w:r>
        <w:rPr>
          <w:rFonts w:ascii="Times New Roman" w:hAnsi="Times New Roman"/>
          <w:color w:val="000000"/>
        </w:rPr>
        <w:t xml:space="preserve">wild derived </w:t>
      </w:r>
      <w:r>
        <w:rPr>
          <w:rFonts w:ascii="Times New Roman" w:hAnsi="Times New Roman"/>
          <w:i/>
          <w:iCs/>
          <w:color w:val="000000"/>
        </w:rPr>
        <w:t>E. falciformis</w:t>
      </w:r>
      <w:r>
        <w:rPr>
          <w:rFonts w:ascii="Times New Roman" w:hAnsi="Times New Roman"/>
          <w:color w:val="000000"/>
        </w:rPr>
        <w:t xml:space="preserve"> isolate only low </w:t>
      </w:r>
      <w:ins w:id="914" w:author="xx" w:date="2018-06-24T16:22:00Z">
        <w:r w:rsidR="000F5507">
          <w:rPr>
            <w:rFonts w:ascii="Times New Roman" w:hAnsi="Times New Roman"/>
            <w:color w:val="000000"/>
          </w:rPr>
          <w:t xml:space="preserve">numbers of </w:t>
        </w:r>
      </w:ins>
      <w:r>
        <w:rPr>
          <w:rFonts w:ascii="Times New Roman" w:hAnsi="Times New Roman"/>
          <w:color w:val="000000"/>
        </w:rPr>
        <w:t>inflammat</w:t>
      </w:r>
      <w:ins w:id="915" w:author="xx" w:date="2018-06-24T16:22:00Z">
        <w:r w:rsidR="000F5507">
          <w:rPr>
            <w:rFonts w:ascii="Times New Roman" w:hAnsi="Times New Roman"/>
            <w:color w:val="000000"/>
          </w:rPr>
          <w:t>ory</w:t>
        </w:r>
      </w:ins>
      <w:del w:id="916" w:author="xx" w:date="2018-06-24T16:22:00Z">
        <w:r w:rsidDel="000F5507">
          <w:rPr>
            <w:rFonts w:ascii="Times New Roman" w:hAnsi="Times New Roman"/>
            <w:color w:val="000000"/>
          </w:rPr>
          <w:delText>ion</w:delText>
        </w:r>
      </w:del>
      <w:r>
        <w:rPr>
          <w:rFonts w:ascii="Times New Roman" w:hAnsi="Times New Roman"/>
          <w:color w:val="000000"/>
        </w:rPr>
        <w:t xml:space="preserve"> </w:t>
      </w:r>
      <w:ins w:id="917" w:author="xx" w:date="2018-06-24T16:22:00Z">
        <w:r w:rsidR="000F5507">
          <w:rPr>
            <w:rFonts w:ascii="Times New Roman" w:hAnsi="Times New Roman"/>
            <w:color w:val="000000"/>
          </w:rPr>
          <w:t xml:space="preserve">cells </w:t>
        </w:r>
      </w:ins>
      <w:r>
        <w:rPr>
          <w:rFonts w:ascii="Times New Roman" w:hAnsi="Times New Roman"/>
          <w:color w:val="000000"/>
        </w:rPr>
        <w:t>w</w:t>
      </w:r>
      <w:ins w:id="918" w:author="xx" w:date="2018-06-24T16:22:00Z">
        <w:r w:rsidR="000F5507">
          <w:rPr>
            <w:rFonts w:ascii="Times New Roman" w:hAnsi="Times New Roman"/>
            <w:color w:val="000000"/>
          </w:rPr>
          <w:t>ere</w:t>
        </w:r>
      </w:ins>
      <w:del w:id="919" w:author="xx" w:date="2018-06-24T16:22:00Z">
        <w:r w:rsidDel="000F5507">
          <w:rPr>
            <w:rFonts w:ascii="Times New Roman" w:hAnsi="Times New Roman"/>
            <w:color w:val="000000"/>
          </w:rPr>
          <w:delText>as</w:delText>
        </w:r>
      </w:del>
      <w:r>
        <w:rPr>
          <w:rFonts w:ascii="Times New Roman" w:hAnsi="Times New Roman"/>
          <w:color w:val="000000"/>
        </w:rPr>
        <w:t xml:space="preserve"> found in the pre-patent period. Infiltration consisted mainly of </w:t>
      </w:r>
      <w:del w:id="920" w:author="xx" w:date="2018-06-24T16:23:00Z">
        <w:r w:rsidDel="000F5507">
          <w:rPr>
            <w:rFonts w:ascii="Times New Roman" w:hAnsi="Times New Roman"/>
            <w:color w:val="000000"/>
          </w:rPr>
          <w:delText xml:space="preserve">agranulocyte </w:delText>
        </w:r>
      </w:del>
      <w:ins w:id="921" w:author="xx" w:date="2018-06-24T16:24:00Z">
        <w:r w:rsidR="000F5507">
          <w:rPr>
            <w:rFonts w:ascii="Times New Roman" w:hAnsi="Times New Roman"/>
            <w:color w:val="000000"/>
          </w:rPr>
          <w:t>lymphocytes and plas</w:t>
        </w:r>
      </w:ins>
      <w:ins w:id="922" w:author="xx" w:date="2018-06-24T16:25:00Z">
        <w:r w:rsidR="000F5507">
          <w:rPr>
            <w:rFonts w:ascii="Times New Roman" w:hAnsi="Times New Roman"/>
            <w:color w:val="000000"/>
          </w:rPr>
          <w:t>ma</w:t>
        </w:r>
      </w:ins>
      <w:ins w:id="923" w:author="xx" w:date="2018-06-24T16:24:00Z">
        <w:r w:rsidR="000F5507">
          <w:rPr>
            <w:rFonts w:ascii="Times New Roman" w:hAnsi="Times New Roman"/>
            <w:color w:val="000000"/>
          </w:rPr>
          <w:t xml:space="preserve"> cells</w:t>
        </w:r>
      </w:ins>
      <w:ins w:id="924" w:author="xx" w:date="2018-06-24T16:25:00Z">
        <w:r w:rsidR="000F5507">
          <w:rPr>
            <w:rFonts w:ascii="Times New Roman" w:hAnsi="Times New Roman"/>
            <w:color w:val="000000"/>
          </w:rPr>
          <w:t xml:space="preserve"> </w:t>
        </w:r>
      </w:ins>
      <w:r>
        <w:rPr>
          <w:rFonts w:ascii="Times New Roman" w:hAnsi="Times New Roman"/>
          <w:color w:val="000000"/>
        </w:rPr>
        <w:t xml:space="preserve">at this stage of infection. Inflammation then increased at </w:t>
      </w:r>
      <w:del w:id="925" w:author="Weyrich, Alexandra" w:date="2018-05-29T14:30:00Z">
        <w:r w:rsidDel="008738F7">
          <w:rPr>
            <w:rFonts w:ascii="Times New Roman" w:hAnsi="Times New Roman"/>
            <w:color w:val="000000"/>
          </w:rPr>
          <w:delText xml:space="preserve">day </w:delText>
        </w:r>
      </w:del>
      <w:r>
        <w:rPr>
          <w:rFonts w:ascii="Times New Roman" w:hAnsi="Times New Roman"/>
          <w:color w:val="000000"/>
        </w:rPr>
        <w:t xml:space="preserve">7 </w:t>
      </w:r>
      <w:ins w:id="926" w:author="Weyrich, Alexandra" w:date="2018-05-29T14:30:00Z">
        <w:r w:rsidR="008738F7">
          <w:rPr>
            <w:rFonts w:ascii="Times New Roman" w:hAnsi="Times New Roman"/>
            <w:color w:val="000000"/>
          </w:rPr>
          <w:t xml:space="preserve">dpi </w:t>
        </w:r>
      </w:ins>
      <w:r>
        <w:rPr>
          <w:rFonts w:ascii="Times New Roman" w:hAnsi="Times New Roman"/>
          <w:color w:val="000000"/>
        </w:rPr>
        <w:t>onward</w:t>
      </w:r>
      <w:ins w:id="927" w:author="xx" w:date="2018-06-24T16:23:00Z">
        <w:r w:rsidR="000F5507">
          <w:rPr>
            <w:rFonts w:ascii="Times New Roman" w:hAnsi="Times New Roman"/>
            <w:color w:val="000000"/>
          </w:rPr>
          <w:t>s</w:t>
        </w:r>
      </w:ins>
      <w:r>
        <w:rPr>
          <w:rFonts w:ascii="Times New Roman" w:hAnsi="Times New Roman"/>
          <w:color w:val="000000"/>
        </w:rPr>
        <w:t xml:space="preserve">, and during this period, </w:t>
      </w:r>
      <w:ins w:id="928" w:author="xx" w:date="2018-06-24T16:25:00Z">
        <w:r w:rsidR="00D92056">
          <w:rPr>
            <w:rFonts w:ascii="Times New Roman" w:hAnsi="Times New Roman"/>
            <w:color w:val="2E2E2E"/>
          </w:rPr>
          <w:t>eo</w:t>
        </w:r>
      </w:ins>
      <w:ins w:id="929" w:author="xx" w:date="2018-06-25T19:50:00Z">
        <w:r w:rsidR="00085E10">
          <w:rPr>
            <w:rFonts w:ascii="Times New Roman" w:hAnsi="Times New Roman"/>
            <w:color w:val="2E2E2E"/>
          </w:rPr>
          <w:t>sino</w:t>
        </w:r>
      </w:ins>
      <w:ins w:id="930" w:author="xx" w:date="2018-06-24T16:25:00Z">
        <w:r w:rsidR="00D92056">
          <w:rPr>
            <w:rFonts w:ascii="Times New Roman" w:hAnsi="Times New Roman"/>
            <w:color w:val="2E2E2E"/>
          </w:rPr>
          <w:t xml:space="preserve">philic </w:t>
        </w:r>
      </w:ins>
      <w:r>
        <w:rPr>
          <w:rFonts w:ascii="Times New Roman" w:hAnsi="Times New Roman"/>
          <w:color w:val="2E2E2E"/>
        </w:rPr>
        <w:t>granul</w:t>
      </w:r>
      <w:del w:id="931" w:author="xx" w:date="2018-06-24T16:27:00Z">
        <w:r w:rsidDel="00D92056">
          <w:rPr>
            <w:rFonts w:ascii="Times New Roman" w:hAnsi="Times New Roman"/>
            <w:color w:val="2E2E2E"/>
          </w:rPr>
          <w:delText>ar leuk</w:delText>
        </w:r>
      </w:del>
      <w:r>
        <w:rPr>
          <w:rFonts w:ascii="Times New Roman" w:hAnsi="Times New Roman"/>
          <w:color w:val="2E2E2E"/>
        </w:rPr>
        <w:t xml:space="preserve">ocytes </w:t>
      </w:r>
      <w:r>
        <w:rPr>
          <w:rFonts w:ascii="Times New Roman" w:hAnsi="Times New Roman"/>
          <w:color w:val="000000"/>
        </w:rPr>
        <w:t>were</w:t>
      </w:r>
      <w:ins w:id="932" w:author="xx" w:date="2018-06-24T16:27:00Z">
        <w:r w:rsidR="00D92056">
          <w:rPr>
            <w:rFonts w:ascii="Times New Roman" w:hAnsi="Times New Roman"/>
            <w:color w:val="000000"/>
          </w:rPr>
          <w:t xml:space="preserve"> also</w:t>
        </w:r>
      </w:ins>
      <w:r>
        <w:rPr>
          <w:rFonts w:ascii="Times New Roman" w:hAnsi="Times New Roman"/>
          <w:color w:val="000000"/>
        </w:rPr>
        <w:t xml:space="preserve"> </w:t>
      </w:r>
      <w:ins w:id="933" w:author="Weyrich, Alexandra" w:date="2018-05-29T14:30:00Z">
        <w:r w:rsidR="008738F7">
          <w:rPr>
            <w:rFonts w:ascii="Times New Roman" w:hAnsi="Times New Roman"/>
            <w:color w:val="000000"/>
          </w:rPr>
          <w:t>detected</w:t>
        </w:r>
      </w:ins>
      <w:del w:id="934" w:author="Weyrich, Alexandra" w:date="2018-05-29T14:30:00Z">
        <w:r w:rsidDel="008738F7">
          <w:rPr>
            <w:rFonts w:ascii="Times New Roman" w:hAnsi="Times New Roman"/>
            <w:color w:val="000000"/>
          </w:rPr>
          <w:delText>seen</w:delText>
        </w:r>
      </w:del>
      <w:r>
        <w:rPr>
          <w:rFonts w:ascii="Times New Roman" w:hAnsi="Times New Roman"/>
          <w:color w:val="000000"/>
        </w:rPr>
        <w:t xml:space="preserve">. </w:t>
      </w:r>
      <w:del w:id="935" w:author="Weyrich, Alexandra" w:date="2018-05-29T14:30:00Z">
        <w:r w:rsidDel="00950613">
          <w:rPr>
            <w:rFonts w:ascii="Times New Roman" w:hAnsi="Times New Roman"/>
            <w:color w:val="000000"/>
          </w:rPr>
          <w:delText xml:space="preserve"> </w:delText>
        </w:r>
      </w:del>
      <w:r>
        <w:rPr>
          <w:rFonts w:ascii="Times New Roman" w:hAnsi="Times New Roman"/>
          <w:color w:val="000000"/>
        </w:rPr>
        <w:t>Infiltration was marked at 9</w:t>
      </w:r>
      <w:ins w:id="936" w:author="Weyrich, Alexandra" w:date="2018-05-29T14:30:00Z">
        <w:r w:rsidR="00950613">
          <w:rPr>
            <w:rFonts w:ascii="Times New Roman" w:hAnsi="Times New Roman"/>
            <w:color w:val="000000"/>
          </w:rPr>
          <w:t xml:space="preserve"> </w:t>
        </w:r>
      </w:ins>
      <w:r>
        <w:rPr>
          <w:rFonts w:ascii="Times New Roman" w:hAnsi="Times New Roman"/>
          <w:color w:val="000000"/>
        </w:rPr>
        <w:t xml:space="preserve">dpi before decreasing slightly towards 11 dpi. </w:t>
      </w:r>
    </w:p>
    <w:p w14:paraId="37847735" w14:textId="77777777" w:rsidR="00224C63" w:rsidRDefault="00224C63" w:rsidP="00526464">
      <w:pPr>
        <w:pStyle w:val="Textkrper"/>
        <w:tabs>
          <w:tab w:val="left" w:pos="1080"/>
        </w:tabs>
        <w:spacing w:line="360" w:lineRule="auto"/>
        <w:jc w:val="both"/>
        <w:rPr>
          <w:ins w:id="937" w:author="xx" w:date="2018-06-25T19:33:00Z"/>
          <w:rFonts w:ascii="Times New Roman" w:hAnsi="Times New Roman"/>
          <w:color w:val="000000"/>
        </w:rPr>
      </w:pPr>
    </w:p>
    <w:p w14:paraId="6FDDFAED" w14:textId="28EA3D96" w:rsidR="00224C63" w:rsidRDefault="00085E10" w:rsidP="00526464">
      <w:pPr>
        <w:pStyle w:val="Textkrper"/>
        <w:tabs>
          <w:tab w:val="left" w:pos="1080"/>
        </w:tabs>
        <w:spacing w:line="360" w:lineRule="auto"/>
        <w:jc w:val="both"/>
        <w:rPr>
          <w:rFonts w:hint="eastAsia"/>
        </w:rPr>
      </w:pPr>
      <w:r>
        <w:rPr>
          <w:rFonts w:cs="Mangal"/>
          <w:noProof/>
          <w:sz w:val="16"/>
          <w:szCs w:val="16"/>
          <w:lang w:eastAsia="en-GB" w:bidi="ar-SA"/>
        </w:rPr>
        <w:lastRenderedPageBreak/>
        <mc:AlternateContent>
          <mc:Choice Requires="wpg">
            <w:drawing>
              <wp:anchor distT="0" distB="0" distL="114300" distR="114300" simplePos="0" relativeHeight="251665408" behindDoc="0" locked="0" layoutInCell="1" allowOverlap="1" wp14:anchorId="3D497CE2" wp14:editId="24CFD742">
                <wp:simplePos x="0" y="0"/>
                <wp:positionH relativeFrom="column">
                  <wp:posOffset>-1633</wp:posOffset>
                </wp:positionH>
                <wp:positionV relativeFrom="paragraph">
                  <wp:posOffset>-9797</wp:posOffset>
                </wp:positionV>
                <wp:extent cx="5584372" cy="1445078"/>
                <wp:effectExtent l="0" t="0" r="0" b="3175"/>
                <wp:wrapTopAndBottom/>
                <wp:docPr id="17" name="Gruppieren 17"/>
                <wp:cNvGraphicFramePr/>
                <a:graphic xmlns:a="http://schemas.openxmlformats.org/drawingml/2006/main">
                  <a:graphicData uri="http://schemas.microsoft.com/office/word/2010/wordprocessingGroup">
                    <wpg:wgp>
                      <wpg:cNvGrpSpPr/>
                      <wpg:grpSpPr>
                        <a:xfrm>
                          <a:off x="0" y="0"/>
                          <a:ext cx="5584372" cy="1445078"/>
                          <a:chOff x="0" y="0"/>
                          <a:chExt cx="5584372" cy="1445078"/>
                        </a:xfrm>
                      </wpg:grpSpPr>
                      <pic:pic xmlns:pic="http://schemas.openxmlformats.org/drawingml/2006/picture">
                        <pic:nvPicPr>
                          <pic:cNvPr id="11" name="Grafik 11" descr="C:\Users\wibbelt\Documents\eigene dateien\GW\paper\Heitlinger\Enas\Enas_Immuncells\fotos\GrößenänderungLM63_immun_mild_2.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8164"/>
                            <a:ext cx="1828800" cy="1436914"/>
                          </a:xfrm>
                          <a:prstGeom prst="rect">
                            <a:avLst/>
                          </a:prstGeom>
                          <a:noFill/>
                          <a:ln>
                            <a:noFill/>
                          </a:ln>
                        </pic:spPr>
                      </pic:pic>
                      <pic:pic xmlns:pic="http://schemas.openxmlformats.org/drawingml/2006/picture">
                        <pic:nvPicPr>
                          <pic:cNvPr id="12" name="Grafik 12" descr="C:\Users\wibbelt\Documents\eigene dateien\GW\paper\Heitlinger\Enas\Enas_Immuncells\fotos\GrößenänderungLM92_immun_mod_2.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77786" y="8164"/>
                            <a:ext cx="1820636" cy="1428750"/>
                          </a:xfrm>
                          <a:prstGeom prst="rect">
                            <a:avLst/>
                          </a:prstGeom>
                          <a:noFill/>
                          <a:ln>
                            <a:noFill/>
                          </a:ln>
                        </pic:spPr>
                      </pic:pic>
                      <pic:pic xmlns:pic="http://schemas.openxmlformats.org/drawingml/2006/picture">
                        <pic:nvPicPr>
                          <pic:cNvPr id="16" name="Grafik 16" descr="C:\Users\wibbelt\Documents\eigene dateien\GW\paper\Heitlinger\Enas\Enas_Immuncells\GrößenänderungLM79_immun_sev_4.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755572" y="0"/>
                            <a:ext cx="1828800" cy="1436914"/>
                          </a:xfrm>
                          <a:prstGeom prst="rect">
                            <a:avLst/>
                          </a:prstGeom>
                          <a:noFill/>
                          <a:ln>
                            <a:noFill/>
                          </a:ln>
                        </pic:spPr>
                      </pic:pic>
                    </wpg:wgp>
                  </a:graphicData>
                </a:graphic>
              </wp:anchor>
            </w:drawing>
          </mc:Choice>
          <mc:Fallback>
            <w:pict>
              <v:group id="Gruppieren 17" o:spid="_x0000_s1026" style="position:absolute;margin-left:-.15pt;margin-top:-.75pt;width:439.7pt;height:113.8pt;z-index:251665408" coordsize="55843,14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&#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27" type="#_x0000_t75" style="position:absolute;top:81;width:18288;height:1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aw07BAAAA2wAAAA8AAABkcnMvZG93bnJldi54bWxET9uKwjAQfRf2H8Is+Kapi4p0m4ou6vqk&#10;ePmAoZlti82kNrF2/94Igm9zONdJ5p2pREuNKy0rGA0jEMSZ1SXnCs6n9WAGwnlkjZVlUvBPDubp&#10;Ry/BWNs7H6g9+lyEEHYxKii8r2MpXVaQQTe0NXHg/mxj0AfY5FI3eA/hppJfUTSVBksODQXW9FNQ&#10;djnejILlZrxb/V7bPR5um4m7nCZysa+V6n92i28Qnjr/Fr/cWx3mj+D5SzhAp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taw07BAAAA2wAAAA8AAAAAAAAAAAAAAAAAnwIA&#10;AGRycy9kb3ducmV2LnhtbFBLBQYAAAAABAAEAPcAAACNAwAAAAA=&#10;">
                  <v:imagedata r:id="rId19" o:title="GrößenänderungLM63_immun_mild_2"/>
                  <v:path arrowok="t"/>
                </v:shape>
                <v:shape id="Grafik 12" o:spid="_x0000_s1028" type="#_x0000_t75" style="position:absolute;left:18777;top:81;width:18207;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5mxC/AAAA2wAAAA8AAABkcnMvZG93bnJldi54bWxET82KwjAQvgu+QxjBi2iqYpFqFBEWPCir&#10;1QcYmrEtNpPSZGt9eyMIe5uP73fW285UoqXGlZYVTCcRCOLM6pJzBbfrz3gJwnlkjZVlUvAiB9tN&#10;v7fGRNsnX6hNfS5CCLsEFRTe14mULivIoJvYmjhwd9sY9AE2udQNPkO4qeQsimJpsOTQUGBN+4Ky&#10;R/pnFMTZdXQ2Czrw4nfe1lO/P55PqVLDQbdbgfDU+X/x133QYf4MPr+EA+Tm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8eZsQvwAAANsAAAAPAAAAAAAAAAAAAAAAAJ8CAABk&#10;cnMvZG93bnJldi54bWxQSwUGAAAAAAQABAD3AAAAiwMAAAAA&#10;">
                  <v:imagedata r:id="rId20" o:title="GrößenänderungLM92_immun_mod_2"/>
                  <v:path arrowok="t"/>
                </v:shape>
                <v:shape id="Grafik 16" o:spid="_x0000_s1029" type="#_x0000_t75" style="position:absolute;left:37555;width:18288;height:1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V4/vCAAAA2wAAAA8AAABkcnMvZG93bnJldi54bWxET01rwkAQvRf8D8sIvdVNCg0xuooIAb0Y&#10;THvQ25Adk2B2NmS3Jv333ULB2zze56y3k+nEgwbXWlYQLyIQxJXVLdcKvj7ztxSE88gaO8uk4Icc&#10;bDezlzVm2o58pkfpaxFC2GWooPG+z6R0VUMG3cL2xIG72cGgD3CopR5wDOGmk+9RlEiDLYeGBnva&#10;N1Tdy2+jIF+eijS68r34iPl0WSbjNT3ulHqdT7sVCE+Tf4r/3Qcd5ifw90s4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VeP7wgAAANsAAAAPAAAAAAAAAAAAAAAAAJ8C&#10;AABkcnMvZG93bnJldi54bWxQSwUGAAAAAAQABAD3AAAAjgMAAAAA&#10;">
                  <v:imagedata r:id="rId21" o:title="GrößenänderungLM79_immun_sev_4"/>
                  <v:path arrowok="t"/>
                </v:shape>
                <w10:wrap type="topAndBottom"/>
              </v:group>
            </w:pict>
          </mc:Fallback>
        </mc:AlternateContent>
      </w:r>
      <w:r>
        <w:rPr>
          <w:rStyle w:val="Kommentarzeichen"/>
          <w:rFonts w:cs="Mangal"/>
        </w:rPr>
        <w:commentReference w:id="938"/>
      </w:r>
    </w:p>
    <w:p w14:paraId="2AA22E3D" w14:textId="18E359F0" w:rsidR="007D75FA" w:rsidRDefault="00132A20" w:rsidP="00ED6157">
      <w:pPr>
        <w:pStyle w:val="Textkrper"/>
        <w:tabs>
          <w:tab w:val="left" w:pos="1080"/>
        </w:tabs>
        <w:spacing w:line="360" w:lineRule="auto"/>
        <w:jc w:val="both"/>
        <w:rPr>
          <w:rFonts w:hint="eastAsia"/>
        </w:rPr>
      </w:pPr>
      <w:r>
        <w:rPr>
          <w:rFonts w:ascii="Times New Roman" w:hAnsi="Times New Roman"/>
          <w:color w:val="000000"/>
        </w:rPr>
        <w:t xml:space="preserve">The quality of the observed infiltration was the same in both infections with wild derived and laboratory isolate of </w:t>
      </w:r>
      <w:r>
        <w:rPr>
          <w:rFonts w:ascii="Times New Roman" w:hAnsi="Times New Roman"/>
          <w:i/>
          <w:iCs/>
          <w:color w:val="000000"/>
        </w:rPr>
        <w:t>E. falciformis</w:t>
      </w:r>
      <w:r>
        <w:rPr>
          <w:rFonts w:ascii="Times New Roman" w:hAnsi="Times New Roman"/>
          <w:color w:val="000000"/>
        </w:rPr>
        <w:t>. Infiltration</w:t>
      </w:r>
      <w:ins w:id="939" w:author="Weyrich, Alexandra" w:date="2018-05-29T14:37:00Z">
        <w:r w:rsidR="00950613">
          <w:rPr>
            <w:rFonts w:ascii="Times New Roman" w:hAnsi="Times New Roman"/>
            <w:color w:val="000000"/>
          </w:rPr>
          <w:t>s</w:t>
        </w:r>
      </w:ins>
      <w:r>
        <w:rPr>
          <w:rFonts w:ascii="Times New Roman" w:hAnsi="Times New Roman"/>
          <w:color w:val="000000"/>
        </w:rPr>
        <w:t xml:space="preserve"> are consistently characterised by both </w:t>
      </w:r>
      <w:commentRangeStart w:id="940"/>
      <w:del w:id="941" w:author="xx" w:date="2018-06-24T16:28:00Z">
        <w:r w:rsidDel="00D92056">
          <w:rPr>
            <w:rFonts w:ascii="Times New Roman" w:hAnsi="Times New Roman"/>
            <w:color w:val="000000"/>
          </w:rPr>
          <w:delText xml:space="preserve">granulated and </w:delText>
        </w:r>
        <w:r w:rsidDel="00D92056">
          <w:rPr>
            <w:rFonts w:ascii="Times New Roman" w:hAnsi="Times New Roman"/>
            <w:color w:val="2E2E2E"/>
          </w:rPr>
          <w:delText xml:space="preserve">granular leukocytes </w:delText>
        </w:r>
      </w:del>
      <w:commentRangeEnd w:id="940"/>
      <w:r w:rsidR="00D92056">
        <w:rPr>
          <w:rStyle w:val="Kommentarzeichen"/>
          <w:rFonts w:cs="Mangal"/>
        </w:rPr>
        <w:commentReference w:id="940"/>
      </w:r>
      <w:r>
        <w:rPr>
          <w:rFonts w:ascii="Times New Roman" w:hAnsi="Times New Roman"/>
          <w:color w:val="2E2E2E"/>
        </w:rPr>
        <w:t xml:space="preserve">and the presence of </w:t>
      </w:r>
      <w:del w:id="942" w:author="xx" w:date="2018-06-25T19:51:00Z">
        <w:r w:rsidDel="00085E10">
          <w:rPr>
            <w:rFonts w:ascii="Times New Roman" w:hAnsi="Times New Roman"/>
            <w:color w:val="2E2E2E"/>
          </w:rPr>
          <w:delText>neutrophils</w:delText>
        </w:r>
      </w:del>
      <w:ins w:id="943" w:author="xx" w:date="2018-06-25T19:51:00Z">
        <w:r w:rsidR="00085E10">
          <w:rPr>
            <w:rFonts w:ascii="Times New Roman" w:hAnsi="Times New Roman"/>
            <w:color w:val="2E2E2E"/>
          </w:rPr>
          <w:t>e</w:t>
        </w:r>
        <w:r w:rsidR="00085E10">
          <w:rPr>
            <w:rFonts w:ascii="Times New Roman" w:hAnsi="Times New Roman"/>
            <w:color w:val="2E2E2E"/>
          </w:rPr>
          <w:t>o</w:t>
        </w:r>
        <w:r w:rsidR="00085E10">
          <w:rPr>
            <w:rFonts w:ascii="Times New Roman" w:hAnsi="Times New Roman"/>
            <w:color w:val="2E2E2E"/>
          </w:rPr>
          <w:t>sino</w:t>
        </w:r>
        <w:r w:rsidR="00085E10">
          <w:rPr>
            <w:rFonts w:ascii="Times New Roman" w:hAnsi="Times New Roman"/>
            <w:color w:val="2E2E2E"/>
          </w:rPr>
          <w:t>phils</w:t>
        </w:r>
      </w:ins>
      <w:r>
        <w:rPr>
          <w:rFonts w:ascii="Times New Roman" w:hAnsi="Times New Roman"/>
          <w:color w:val="000000"/>
        </w:rPr>
        <w:t xml:space="preserve">. </w:t>
      </w:r>
    </w:p>
    <w:p w14:paraId="2AD4A0AB" w14:textId="7FF81F63" w:rsidR="007D75FA" w:rsidRDefault="00132A20" w:rsidP="00ED6157">
      <w:pPr>
        <w:pStyle w:val="Textkrper"/>
        <w:tabs>
          <w:tab w:val="left" w:pos="1080"/>
        </w:tabs>
        <w:spacing w:line="360" w:lineRule="auto"/>
        <w:jc w:val="both"/>
        <w:rPr>
          <w:ins w:id="944" w:author="Weyrich, Alexandra" w:date="2018-05-29T14:37:00Z"/>
          <w:rFonts w:ascii="Times New Roman" w:hAnsi="Times New Roman"/>
          <w:color w:val="000000"/>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w:t>
      </w:r>
      <w:ins w:id="945" w:author="xx" w:date="2018-06-24T16:28:00Z">
        <w:r w:rsidR="00D92056">
          <w:rPr>
            <w:rFonts w:ascii="Times New Roman" w:hAnsi="Times New Roman"/>
          </w:rPr>
          <w:t xml:space="preserve">a </w:t>
        </w:r>
      </w:ins>
      <w:r>
        <w:rPr>
          <w:rFonts w:ascii="Times New Roman" w:hAnsi="Times New Roman"/>
        </w:rPr>
        <w:t>milder inflammat</w:t>
      </w:r>
      <w:ins w:id="946" w:author="xx" w:date="2018-06-24T16:29:00Z">
        <w:r w:rsidR="00D92056">
          <w:rPr>
            <w:rFonts w:ascii="Times New Roman" w:hAnsi="Times New Roman"/>
          </w:rPr>
          <w:t>ory</w:t>
        </w:r>
      </w:ins>
      <w:del w:id="947" w:author="xx" w:date="2018-06-24T16:28:00Z">
        <w:r w:rsidDel="00D92056">
          <w:rPr>
            <w:rFonts w:ascii="Times New Roman" w:hAnsi="Times New Roman"/>
          </w:rPr>
          <w:delText>ion</w:delText>
        </w:r>
      </w:del>
      <w:r>
        <w:rPr>
          <w:rFonts w:ascii="Times New Roman" w:hAnsi="Times New Roman"/>
        </w:rPr>
        <w:t xml:space="preserve"> </w:t>
      </w:r>
      <w:ins w:id="948" w:author="xx" w:date="2018-06-24T16:29:00Z">
        <w:r w:rsidR="00D92056">
          <w:rPr>
            <w:rFonts w:ascii="Times New Roman" w:hAnsi="Times New Roman"/>
          </w:rPr>
          <w:t xml:space="preserve">resonse </w:t>
        </w:r>
      </w:ins>
      <w:r>
        <w:rPr>
          <w:rFonts w:ascii="Times New Roman" w:hAnsi="Times New Roman"/>
        </w:rPr>
        <w:t>was detected on 3</w:t>
      </w:r>
      <w:ins w:id="949" w:author="Weyrich, Alexandra" w:date="2018-05-29T14:38:00Z">
        <w:r w:rsidR="00950613">
          <w:rPr>
            <w:rFonts w:ascii="Times New Roman" w:hAnsi="Times New Roman"/>
          </w:rPr>
          <w:t xml:space="preserve"> </w:t>
        </w:r>
      </w:ins>
      <w:r>
        <w:rPr>
          <w:rFonts w:ascii="Times New Roman" w:hAnsi="Times New Roman"/>
        </w:rPr>
        <w:t>dpi and 5</w:t>
      </w:r>
      <w:ins w:id="950" w:author="Weyrich, Alexandra" w:date="2018-05-29T14:38:00Z">
        <w:r w:rsidR="00950613">
          <w:rPr>
            <w:rFonts w:ascii="Times New Roman" w:hAnsi="Times New Roman"/>
          </w:rPr>
          <w:t xml:space="preserve"> </w:t>
        </w:r>
      </w:ins>
      <w:r>
        <w:rPr>
          <w:rFonts w:ascii="Times New Roman" w:hAnsi="Times New Roman"/>
        </w:rPr>
        <w:t>dpi</w:t>
      </w:r>
      <w:r>
        <w:rPr>
          <w:rFonts w:ascii="Times New Roman" w:hAnsi="Times New Roman"/>
          <w:highlight w:val="white"/>
        </w:rPr>
        <w:t>. T</w:t>
      </w:r>
      <w:r>
        <w:rPr>
          <w:rFonts w:ascii="Times New Roman" w:hAnsi="Times New Roman"/>
          <w:color w:val="000000"/>
          <w:highlight w:val="white"/>
        </w:rPr>
        <w:t xml:space="preserve">he strongest infiltration was detected at 5 dpi followed by a subsequent decline towards 7 dpi. </w:t>
      </w:r>
      <w:ins w:id="951" w:author="Weyrich, Alexandra" w:date="2018-05-29T14:39:00Z">
        <w:r w:rsidR="00950613">
          <w:rPr>
            <w:rFonts w:ascii="Times New Roman" w:hAnsi="Times New Roman"/>
            <w:color w:val="000000"/>
            <w:highlight w:val="white"/>
          </w:rPr>
          <w:t xml:space="preserve">We used </w:t>
        </w:r>
      </w:ins>
      <w:del w:id="952" w:author="Weyrich, Alexandra" w:date="2018-05-29T14:39:00Z">
        <w:r w:rsidDel="00950613">
          <w:rPr>
            <w:rFonts w:ascii="Times New Roman" w:hAnsi="Times New Roman"/>
            <w:color w:val="000000"/>
            <w:highlight w:val="white"/>
          </w:rPr>
          <w:delText xml:space="preserve">Making use of </w:delText>
        </w:r>
      </w:del>
      <w:r>
        <w:rPr>
          <w:rFonts w:ascii="Times New Roman" w:hAnsi="Times New Roman"/>
          <w:color w:val="000000"/>
          <w:highlight w:val="white"/>
        </w:rPr>
        <w:t xml:space="preserve">information of mice sacrificed at different </w:t>
      </w:r>
      <w:del w:id="953" w:author="Weyrich, Alexandra" w:date="2018-05-28T18:20:00Z">
        <w:r w:rsidDel="004C071D">
          <w:rPr>
            <w:rFonts w:ascii="Times New Roman" w:hAnsi="Times New Roman"/>
            <w:color w:val="000000"/>
            <w:highlight w:val="white"/>
          </w:rPr>
          <w:delText xml:space="preserve">different </w:delText>
        </w:r>
      </w:del>
      <w:r>
        <w:rPr>
          <w:rFonts w:ascii="Times New Roman" w:hAnsi="Times New Roman"/>
          <w:color w:val="000000"/>
          <w:highlight w:val="white"/>
        </w:rPr>
        <w:t xml:space="preserve">days </w:t>
      </w:r>
      <w:ins w:id="954" w:author="Weyrich, Alexandra" w:date="2018-05-29T14:39:00Z">
        <w:r w:rsidR="00950613">
          <w:rPr>
            <w:rFonts w:ascii="Times New Roman" w:hAnsi="Times New Roman"/>
            <w:color w:val="000000"/>
            <w:highlight w:val="white"/>
          </w:rPr>
          <w:t xml:space="preserve">during </w:t>
        </w:r>
      </w:ins>
      <w:ins w:id="955" w:author="Weyrich, Alexandra" w:date="2018-05-29T14:40:00Z">
        <w:r w:rsidR="00950613">
          <w:rPr>
            <w:rFonts w:ascii="Times New Roman" w:hAnsi="Times New Roman"/>
            <w:color w:val="000000"/>
            <w:highlight w:val="white"/>
          </w:rPr>
          <w:t xml:space="preserve">the </w:t>
        </w:r>
      </w:ins>
      <w:ins w:id="956" w:author="Weyrich, Alexandra" w:date="2018-05-29T14:39:00Z">
        <w:r w:rsidR="00950613">
          <w:rPr>
            <w:rFonts w:ascii="Times New Roman" w:hAnsi="Times New Roman"/>
            <w:color w:val="000000"/>
            <w:highlight w:val="white"/>
          </w:rPr>
          <w:t xml:space="preserve">infection </w:t>
        </w:r>
      </w:ins>
      <w:del w:id="957" w:author="Weyrich, Alexandra" w:date="2018-05-29T14:40:00Z">
        <w:r w:rsidDel="00950613">
          <w:rPr>
            <w:rFonts w:ascii="Times New Roman" w:hAnsi="Times New Roman"/>
            <w:color w:val="000000"/>
            <w:highlight w:val="white"/>
          </w:rPr>
          <w:delText xml:space="preserve">of the experiment </w:delText>
        </w:r>
      </w:del>
      <w:r>
        <w:rPr>
          <w:rFonts w:ascii="Times New Roman" w:hAnsi="Times New Roman"/>
          <w:color w:val="000000"/>
          <w:highlight w:val="white"/>
        </w:rPr>
        <w:t>in mixed effect models</w:t>
      </w:r>
      <w:ins w:id="958" w:author="Weyrich, Alexandra" w:date="2018-05-29T14:41:00Z">
        <w:r w:rsidR="001721DE">
          <w:rPr>
            <w:rFonts w:ascii="Times New Roman" w:hAnsi="Times New Roman"/>
            <w:color w:val="000000"/>
            <w:highlight w:val="white"/>
          </w:rPr>
          <w:t>.</w:t>
        </w:r>
      </w:ins>
      <w:ins w:id="959" w:author="xx" w:date="2018-06-24T16:29:00Z">
        <w:r w:rsidR="00D92056">
          <w:rPr>
            <w:rFonts w:ascii="Times New Roman" w:hAnsi="Times New Roman"/>
            <w:color w:val="000000"/>
            <w:highlight w:val="white"/>
          </w:rPr>
          <w:t xml:space="preserve"> </w:t>
        </w:r>
      </w:ins>
      <w:del w:id="960" w:author="Weyrich, Alexandra" w:date="2018-05-29T14:41:00Z">
        <w:r w:rsidDel="001721DE">
          <w:rPr>
            <w:rFonts w:ascii="Times New Roman" w:hAnsi="Times New Roman"/>
            <w:color w:val="000000"/>
            <w:highlight w:val="white"/>
          </w:rPr>
          <w:delText xml:space="preserve"> o</w:delText>
        </w:r>
      </w:del>
      <w:ins w:id="961" w:author="Weyrich, Alexandra" w:date="2018-05-29T14:41:00Z">
        <w:r w:rsidR="001721DE">
          <w:rPr>
            <w:rFonts w:ascii="Times New Roman" w:hAnsi="Times New Roman"/>
            <w:color w:val="000000"/>
            <w:highlight w:val="white"/>
          </w:rPr>
          <w:t>O</w:t>
        </w:r>
      </w:ins>
      <w:r>
        <w:rPr>
          <w:rFonts w:ascii="Times New Roman" w:hAnsi="Times New Roman"/>
          <w:color w:val="000000"/>
          <w:highlight w:val="white"/>
        </w:rPr>
        <w:t xml:space="preserve">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w:t>
      </w:r>
      <w:ins w:id="962" w:author="Weyrich, Alexandra" w:date="2018-05-29T14:41:00Z">
        <w:r w:rsidR="001721DE">
          <w:rPr>
            <w:rFonts w:ascii="Times New Roman" w:hAnsi="Times New Roman"/>
            <w:i/>
            <w:iCs/>
            <w:color w:val="000000"/>
            <w:highlight w:val="white"/>
          </w:rPr>
          <w:t xml:space="preserve"> </w:t>
        </w:r>
      </w:ins>
      <w:r>
        <w:rPr>
          <w:rFonts w:ascii="Times New Roman" w:hAnsi="Times New Roman"/>
          <w:i/>
          <w:iCs/>
          <w:color w:val="000000"/>
          <w:highlight w:val="white"/>
        </w:rPr>
        <w:t>falciformis</w:t>
      </w:r>
      <w:r>
        <w:rPr>
          <w:rFonts w:ascii="Times New Roman" w:hAnsi="Times New Roman"/>
          <w:color w:val="000000"/>
          <w:highlight w:val="white"/>
        </w:rPr>
        <w:t xml:space="preserve"> (glmm; falL </w:t>
      </w:r>
      <w:r>
        <w:rPr>
          <w:rFonts w:ascii="Times New Roman" w:hAnsi="Times New Roman"/>
          <w:i/>
          <w:iCs/>
          <w:color w:val="000000"/>
          <w:highlight w:val="white"/>
        </w:rPr>
        <w:t>vs.</w:t>
      </w:r>
      <w:r>
        <w:rPr>
          <w:rFonts w:ascii="Times New Roman" w:hAnsi="Times New Roman"/>
          <w:color w:val="000000"/>
          <w:highlight w:val="white"/>
        </w:rPr>
        <w:t xml:space="preserve"> ferW p = 0.001; falW </w:t>
      </w:r>
      <w:r>
        <w:rPr>
          <w:rFonts w:ascii="Times New Roman" w:hAnsi="Times New Roman"/>
          <w:i/>
          <w:iCs/>
          <w:color w:val="000000"/>
          <w:highlight w:val="white"/>
        </w:rPr>
        <w:t>vs</w:t>
      </w:r>
      <w:r>
        <w:rPr>
          <w:rFonts w:ascii="Times New Roman" w:hAnsi="Times New Roman"/>
          <w:color w:val="000000"/>
          <w:highlight w:val="white"/>
        </w:rPr>
        <w:t>. ferW p = 0.014).</w:t>
      </w:r>
    </w:p>
    <w:p w14:paraId="2CD51712" w14:textId="77777777" w:rsidR="00950613" w:rsidRDefault="00950613" w:rsidP="00ED6157">
      <w:pPr>
        <w:pStyle w:val="Textkrper"/>
        <w:tabs>
          <w:tab w:val="left" w:pos="1080"/>
        </w:tabs>
        <w:spacing w:line="360" w:lineRule="auto"/>
        <w:jc w:val="both"/>
        <w:rPr>
          <w:rFonts w:hint="eastAsia"/>
        </w:rPr>
      </w:pPr>
    </w:p>
    <w:p w14:paraId="3A24970A" w14:textId="27319A32" w:rsidR="007D75FA" w:rsidRDefault="00132A20" w:rsidP="00ED6157">
      <w:pPr>
        <w:pStyle w:val="Textkrper"/>
        <w:tabs>
          <w:tab w:val="left" w:pos="1080"/>
        </w:tabs>
        <w:spacing w:line="360" w:lineRule="auto"/>
        <w:jc w:val="both"/>
        <w:rPr>
          <w:rFonts w:hint="eastAsia"/>
        </w:rPr>
      </w:pPr>
      <w:bookmarkStart w:id="963" w:name="23017853"/>
      <w:bookmarkEnd w:id="963"/>
      <w:r>
        <w:rPr>
          <w:rFonts w:ascii="Times New Roman" w:hAnsi="Times New Roman"/>
          <w:b/>
          <w:bCs/>
          <w:color w:val="000000"/>
          <w:sz w:val="26"/>
          <w:szCs w:val="26"/>
        </w:rPr>
        <w:t xml:space="preserve">Table 3 - Score for the </w:t>
      </w:r>
      <w:ins w:id="964" w:author="xx" w:date="2018-06-24T19:01:00Z">
        <w:r w:rsidR="00F91187">
          <w:rPr>
            <w:rFonts w:ascii="Times New Roman" w:hAnsi="Times New Roman"/>
            <w:b/>
            <w:bCs/>
            <w:color w:val="000000"/>
            <w:sz w:val="26"/>
            <w:szCs w:val="26"/>
          </w:rPr>
          <w:t xml:space="preserve">relative </w:t>
        </w:r>
      </w:ins>
      <w:r>
        <w:rPr>
          <w:rFonts w:ascii="Times New Roman" w:hAnsi="Times New Roman"/>
          <w:b/>
          <w:bCs/>
          <w:color w:val="000000"/>
          <w:sz w:val="26"/>
          <w:szCs w:val="26"/>
        </w:rPr>
        <w:t xml:space="preserve">severity of leukocyte infiltration in sections from the mid-part of the caecum from NMRI mice infected with </w:t>
      </w:r>
      <w:r>
        <w:rPr>
          <w:rStyle w:val="Hervorhebung"/>
          <w:rFonts w:ascii="Times New Roman" w:hAnsi="Times New Roman"/>
          <w:b/>
          <w:bCs/>
          <w:color w:val="000000"/>
          <w:sz w:val="26"/>
          <w:szCs w:val="26"/>
        </w:rPr>
        <w:t xml:space="preserve">Eimeria </w:t>
      </w:r>
      <w:r>
        <w:rPr>
          <w:rStyle w:val="Hervorhebung"/>
          <w:rFonts w:ascii="Times New Roman" w:hAnsi="Times New Roman"/>
          <w:b/>
          <w:bCs/>
          <w:i w:val="0"/>
          <w:iCs w:val="0"/>
          <w:color w:val="000000"/>
          <w:sz w:val="26"/>
          <w:szCs w:val="26"/>
        </w:rPr>
        <w:t xml:space="preserve">spp. </w:t>
      </w:r>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975"/>
        <w:gridCol w:w="1347"/>
        <w:gridCol w:w="1662"/>
        <w:gridCol w:w="1662"/>
        <w:gridCol w:w="1662"/>
        <w:gridCol w:w="1664"/>
      </w:tblGrid>
      <w:tr w:rsidR="007D75FA" w14:paraId="19672B25" w14:textId="77777777">
        <w:tc>
          <w:tcPr>
            <w:tcW w:w="1975" w:type="dxa"/>
            <w:vMerge w:val="restart"/>
            <w:tcBorders>
              <w:top w:val="single" w:sz="2" w:space="0" w:color="000000"/>
              <w:left w:val="single" w:sz="2" w:space="0" w:color="000000"/>
              <w:bottom w:val="single" w:sz="2" w:space="0" w:color="000000"/>
            </w:tcBorders>
            <w:shd w:val="clear" w:color="auto" w:fill="auto"/>
          </w:tcPr>
          <w:p w14:paraId="28C32916" w14:textId="77777777" w:rsidR="007D75FA" w:rsidRDefault="00132A20" w:rsidP="00ED6157">
            <w:pPr>
              <w:pStyle w:val="TableContents"/>
              <w:spacing w:line="360" w:lineRule="auto"/>
              <w:jc w:val="both"/>
              <w:rPr>
                <w:rFonts w:ascii="Times New Roman" w:hAnsi="Times New Roman"/>
                <w:sz w:val="26"/>
                <w:szCs w:val="26"/>
              </w:rPr>
            </w:pPr>
            <w:r>
              <w:rPr>
                <w:rFonts w:ascii="Times New Roman" w:hAnsi="Times New Roman"/>
                <w:sz w:val="26"/>
                <w:szCs w:val="26"/>
              </w:rPr>
              <w:t>Treatment¹</w:t>
            </w:r>
          </w:p>
        </w:tc>
        <w:tc>
          <w:tcPr>
            <w:tcW w:w="7997" w:type="dxa"/>
            <w:gridSpan w:val="5"/>
            <w:tcBorders>
              <w:top w:val="single" w:sz="2" w:space="0" w:color="000000"/>
              <w:left w:val="single" w:sz="2" w:space="0" w:color="000000"/>
              <w:bottom w:val="single" w:sz="2" w:space="0" w:color="000000"/>
              <w:right w:val="single" w:sz="2" w:space="0" w:color="000000"/>
            </w:tcBorders>
            <w:shd w:val="clear" w:color="auto" w:fill="auto"/>
          </w:tcPr>
          <w:p w14:paraId="620BEB49" w14:textId="6F1B987C" w:rsidR="007D75FA" w:rsidRDefault="00D92056" w:rsidP="00ED6157">
            <w:pPr>
              <w:pStyle w:val="TableContents"/>
              <w:spacing w:line="360" w:lineRule="auto"/>
              <w:jc w:val="both"/>
              <w:rPr>
                <w:rFonts w:ascii="Times New Roman" w:hAnsi="Times New Roman"/>
                <w:sz w:val="26"/>
                <w:szCs w:val="26"/>
              </w:rPr>
            </w:pPr>
            <w:ins w:id="965" w:author="xx" w:date="2018-06-24T16:29:00Z">
              <w:r>
                <w:rPr>
                  <w:rFonts w:ascii="Times New Roman" w:hAnsi="Times New Roman"/>
                  <w:sz w:val="26"/>
                  <w:szCs w:val="26"/>
                </w:rPr>
                <w:t xml:space="preserve">Relative </w:t>
              </w:r>
            </w:ins>
            <w:del w:id="966" w:author="xx" w:date="2018-06-24T16:29:00Z">
              <w:r w:rsidR="00132A20" w:rsidDel="00D92056">
                <w:rPr>
                  <w:rFonts w:ascii="Times New Roman" w:hAnsi="Times New Roman"/>
                  <w:sz w:val="26"/>
                  <w:szCs w:val="26"/>
                </w:rPr>
                <w:delText>S</w:delText>
              </w:r>
            </w:del>
            <w:ins w:id="967" w:author="xx" w:date="2018-06-24T16:29:00Z">
              <w:r>
                <w:rPr>
                  <w:rFonts w:ascii="Times New Roman" w:hAnsi="Times New Roman"/>
                  <w:sz w:val="26"/>
                  <w:szCs w:val="26"/>
                </w:rPr>
                <w:t>s</w:t>
              </w:r>
            </w:ins>
            <w:r w:rsidR="00132A20">
              <w:rPr>
                <w:rFonts w:ascii="Times New Roman" w:hAnsi="Times New Roman"/>
                <w:sz w:val="26"/>
                <w:szCs w:val="26"/>
              </w:rPr>
              <w:t>everity of leukocyte infiltration in c</w:t>
            </w:r>
            <w:ins w:id="968" w:author="Weyrich, Alexandra" w:date="2018-06-04T15:47:00Z">
              <w:r w:rsidR="002B253F">
                <w:rPr>
                  <w:rFonts w:ascii="Times New Roman" w:hAnsi="Times New Roman"/>
                  <w:sz w:val="26"/>
                  <w:szCs w:val="26"/>
                </w:rPr>
                <w:t>a</w:t>
              </w:r>
            </w:ins>
            <w:r w:rsidR="00132A20">
              <w:rPr>
                <w:rFonts w:ascii="Times New Roman" w:hAnsi="Times New Roman"/>
                <w:sz w:val="26"/>
                <w:szCs w:val="26"/>
              </w:rPr>
              <w:t>ecum</w:t>
            </w:r>
            <w:r w:rsidR="00132A20">
              <w:rPr>
                <w:rFonts w:ascii="Times New Roman" w:hAnsi="Times New Roman"/>
                <w:sz w:val="26"/>
                <w:szCs w:val="26"/>
                <w:vertAlign w:val="superscript"/>
              </w:rPr>
              <w:t>1</w:t>
            </w:r>
          </w:p>
          <w:p w14:paraId="7E4E357E" w14:textId="77777777" w:rsidR="007D75FA" w:rsidRDefault="007D75FA" w:rsidP="00ED6157">
            <w:pPr>
              <w:pStyle w:val="TableContents"/>
              <w:spacing w:line="360" w:lineRule="auto"/>
              <w:jc w:val="both"/>
              <w:rPr>
                <w:rFonts w:ascii="Times New Roman" w:hAnsi="Times New Roman"/>
                <w:sz w:val="26"/>
                <w:szCs w:val="26"/>
              </w:rPr>
            </w:pPr>
          </w:p>
        </w:tc>
      </w:tr>
      <w:tr w:rsidR="007D75FA" w14:paraId="3FE0B267" w14:textId="77777777">
        <w:tc>
          <w:tcPr>
            <w:tcW w:w="1975" w:type="dxa"/>
            <w:vMerge/>
            <w:tcBorders>
              <w:top w:val="single" w:sz="2" w:space="0" w:color="000000"/>
              <w:left w:val="single" w:sz="2" w:space="0" w:color="000000"/>
              <w:bottom w:val="single" w:sz="2" w:space="0" w:color="000000"/>
            </w:tcBorders>
            <w:shd w:val="clear" w:color="auto" w:fill="auto"/>
          </w:tcPr>
          <w:p w14:paraId="25EEF466" w14:textId="77777777" w:rsidR="007D75FA" w:rsidRDefault="007D75FA" w:rsidP="00ED6157">
            <w:pPr>
              <w:spacing w:line="360" w:lineRule="auto"/>
              <w:jc w:val="both"/>
              <w:rPr>
                <w:rFonts w:hint="eastAsia"/>
              </w:rPr>
            </w:pPr>
          </w:p>
        </w:tc>
        <w:tc>
          <w:tcPr>
            <w:tcW w:w="1347" w:type="dxa"/>
            <w:tcBorders>
              <w:left w:val="single" w:sz="2" w:space="0" w:color="000000"/>
              <w:bottom w:val="single" w:sz="2" w:space="0" w:color="000000"/>
            </w:tcBorders>
            <w:shd w:val="clear" w:color="auto" w:fill="auto"/>
          </w:tcPr>
          <w:p w14:paraId="5B22AB3E"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3dpi</w:t>
            </w:r>
          </w:p>
        </w:tc>
        <w:tc>
          <w:tcPr>
            <w:tcW w:w="1662" w:type="dxa"/>
            <w:tcBorders>
              <w:left w:val="single" w:sz="2" w:space="0" w:color="000000"/>
              <w:bottom w:val="single" w:sz="2" w:space="0" w:color="000000"/>
            </w:tcBorders>
            <w:shd w:val="clear" w:color="auto" w:fill="auto"/>
          </w:tcPr>
          <w:p w14:paraId="5C106095"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5dpi</w:t>
            </w:r>
          </w:p>
        </w:tc>
        <w:tc>
          <w:tcPr>
            <w:tcW w:w="1662" w:type="dxa"/>
            <w:tcBorders>
              <w:left w:val="single" w:sz="2" w:space="0" w:color="000000"/>
              <w:bottom w:val="single" w:sz="2" w:space="0" w:color="000000"/>
            </w:tcBorders>
            <w:shd w:val="clear" w:color="auto" w:fill="auto"/>
          </w:tcPr>
          <w:p w14:paraId="7B562604"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7pdi</w:t>
            </w:r>
          </w:p>
        </w:tc>
        <w:tc>
          <w:tcPr>
            <w:tcW w:w="1662" w:type="dxa"/>
            <w:tcBorders>
              <w:left w:val="single" w:sz="2" w:space="0" w:color="000000"/>
              <w:bottom w:val="single" w:sz="2" w:space="0" w:color="000000"/>
            </w:tcBorders>
            <w:shd w:val="clear" w:color="auto" w:fill="auto"/>
          </w:tcPr>
          <w:p w14:paraId="32FD6B41"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9dpi</w:t>
            </w:r>
          </w:p>
        </w:tc>
        <w:tc>
          <w:tcPr>
            <w:tcW w:w="1664" w:type="dxa"/>
            <w:tcBorders>
              <w:left w:val="single" w:sz="2" w:space="0" w:color="000000"/>
              <w:bottom w:val="single" w:sz="2" w:space="0" w:color="000000"/>
              <w:right w:val="single" w:sz="2" w:space="0" w:color="000000"/>
            </w:tcBorders>
            <w:shd w:val="clear" w:color="auto" w:fill="auto"/>
          </w:tcPr>
          <w:p w14:paraId="3F086392"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11dpi</w:t>
            </w:r>
          </w:p>
        </w:tc>
      </w:tr>
      <w:tr w:rsidR="007D75FA" w14:paraId="2A005955" w14:textId="77777777">
        <w:tc>
          <w:tcPr>
            <w:tcW w:w="1975" w:type="dxa"/>
            <w:tcBorders>
              <w:left w:val="single" w:sz="2" w:space="0" w:color="000000"/>
              <w:bottom w:val="single" w:sz="2" w:space="0" w:color="000000"/>
            </w:tcBorders>
            <w:shd w:val="clear" w:color="auto" w:fill="auto"/>
          </w:tcPr>
          <w:p w14:paraId="2A28F582" w14:textId="77777777" w:rsidR="007D75FA" w:rsidRDefault="00132A20" w:rsidP="00ED6157">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(ferW)</w:t>
            </w:r>
          </w:p>
        </w:tc>
        <w:tc>
          <w:tcPr>
            <w:tcW w:w="1347" w:type="dxa"/>
            <w:tcBorders>
              <w:left w:val="single" w:sz="2" w:space="0" w:color="000000"/>
              <w:bottom w:val="single" w:sz="2" w:space="0" w:color="000000"/>
            </w:tcBorders>
            <w:shd w:val="clear" w:color="auto" w:fill="auto"/>
          </w:tcPr>
          <w:p w14:paraId="005F38C6"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2, 1, 1</w:t>
            </w:r>
          </w:p>
        </w:tc>
        <w:tc>
          <w:tcPr>
            <w:tcW w:w="1662" w:type="dxa"/>
            <w:tcBorders>
              <w:left w:val="single" w:sz="2" w:space="0" w:color="000000"/>
              <w:bottom w:val="single" w:sz="2" w:space="0" w:color="000000"/>
            </w:tcBorders>
            <w:shd w:val="clear" w:color="auto" w:fill="auto"/>
          </w:tcPr>
          <w:p w14:paraId="6011AE6A"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1, 2, 2</w:t>
            </w:r>
          </w:p>
        </w:tc>
        <w:tc>
          <w:tcPr>
            <w:tcW w:w="1662" w:type="dxa"/>
            <w:tcBorders>
              <w:left w:val="single" w:sz="2" w:space="0" w:color="000000"/>
              <w:bottom w:val="single" w:sz="2" w:space="0" w:color="000000"/>
            </w:tcBorders>
            <w:shd w:val="clear" w:color="auto" w:fill="auto"/>
          </w:tcPr>
          <w:p w14:paraId="215CF1FA"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1, 2, 1</w:t>
            </w:r>
          </w:p>
        </w:tc>
        <w:tc>
          <w:tcPr>
            <w:tcW w:w="1662" w:type="dxa"/>
            <w:tcBorders>
              <w:left w:val="single" w:sz="2" w:space="0" w:color="000000"/>
              <w:bottom w:val="single" w:sz="2" w:space="0" w:color="000000"/>
            </w:tcBorders>
            <w:shd w:val="clear" w:color="auto" w:fill="auto"/>
          </w:tcPr>
          <w:p w14:paraId="05BBC10A"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1, 1, 1</w:t>
            </w:r>
          </w:p>
        </w:tc>
        <w:tc>
          <w:tcPr>
            <w:tcW w:w="1664" w:type="dxa"/>
            <w:tcBorders>
              <w:left w:val="single" w:sz="2" w:space="0" w:color="000000"/>
              <w:bottom w:val="single" w:sz="2" w:space="0" w:color="000000"/>
              <w:right w:val="single" w:sz="2" w:space="0" w:color="000000"/>
            </w:tcBorders>
            <w:shd w:val="clear" w:color="auto" w:fill="auto"/>
          </w:tcPr>
          <w:p w14:paraId="0EE95F79"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0, 0, 0</w:t>
            </w:r>
          </w:p>
        </w:tc>
      </w:tr>
      <w:tr w:rsidR="007D75FA" w14:paraId="6A7DCA96" w14:textId="77777777">
        <w:tc>
          <w:tcPr>
            <w:tcW w:w="1975" w:type="dxa"/>
            <w:tcBorders>
              <w:left w:val="single" w:sz="2" w:space="0" w:color="000000"/>
              <w:bottom w:val="single" w:sz="2" w:space="0" w:color="000000"/>
            </w:tcBorders>
            <w:shd w:val="clear" w:color="auto" w:fill="auto"/>
          </w:tcPr>
          <w:p w14:paraId="6A6FEA71" w14:textId="77777777" w:rsidR="007D75FA" w:rsidRDefault="00132A20" w:rsidP="00ED6157">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(falW)</w:t>
            </w:r>
          </w:p>
        </w:tc>
        <w:tc>
          <w:tcPr>
            <w:tcW w:w="1347" w:type="dxa"/>
            <w:tcBorders>
              <w:left w:val="single" w:sz="2" w:space="0" w:color="000000"/>
              <w:bottom w:val="single" w:sz="2" w:space="0" w:color="000000"/>
            </w:tcBorders>
            <w:shd w:val="clear" w:color="auto" w:fill="auto"/>
          </w:tcPr>
          <w:p w14:paraId="6281E5B6"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0, 1, 1</w:t>
            </w:r>
          </w:p>
        </w:tc>
        <w:tc>
          <w:tcPr>
            <w:tcW w:w="1662" w:type="dxa"/>
            <w:tcBorders>
              <w:left w:val="single" w:sz="2" w:space="0" w:color="000000"/>
              <w:bottom w:val="single" w:sz="2" w:space="0" w:color="000000"/>
            </w:tcBorders>
            <w:shd w:val="clear" w:color="auto" w:fill="auto"/>
          </w:tcPr>
          <w:p w14:paraId="2C567034"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 xml:space="preserve">1, 0, 1 </w:t>
            </w:r>
          </w:p>
        </w:tc>
        <w:tc>
          <w:tcPr>
            <w:tcW w:w="1662" w:type="dxa"/>
            <w:tcBorders>
              <w:left w:val="single" w:sz="2" w:space="0" w:color="000000"/>
              <w:bottom w:val="single" w:sz="2" w:space="0" w:color="000000"/>
            </w:tcBorders>
            <w:shd w:val="clear" w:color="auto" w:fill="auto"/>
          </w:tcPr>
          <w:p w14:paraId="0B1B42C0"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2, 2, 2</w:t>
            </w:r>
          </w:p>
        </w:tc>
        <w:tc>
          <w:tcPr>
            <w:tcW w:w="1662" w:type="dxa"/>
            <w:tcBorders>
              <w:left w:val="single" w:sz="2" w:space="0" w:color="000000"/>
              <w:bottom w:val="single" w:sz="2" w:space="0" w:color="000000"/>
            </w:tcBorders>
            <w:shd w:val="clear" w:color="auto" w:fill="auto"/>
          </w:tcPr>
          <w:p w14:paraId="2FDC7AA5"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3, 2, 3</w:t>
            </w:r>
          </w:p>
        </w:tc>
        <w:tc>
          <w:tcPr>
            <w:tcW w:w="1664" w:type="dxa"/>
            <w:tcBorders>
              <w:left w:val="single" w:sz="2" w:space="0" w:color="000000"/>
              <w:bottom w:val="single" w:sz="2" w:space="0" w:color="000000"/>
              <w:right w:val="single" w:sz="2" w:space="0" w:color="000000"/>
            </w:tcBorders>
            <w:shd w:val="clear" w:color="auto" w:fill="auto"/>
          </w:tcPr>
          <w:p w14:paraId="3859DCF1"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2, 2</w:t>
            </w:r>
          </w:p>
        </w:tc>
      </w:tr>
      <w:tr w:rsidR="007D75FA" w14:paraId="256CC9CD" w14:textId="77777777">
        <w:tc>
          <w:tcPr>
            <w:tcW w:w="1975" w:type="dxa"/>
            <w:tcBorders>
              <w:left w:val="single" w:sz="2" w:space="0" w:color="000000"/>
              <w:bottom w:val="single" w:sz="2" w:space="0" w:color="000000"/>
            </w:tcBorders>
            <w:shd w:val="clear" w:color="auto" w:fill="auto"/>
          </w:tcPr>
          <w:p w14:paraId="76D1CFCE" w14:textId="77777777" w:rsidR="007D75FA" w:rsidRDefault="00132A20" w:rsidP="00ED6157">
            <w:pPr>
              <w:pStyle w:val="Textkrper"/>
              <w:spacing w:line="360" w:lineRule="auto"/>
              <w:jc w:val="both"/>
              <w:rPr>
                <w:rFonts w:ascii="Times New Roman" w:hAnsi="Times New Roman"/>
                <w:b/>
                <w:bCs/>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(falL)</w:t>
            </w:r>
          </w:p>
        </w:tc>
        <w:tc>
          <w:tcPr>
            <w:tcW w:w="1347" w:type="dxa"/>
            <w:tcBorders>
              <w:left w:val="single" w:sz="2" w:space="0" w:color="000000"/>
              <w:bottom w:val="single" w:sz="2" w:space="0" w:color="000000"/>
            </w:tcBorders>
            <w:shd w:val="clear" w:color="auto" w:fill="auto"/>
          </w:tcPr>
          <w:p w14:paraId="6A1E0094"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1, 2, 1</w:t>
            </w:r>
          </w:p>
        </w:tc>
        <w:tc>
          <w:tcPr>
            <w:tcW w:w="1662" w:type="dxa"/>
            <w:tcBorders>
              <w:left w:val="single" w:sz="2" w:space="0" w:color="000000"/>
              <w:bottom w:val="single" w:sz="2" w:space="0" w:color="000000"/>
            </w:tcBorders>
            <w:shd w:val="clear" w:color="auto" w:fill="auto"/>
          </w:tcPr>
          <w:p w14:paraId="1C091997"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3, 3, 3</w:t>
            </w:r>
          </w:p>
        </w:tc>
        <w:tc>
          <w:tcPr>
            <w:tcW w:w="1662" w:type="dxa"/>
            <w:tcBorders>
              <w:left w:val="single" w:sz="2" w:space="0" w:color="000000"/>
              <w:bottom w:val="single" w:sz="2" w:space="0" w:color="000000"/>
            </w:tcBorders>
            <w:shd w:val="clear" w:color="auto" w:fill="auto"/>
          </w:tcPr>
          <w:p w14:paraId="242777F2" w14:textId="77777777" w:rsidR="007D75FA" w:rsidRDefault="00132A20" w:rsidP="00ED6157">
            <w:pPr>
              <w:pStyle w:val="TableContents"/>
              <w:spacing w:line="360" w:lineRule="auto"/>
              <w:jc w:val="both"/>
              <w:rPr>
                <w:rFonts w:ascii="Times New Roman" w:hAnsi="Times New Roman"/>
              </w:rPr>
            </w:pPr>
            <w:r>
              <w:rPr>
                <w:rFonts w:ascii="Times New Roman" w:hAnsi="Times New Roman"/>
                <w:highlight w:val="white"/>
              </w:rPr>
              <w:t>3, 3, 2</w:t>
            </w:r>
          </w:p>
        </w:tc>
        <w:tc>
          <w:tcPr>
            <w:tcW w:w="1662" w:type="dxa"/>
            <w:tcBorders>
              <w:left w:val="single" w:sz="2" w:space="0" w:color="000000"/>
              <w:bottom w:val="single" w:sz="2" w:space="0" w:color="000000"/>
            </w:tcBorders>
            <w:shd w:val="clear" w:color="auto" w:fill="auto"/>
          </w:tcPr>
          <w:p w14:paraId="19313A56"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3, 3, 2</w:t>
            </w:r>
          </w:p>
        </w:tc>
        <w:tc>
          <w:tcPr>
            <w:tcW w:w="1664" w:type="dxa"/>
            <w:tcBorders>
              <w:left w:val="single" w:sz="2" w:space="0" w:color="000000"/>
              <w:bottom w:val="single" w:sz="2" w:space="0" w:color="000000"/>
              <w:right w:val="single" w:sz="2" w:space="0" w:color="000000"/>
            </w:tcBorders>
            <w:shd w:val="clear" w:color="auto" w:fill="auto"/>
          </w:tcPr>
          <w:p w14:paraId="1097AA4B" w14:textId="77777777" w:rsidR="007D75FA" w:rsidRDefault="00132A20" w:rsidP="00ED6157">
            <w:pPr>
              <w:pStyle w:val="TableContents"/>
              <w:spacing w:line="360" w:lineRule="auto"/>
              <w:jc w:val="both"/>
              <w:rPr>
                <w:rFonts w:ascii="Times New Roman" w:hAnsi="Times New Roman"/>
              </w:rPr>
            </w:pPr>
            <w:r>
              <w:rPr>
                <w:rFonts w:ascii="Times New Roman" w:hAnsi="Times New Roman"/>
              </w:rPr>
              <w:t>1</w:t>
            </w:r>
            <w:r>
              <w:rPr>
                <w:rFonts w:ascii="Times New Roman" w:hAnsi="Times New Roman"/>
                <w:highlight w:val="white"/>
              </w:rPr>
              <w:t>, 1</w:t>
            </w:r>
          </w:p>
        </w:tc>
      </w:tr>
    </w:tbl>
    <w:p w14:paraId="59868D0C" w14:textId="6BB38E09" w:rsidR="007D75FA" w:rsidRDefault="00132A20" w:rsidP="00ED6157">
      <w:pPr>
        <w:pStyle w:val="Textkrper"/>
        <w:spacing w:line="360" w:lineRule="auto"/>
        <w:jc w:val="both"/>
        <w:rPr>
          <w:rFonts w:hint="eastAsia"/>
        </w:rPr>
      </w:pPr>
      <w:r>
        <w:rPr>
          <w:rFonts w:ascii="Times New Roman" w:hAnsi="Times New Roman"/>
          <w:position w:val="8"/>
        </w:rPr>
        <w:t>1</w:t>
      </w:r>
      <w:r>
        <w:rPr>
          <w:rFonts w:ascii="Times New Roman" w:hAnsi="Times New Roman"/>
        </w:rPr>
        <w:t xml:space="preserve">Leukocyte infiltration was scored on a 0 to 3 scale, where 0 represent no infiltration and 1, 2, 3 represented low, moderate, or high </w:t>
      </w:r>
      <w:proofErr w:type="gramStart"/>
      <w:r>
        <w:rPr>
          <w:rFonts w:ascii="Times New Roman" w:hAnsi="Times New Roman"/>
        </w:rPr>
        <w:t>infiltration</w:t>
      </w:r>
      <w:proofErr w:type="gramEnd"/>
      <w:r>
        <w:rPr>
          <w:rFonts w:ascii="Times New Roman" w:hAnsi="Times New Roman"/>
        </w:rPr>
        <w:t>, respectively. One section from each of the c</w:t>
      </w:r>
      <w:ins w:id="969" w:author="Weyrich, Alexandra" w:date="2018-05-29T14:42:00Z">
        <w:r w:rsidR="00C167E1">
          <w:rPr>
            <w:rFonts w:ascii="Times New Roman" w:hAnsi="Times New Roman"/>
          </w:rPr>
          <w:t>a</w:t>
        </w:r>
      </w:ins>
      <w:r>
        <w:rPr>
          <w:rFonts w:ascii="Times New Roman" w:hAnsi="Times New Roman"/>
        </w:rPr>
        <w:t xml:space="preserve">ecum was used for scoring. </w:t>
      </w:r>
      <w:ins w:id="970" w:author="Weyrich, Alexandra" w:date="2018-05-29T15:19:00Z">
        <w:r w:rsidR="005A37FA">
          <w:rPr>
            <w:rFonts w:ascii="Times New Roman" w:hAnsi="Times New Roman"/>
          </w:rPr>
          <w:t>Each section was subdivided into t</w:t>
        </w:r>
      </w:ins>
      <w:ins w:id="971" w:author="Weyrich, Alexandra" w:date="2018-05-29T14:43:00Z">
        <w:r w:rsidR="00C167E1">
          <w:rPr>
            <w:rFonts w:ascii="Times New Roman" w:hAnsi="Times New Roman"/>
          </w:rPr>
          <w:t>hree</w:t>
        </w:r>
      </w:ins>
      <w:del w:id="972" w:author="Weyrich, Alexandra" w:date="2018-05-29T14:43:00Z">
        <w:r w:rsidDel="00C167E1">
          <w:rPr>
            <w:rFonts w:ascii="Times New Roman" w:hAnsi="Times New Roman"/>
          </w:rPr>
          <w:delText>3</w:delText>
        </w:r>
      </w:del>
      <w:r>
        <w:rPr>
          <w:rFonts w:ascii="Times New Roman" w:hAnsi="Times New Roman"/>
        </w:rPr>
        <w:t xml:space="preserve"> </w:t>
      </w:r>
      <w:ins w:id="973" w:author="xx" w:date="2018-06-24T16:39:00Z">
        <w:r w:rsidR="00D766D8">
          <w:rPr>
            <w:rFonts w:ascii="Times New Roman" w:hAnsi="Times New Roman"/>
          </w:rPr>
          <w:t xml:space="preserve">low magnification </w:t>
        </w:r>
      </w:ins>
      <w:commentRangeStart w:id="974"/>
      <w:r>
        <w:rPr>
          <w:rFonts w:ascii="Times New Roman" w:hAnsi="Times New Roman"/>
        </w:rPr>
        <w:t>fields</w:t>
      </w:r>
      <w:del w:id="975" w:author="Weyrich, Alexandra" w:date="2018-05-29T15:20:00Z">
        <w:r w:rsidDel="005A37FA">
          <w:rPr>
            <w:rFonts w:ascii="Times New Roman" w:hAnsi="Times New Roman"/>
          </w:rPr>
          <w:delText xml:space="preserve"> </w:delText>
        </w:r>
      </w:del>
      <w:commentRangeEnd w:id="974"/>
      <w:r w:rsidR="00C167E1">
        <w:rPr>
          <w:rStyle w:val="Kommentarzeichen"/>
          <w:rFonts w:cs="Mangal"/>
        </w:rPr>
        <w:commentReference w:id="974"/>
      </w:r>
      <w:del w:id="976" w:author="Weyrich, Alexandra" w:date="2018-05-29T15:19:00Z">
        <w:r w:rsidDel="005A37FA">
          <w:rPr>
            <w:rFonts w:ascii="Times New Roman" w:hAnsi="Times New Roman"/>
          </w:rPr>
          <w:delText>were observed for each section</w:delText>
        </w:r>
      </w:del>
      <w:r>
        <w:rPr>
          <w:rFonts w:ascii="Times New Roman" w:hAnsi="Times New Roman"/>
        </w:rPr>
        <w:t xml:space="preserve">, and infiltration </w:t>
      </w:r>
      <w:del w:id="977" w:author="xx" w:date="2018-06-24T19:02:00Z">
        <w:r w:rsidDel="00F91187">
          <w:rPr>
            <w:rFonts w:ascii="Times New Roman" w:hAnsi="Times New Roman"/>
          </w:rPr>
          <w:delText>was characterized as</w:delText>
        </w:r>
      </w:del>
      <w:ins w:id="978" w:author="xx" w:date="2018-06-24T19:02:00Z">
        <w:r w:rsidR="00F91187">
          <w:rPr>
            <w:rFonts w:ascii="Times New Roman" w:hAnsi="Times New Roman"/>
          </w:rPr>
          <w:t>revealed</w:t>
        </w:r>
      </w:ins>
      <w:r>
        <w:rPr>
          <w:rFonts w:ascii="Times New Roman" w:hAnsi="Times New Roman"/>
        </w:rPr>
        <w:t xml:space="preserve"> a mixture </w:t>
      </w:r>
      <w:ins w:id="979" w:author="Weyrich, Alexandra" w:date="2018-05-29T14:47:00Z">
        <w:r w:rsidR="005527E5">
          <w:rPr>
            <w:rFonts w:ascii="Times New Roman" w:hAnsi="Times New Roman"/>
          </w:rPr>
          <w:t xml:space="preserve">of </w:t>
        </w:r>
      </w:ins>
      <w:commentRangeStart w:id="980"/>
      <w:r>
        <w:rPr>
          <w:rFonts w:ascii="Times New Roman" w:hAnsi="Times New Roman"/>
        </w:rPr>
        <w:t xml:space="preserve">mononuclear and </w:t>
      </w:r>
      <w:del w:id="981" w:author="xx" w:date="2018-06-24T16:33:00Z">
        <w:r w:rsidDel="00D92056">
          <w:rPr>
            <w:rFonts w:ascii="Times New Roman" w:hAnsi="Times New Roman"/>
          </w:rPr>
          <w:delText xml:space="preserve">granulocytic </w:delText>
        </w:r>
      </w:del>
      <w:commentRangeEnd w:id="980"/>
      <w:r w:rsidR="00D07E93">
        <w:rPr>
          <w:rStyle w:val="Kommentarzeichen"/>
          <w:rFonts w:cs="Mangal"/>
        </w:rPr>
        <w:lastRenderedPageBreak/>
        <w:commentReference w:id="980"/>
      </w:r>
      <w:r>
        <w:rPr>
          <w:rFonts w:ascii="Times New Roman" w:hAnsi="Times New Roman"/>
        </w:rPr>
        <w:t>cells. A numerical score was assigned to each section</w:t>
      </w:r>
      <w:ins w:id="982" w:author="Weyrich, Alexandra" w:date="2018-05-29T15:20:00Z">
        <w:r w:rsidR="005A37FA">
          <w:rPr>
            <w:rFonts w:ascii="Times New Roman" w:hAnsi="Times New Roman"/>
          </w:rPr>
          <w:t xml:space="preserve"> </w:t>
        </w:r>
        <w:del w:id="983" w:author="xx" w:date="2018-06-24T16:40:00Z">
          <w:r w:rsidR="005A37FA" w:rsidDel="00D766D8">
            <w:rPr>
              <w:rFonts w:ascii="Times New Roman" w:hAnsi="Times New Roman"/>
            </w:rPr>
            <w:delText>(</w:delText>
          </w:r>
        </w:del>
        <w:r w:rsidR="005A37FA">
          <w:rPr>
            <w:rFonts w:ascii="Times New Roman" w:hAnsi="Times New Roman"/>
          </w:rPr>
          <w:t xml:space="preserve">by averaging </w:t>
        </w:r>
        <w:del w:id="984" w:author="xx" w:date="2018-06-24T19:03:00Z">
          <w:r w:rsidR="005A37FA" w:rsidDel="00F91187">
            <w:rPr>
              <w:rFonts w:ascii="Times New Roman" w:hAnsi="Times New Roman"/>
            </w:rPr>
            <w:delText>the</w:delText>
          </w:r>
        </w:del>
      </w:ins>
      <w:ins w:id="985" w:author="xx" w:date="2018-06-24T16:40:00Z">
        <w:r w:rsidR="00D766D8">
          <w:rPr>
            <w:rFonts w:ascii="Times New Roman" w:hAnsi="Times New Roman"/>
          </w:rPr>
          <w:t>three low magnification</w:t>
        </w:r>
      </w:ins>
      <w:ins w:id="986" w:author="Weyrich, Alexandra" w:date="2018-05-29T15:20:00Z">
        <w:r w:rsidR="005A37FA">
          <w:rPr>
            <w:rFonts w:ascii="Times New Roman" w:hAnsi="Times New Roman"/>
          </w:rPr>
          <w:t xml:space="preserve"> fields</w:t>
        </w:r>
      </w:ins>
      <w:ins w:id="987" w:author="Weyrich, Alexandra" w:date="2018-05-29T15:22:00Z">
        <w:del w:id="988" w:author="xx" w:date="2018-06-24T16:40:00Z">
          <w:r w:rsidR="00416554" w:rsidDel="00D766D8">
            <w:rPr>
              <w:rFonts w:ascii="Times New Roman" w:hAnsi="Times New Roman"/>
            </w:rPr>
            <w:delText>(?)</w:delText>
          </w:r>
        </w:del>
      </w:ins>
      <w:ins w:id="989" w:author="Weyrich, Alexandra" w:date="2018-05-29T15:20:00Z">
        <w:del w:id="990" w:author="xx" w:date="2018-06-24T16:40:00Z">
          <w:r w:rsidR="005A37FA" w:rsidDel="00D766D8">
            <w:rPr>
              <w:rFonts w:ascii="Times New Roman" w:hAnsi="Times New Roman"/>
            </w:rPr>
            <w:delText>)</w:delText>
          </w:r>
        </w:del>
      </w:ins>
      <w:r>
        <w:rPr>
          <w:rFonts w:ascii="Times New Roman" w:hAnsi="Times New Roman"/>
        </w:rPr>
        <w:t>. For each infection group and, values are reported for three mice.</w:t>
      </w:r>
    </w:p>
    <w:p w14:paraId="19DDDB74" w14:textId="77777777" w:rsidR="007D75FA" w:rsidRDefault="007D75FA" w:rsidP="00ED6157">
      <w:pPr>
        <w:pStyle w:val="Textkrper"/>
        <w:spacing w:line="360" w:lineRule="auto"/>
        <w:jc w:val="both"/>
        <w:rPr>
          <w:rFonts w:ascii="Times New Roman" w:hAnsi="Times New Roman"/>
        </w:rPr>
      </w:pPr>
    </w:p>
    <w:p w14:paraId="6F38BFAA" w14:textId="77777777" w:rsidR="007D75FA" w:rsidRDefault="00132A20" w:rsidP="00ED6157">
      <w:pPr>
        <w:tabs>
          <w:tab w:val="left" w:pos="6382"/>
        </w:tabs>
        <w:spacing w:before="57" w:after="57" w:line="360" w:lineRule="auto"/>
        <w:jc w:val="both"/>
        <w:rPr>
          <w:rFonts w:ascii="Times New Roman" w:hAnsi="Times New Roman"/>
          <w:b/>
          <w:bCs/>
          <w:color w:val="000000"/>
          <w:sz w:val="28"/>
          <w:szCs w:val="28"/>
        </w:rPr>
      </w:pPr>
      <w:r>
        <w:rPr>
          <w:rFonts w:ascii="Times New Roman" w:hAnsi="Times New Roman"/>
          <w:b/>
          <w:bCs/>
          <w:color w:val="000000"/>
          <w:sz w:val="28"/>
          <w:szCs w:val="28"/>
        </w:rPr>
        <w:t>Discussion</w:t>
      </w:r>
    </w:p>
    <w:p w14:paraId="6F1DC462" w14:textId="129451A7" w:rsidR="007D75FA" w:rsidRDefault="00132A20" w:rsidP="00ED6157">
      <w:pPr>
        <w:spacing w:line="360" w:lineRule="auto"/>
        <w:jc w:val="both"/>
        <w:rPr>
          <w:rFonts w:hint="eastAsia"/>
        </w:rPr>
      </w:pPr>
      <w:commentRangeStart w:id="991"/>
      <w:del w:id="992" w:author="xx" w:date="2018-06-24T19:41:00Z">
        <w:r w:rsidDel="00534D96">
          <w:rPr>
            <w:rStyle w:val="Hervorhebung"/>
            <w:rFonts w:ascii="Times New Roman" w:hAnsi="Times New Roman"/>
            <w:i w:val="0"/>
            <w:iCs w:val="0"/>
            <w:color w:val="222222"/>
          </w:rPr>
          <w:delText xml:space="preserve">We evaluated </w:delText>
        </w:r>
      </w:del>
      <w:ins w:id="993" w:author="xx" w:date="2018-06-24T19:42:00Z">
        <w:r w:rsidR="00534D96">
          <w:rPr>
            <w:rStyle w:val="Hervorhebung"/>
            <w:rFonts w:ascii="Times New Roman" w:hAnsi="Times New Roman"/>
            <w:i w:val="0"/>
            <w:iCs w:val="0"/>
            <w:color w:val="222222"/>
          </w:rPr>
          <w:t>I</w:t>
        </w:r>
      </w:ins>
      <w:del w:id="994" w:author="xx" w:date="2018-06-24T19:42:00Z">
        <w:r w:rsidDel="00534D96">
          <w:rPr>
            <w:rStyle w:val="Hervorhebung"/>
            <w:rFonts w:ascii="Times New Roman" w:hAnsi="Times New Roman"/>
            <w:i w:val="0"/>
            <w:iCs w:val="0"/>
            <w:color w:val="222222"/>
          </w:rPr>
          <w:delText>i</w:delText>
        </w:r>
      </w:del>
      <w:r>
        <w:rPr>
          <w:rStyle w:val="Hervorhebung"/>
          <w:rFonts w:ascii="Times New Roman" w:hAnsi="Times New Roman"/>
          <w:i w:val="0"/>
          <w:iCs w:val="0"/>
          <w:color w:val="222222"/>
        </w:rPr>
        <w:t xml:space="preserve">n the present study </w:t>
      </w:r>
      <w:ins w:id="995" w:author="xx" w:date="2018-06-24T19:42:00Z">
        <w:r w:rsidR="00534D96">
          <w:rPr>
            <w:rStyle w:val="Hervorhebung"/>
            <w:rFonts w:ascii="Times New Roman" w:hAnsi="Times New Roman"/>
            <w:i w:val="0"/>
            <w:iCs w:val="0"/>
            <w:color w:val="222222"/>
          </w:rPr>
          <w:t>w</w:t>
        </w:r>
      </w:ins>
      <w:ins w:id="996" w:author="xx" w:date="2018-06-24T19:41:00Z">
        <w:r w:rsidR="00534D96">
          <w:rPr>
            <w:rStyle w:val="Hervorhebung"/>
            <w:rFonts w:ascii="Times New Roman" w:hAnsi="Times New Roman"/>
            <w:i w:val="0"/>
            <w:iCs w:val="0"/>
            <w:color w:val="222222"/>
          </w:rPr>
          <w:t xml:space="preserve">e evaluated </w:t>
        </w:r>
      </w:ins>
      <w:del w:id="997" w:author="xx" w:date="2018-06-24T19:42:00Z">
        <w:r w:rsidDel="00534D96">
          <w:rPr>
            <w:rStyle w:val="Hervorhebung"/>
            <w:rFonts w:ascii="Times New Roman" w:hAnsi="Times New Roman"/>
            <w:i w:val="0"/>
            <w:iCs w:val="0"/>
            <w:color w:val="222222"/>
          </w:rPr>
          <w:delText xml:space="preserve">how </w:delText>
        </w:r>
      </w:del>
      <w:ins w:id="998" w:author="xx" w:date="2018-06-24T19:42:00Z">
        <w:r w:rsidR="00534D96">
          <w:rPr>
            <w:rStyle w:val="Hervorhebung"/>
            <w:rFonts w:ascii="Times New Roman" w:hAnsi="Times New Roman"/>
            <w:i w:val="0"/>
            <w:iCs w:val="0"/>
            <w:color w:val="222222"/>
          </w:rPr>
          <w:t xml:space="preserve">whether </w:t>
        </w:r>
      </w:ins>
      <w:r>
        <w:rPr>
          <w:rStyle w:val="Hervorhebung"/>
          <w:rFonts w:ascii="Times New Roman" w:hAnsi="Times New Roman"/>
          <w:i w:val="0"/>
          <w:iCs w:val="0"/>
        </w:rPr>
        <w:t>wild</w:t>
      </w:r>
      <w:ins w:id="999" w:author="Weyrich, Alexandra" w:date="2018-05-29T14:51:00Z">
        <w:r w:rsidR="00BD32CE">
          <w:rPr>
            <w:rStyle w:val="Hervorhebung"/>
            <w:rFonts w:ascii="Times New Roman" w:hAnsi="Times New Roman"/>
            <w:i w:val="0"/>
            <w:iCs w:val="0"/>
          </w:rPr>
          <w:t>-</w:t>
        </w:r>
      </w:ins>
      <w:del w:id="1000" w:author="Weyrich, Alexandra" w:date="2018-05-29T14:51:00Z">
        <w:r w:rsidDel="00BD32CE">
          <w:rPr>
            <w:rStyle w:val="Hervorhebung"/>
            <w:rFonts w:ascii="Times New Roman" w:hAnsi="Times New Roman"/>
            <w:i w:val="0"/>
            <w:iCs w:val="0"/>
          </w:rPr>
          <w:delText xml:space="preserve"> </w:delText>
        </w:r>
      </w:del>
      <w:r>
        <w:rPr>
          <w:rStyle w:val="Hervorhebung"/>
          <w:rFonts w:ascii="Times New Roman" w:hAnsi="Times New Roman"/>
          <w:i w:val="0"/>
          <w:iCs w:val="0"/>
        </w:rPr>
        <w:t xml:space="preserve">derived isolates of </w:t>
      </w:r>
      <w:r>
        <w:rPr>
          <w:rStyle w:val="Hervorhebung"/>
          <w:rFonts w:ascii="Times New Roman" w:hAnsi="Times New Roman"/>
        </w:rPr>
        <w:t>Eimeria</w:t>
      </w:r>
      <w:r>
        <w:rPr>
          <w:rStyle w:val="Hervorhebung"/>
          <w:rFonts w:ascii="Times New Roman" w:hAnsi="Times New Roman"/>
          <w:i w:val="0"/>
          <w:iCs w:val="0"/>
        </w:rPr>
        <w:t xml:space="preserve"> spp. </w:t>
      </w:r>
      <w:r>
        <w:rPr>
          <w:rStyle w:val="Hervorhebung"/>
          <w:rFonts w:ascii="Times New Roman" w:hAnsi="Times New Roman"/>
          <w:i w:val="0"/>
          <w:iCs w:val="0"/>
          <w:color w:val="222222"/>
        </w:rPr>
        <w:t xml:space="preserve">differ in infection dynamics, </w:t>
      </w:r>
      <w:del w:id="1001" w:author="xx" w:date="2018-06-24T19:42:00Z">
        <w:r w:rsidDel="005245E7">
          <w:rPr>
            <w:rStyle w:val="Hervorhebung"/>
            <w:rFonts w:ascii="Times New Roman" w:hAnsi="Times New Roman"/>
            <w:i w:val="0"/>
            <w:iCs w:val="0"/>
            <w:color w:val="222222"/>
          </w:rPr>
          <w:delText xml:space="preserve">in </w:delText>
        </w:r>
      </w:del>
      <w:r>
        <w:rPr>
          <w:rStyle w:val="Hervorhebung"/>
          <w:rFonts w:ascii="Times New Roman" w:hAnsi="Times New Roman"/>
          <w:i w:val="0"/>
          <w:iCs w:val="0"/>
          <w:color w:val="222222"/>
        </w:rPr>
        <w:t>the immune reactions and in the patholog</w:t>
      </w:r>
      <w:ins w:id="1002" w:author="xx" w:date="2018-06-24T19:42:00Z">
        <w:r w:rsidR="005245E7">
          <w:rPr>
            <w:rStyle w:val="Hervorhebung"/>
            <w:rFonts w:ascii="Times New Roman" w:hAnsi="Times New Roman"/>
            <w:i w:val="0"/>
            <w:iCs w:val="0"/>
            <w:color w:val="222222"/>
          </w:rPr>
          <w:t>ical changes</w:t>
        </w:r>
      </w:ins>
      <w:del w:id="1003" w:author="xx" w:date="2018-06-24T19:42:00Z">
        <w:r w:rsidDel="005245E7">
          <w:rPr>
            <w:rStyle w:val="Hervorhebung"/>
            <w:rFonts w:ascii="Times New Roman" w:hAnsi="Times New Roman"/>
            <w:i w:val="0"/>
            <w:iCs w:val="0"/>
            <w:color w:val="222222"/>
          </w:rPr>
          <w:delText>y</w:delText>
        </w:r>
      </w:del>
      <w:r>
        <w:rPr>
          <w:rStyle w:val="Hervorhebung"/>
          <w:rFonts w:ascii="Times New Roman" w:hAnsi="Times New Roman"/>
          <w:i w:val="0"/>
          <w:iCs w:val="0"/>
          <w:color w:val="222222"/>
        </w:rPr>
        <w:t xml:space="preserve"> they induce from those of </w:t>
      </w:r>
      <w:r>
        <w:rPr>
          <w:rStyle w:val="Hervorhebung"/>
          <w:rFonts w:ascii="Times New Roman" w:hAnsi="Times New Roman"/>
          <w:color w:val="222222"/>
        </w:rPr>
        <w:t xml:space="preserve">Eimeria falciformis </w:t>
      </w:r>
      <w:r>
        <w:rPr>
          <w:rStyle w:val="Hervorhebung"/>
          <w:rFonts w:ascii="Times New Roman" w:hAnsi="Times New Roman"/>
          <w:i w:val="0"/>
          <w:iCs w:val="0"/>
          <w:color w:val="222222"/>
        </w:rPr>
        <w:t xml:space="preserve">BayerHaberkorn </w:t>
      </w:r>
      <w:bookmarkStart w:id="1004" w:name="__UnoMark__10568_2905672918"/>
      <w:r>
        <w:rPr>
          <w:rStyle w:val="Hervorhebung"/>
          <w:rFonts w:ascii="Times New Roman" w:hAnsi="Times New Roman"/>
          <w:i w:val="0"/>
          <w:iCs w:val="0"/>
          <w:color w:val="222222"/>
        </w:rPr>
        <w:t>(Haberkorn, 1970)</w:t>
      </w:r>
      <w:bookmarkEnd w:id="1004"/>
      <w:r>
        <w:rPr>
          <w:rStyle w:val="Hervorhebung"/>
          <w:rFonts w:ascii="Times New Roman" w:hAnsi="Times New Roman"/>
          <w:i w:val="0"/>
          <w:iCs w:val="0"/>
          <w:color w:val="222222"/>
        </w:rPr>
        <w:t>,</w:t>
      </w:r>
      <w:ins w:id="1005" w:author="Weyrich, Alexandra" w:date="2018-05-29T14:51:00Z">
        <w:r w:rsidR="00BD32CE">
          <w:rPr>
            <w:rStyle w:val="Hervorhebung"/>
            <w:rFonts w:ascii="Times New Roman" w:hAnsi="Times New Roman"/>
            <w:i w:val="0"/>
            <w:iCs w:val="0"/>
            <w:color w:val="222222"/>
          </w:rPr>
          <w:t xml:space="preserve"> </w:t>
        </w:r>
      </w:ins>
      <w:r>
        <w:rPr>
          <w:rStyle w:val="Hervorhebung"/>
          <w:rFonts w:ascii="Times New Roman" w:hAnsi="Times New Roman"/>
          <w:i w:val="0"/>
          <w:iCs w:val="0"/>
          <w:color w:val="222222"/>
        </w:rPr>
        <w:t>a classical laboratory isolate</w:t>
      </w:r>
      <w:r>
        <w:rPr>
          <w:rStyle w:val="Hervorhebung"/>
          <w:rFonts w:ascii="Times New Roman" w:hAnsi="Times New Roman"/>
          <w:i w:val="0"/>
          <w:iCs w:val="0"/>
        </w:rPr>
        <w:t xml:space="preserve">. </w:t>
      </w:r>
      <w:del w:id="1006" w:author="Weyrich, Alexandra" w:date="2018-05-29T14:51:00Z">
        <w:r w:rsidDel="00BD32CE">
          <w:rPr>
            <w:rStyle w:val="Hervorhebung"/>
            <w:rFonts w:ascii="Times New Roman" w:hAnsi="Times New Roman"/>
            <w:i w:val="0"/>
            <w:iCs w:val="0"/>
          </w:rPr>
          <w:delText xml:space="preserve"> </w:delText>
        </w:r>
      </w:del>
      <w:r>
        <w:rPr>
          <w:rStyle w:val="Hervorhebung"/>
          <w:rFonts w:ascii="Times New Roman" w:hAnsi="Times New Roman"/>
          <w:i w:val="0"/>
          <w:iCs w:val="0"/>
        </w:rPr>
        <w:t xml:space="preserve">We found differences in parasite reproduction dynamics between </w:t>
      </w:r>
      <w:r>
        <w:rPr>
          <w:rStyle w:val="Hervorhebung"/>
          <w:rFonts w:ascii="Times New Roman" w:hAnsi="Times New Roman"/>
        </w:rPr>
        <w:t>Eimeria</w:t>
      </w:r>
      <w:r>
        <w:rPr>
          <w:rStyle w:val="Hervorhebung"/>
          <w:rFonts w:ascii="Times New Roman" w:hAnsi="Times New Roman"/>
          <w:i w:val="0"/>
          <w:iCs w:val="0"/>
        </w:rPr>
        <w:t xml:space="preserve"> species (</w:t>
      </w:r>
      <w:r>
        <w:rPr>
          <w:rStyle w:val="Hervorhebung"/>
          <w:rFonts w:ascii="Times New Roman" w:hAnsi="Times New Roman"/>
        </w:rPr>
        <w:t>E. falciformis</w:t>
      </w:r>
      <w:r>
        <w:rPr>
          <w:rStyle w:val="Hervorhebung"/>
          <w:rFonts w:ascii="Times New Roman" w:hAnsi="Times New Roman"/>
          <w:i w:val="0"/>
          <w:iCs w:val="0"/>
        </w:rPr>
        <w:t xml:space="preserve"> vs. </w:t>
      </w:r>
      <w:r>
        <w:rPr>
          <w:rStyle w:val="Hervorhebung"/>
          <w:rFonts w:ascii="Times New Roman" w:hAnsi="Times New Roman"/>
        </w:rPr>
        <w:t>E. ferrisi</w:t>
      </w:r>
      <w:r>
        <w:rPr>
          <w:rStyle w:val="Hervorhebung"/>
          <w:rFonts w:ascii="Times New Roman" w:hAnsi="Times New Roman"/>
          <w:i w:val="0"/>
          <w:iCs w:val="0"/>
        </w:rPr>
        <w:t xml:space="preserve">). While such differences between species are expected, we also found differences between </w:t>
      </w:r>
      <w:r>
        <w:rPr>
          <w:rStyle w:val="Hervorhebung"/>
          <w:rFonts w:ascii="Times New Roman" w:hAnsi="Times New Roman"/>
          <w:i w:val="0"/>
          <w:iCs w:val="0"/>
          <w:color w:val="222222"/>
        </w:rPr>
        <w:t xml:space="preserve">wild derived isolates of </w:t>
      </w:r>
      <w:r>
        <w:rPr>
          <w:rStyle w:val="Hervorhebung"/>
          <w:rFonts w:ascii="Times New Roman" w:hAnsi="Times New Roman"/>
          <w:bCs/>
          <w:color w:val="000000"/>
        </w:rPr>
        <w:t>E. falciformis</w:t>
      </w:r>
      <w:r>
        <w:rPr>
          <w:rStyle w:val="Hervorhebung"/>
          <w:rFonts w:ascii="Times New Roman" w:hAnsi="Times New Roman"/>
          <w:i w:val="0"/>
          <w:iCs w:val="0"/>
          <w:color w:val="222222"/>
        </w:rPr>
        <w:t xml:space="preserve"> and the laboratory isolate of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The</w:t>
      </w:r>
      <w:r>
        <w:rPr>
          <w:rStyle w:val="Hervorhebung"/>
          <w:rFonts w:ascii="Times New Roman" w:hAnsi="Times New Roman"/>
          <w:i w:val="0"/>
          <w:iCs w:val="0"/>
        </w:rPr>
        <w:t xml:space="preserve"> laboratory isolate of </w:t>
      </w:r>
      <w:r>
        <w:rPr>
          <w:rStyle w:val="Hervorhebung"/>
          <w:rFonts w:ascii="Times New Roman" w:hAnsi="Times New Roman"/>
        </w:rPr>
        <w:t>E. falciformis</w:t>
      </w:r>
      <w:r>
        <w:rPr>
          <w:rStyle w:val="Hervorhebung"/>
          <w:rFonts w:ascii="Times New Roman" w:hAnsi="Times New Roman"/>
          <w:i w:val="0"/>
          <w:iCs w:val="0"/>
        </w:rPr>
        <w:t xml:space="preserve"> induces </w:t>
      </w:r>
      <w:del w:id="1007" w:author="xx" w:date="2018-06-24T19:43:00Z">
        <w:r w:rsidDel="005245E7">
          <w:rPr>
            <w:rStyle w:val="Hervorhebung"/>
            <w:rFonts w:ascii="Times New Roman" w:hAnsi="Times New Roman"/>
            <w:i w:val="0"/>
            <w:iCs w:val="0"/>
          </w:rPr>
          <w:delText xml:space="preserve">be </w:delText>
        </w:r>
      </w:del>
      <w:ins w:id="1008" w:author="xx" w:date="2018-06-24T19:43:00Z">
        <w:r w:rsidR="005245E7">
          <w:rPr>
            <w:rStyle w:val="Hervorhebung"/>
            <w:rFonts w:ascii="Times New Roman" w:hAnsi="Times New Roman"/>
            <w:i w:val="0"/>
            <w:iCs w:val="0"/>
          </w:rPr>
          <w:t xml:space="preserve">relatively </w:t>
        </w:r>
      </w:ins>
      <w:r>
        <w:rPr>
          <w:rStyle w:val="Hervorhebung"/>
          <w:rFonts w:ascii="Times New Roman" w:hAnsi="Times New Roman"/>
          <w:i w:val="0"/>
          <w:iCs w:val="0"/>
        </w:rPr>
        <w:t>stronger immune reactions and patholog</w:t>
      </w:r>
      <w:ins w:id="1009" w:author="xx" w:date="2018-06-24T16:42:00Z">
        <w:r w:rsidR="003856BD">
          <w:rPr>
            <w:rStyle w:val="Hervorhebung"/>
            <w:rFonts w:ascii="Times New Roman" w:hAnsi="Times New Roman"/>
            <w:i w:val="0"/>
            <w:iCs w:val="0"/>
          </w:rPr>
          <w:t>ic changes</w:t>
        </w:r>
      </w:ins>
      <w:del w:id="1010" w:author="xx" w:date="2018-06-24T16:42:00Z">
        <w:r w:rsidDel="003856BD">
          <w:rPr>
            <w:rStyle w:val="Hervorhebung"/>
            <w:rFonts w:ascii="Times New Roman" w:hAnsi="Times New Roman"/>
            <w:i w:val="0"/>
            <w:iCs w:val="0"/>
          </w:rPr>
          <w:delText>y</w:delText>
        </w:r>
      </w:del>
      <w:r>
        <w:rPr>
          <w:rStyle w:val="Hervorhebung"/>
          <w:rFonts w:ascii="Times New Roman" w:hAnsi="Times New Roman"/>
          <w:i w:val="0"/>
          <w:iCs w:val="0"/>
        </w:rPr>
        <w:t xml:space="preserve"> in NMRI mice </w:t>
      </w:r>
      <w:del w:id="1011" w:author="Weyrich, Alexandra" w:date="2018-05-29T14:53:00Z">
        <w:r w:rsidDel="00BD32CE">
          <w:rPr>
            <w:rStyle w:val="Hervorhebung"/>
            <w:rFonts w:ascii="Times New Roman" w:hAnsi="Times New Roman"/>
            <w:i w:val="0"/>
            <w:iCs w:val="0"/>
          </w:rPr>
          <w:delText xml:space="preserve">by </w:delText>
        </w:r>
      </w:del>
      <w:r>
        <w:rPr>
          <w:rStyle w:val="Hervorhebung"/>
          <w:rFonts w:ascii="Times New Roman" w:hAnsi="Times New Roman"/>
          <w:i w:val="0"/>
          <w:iCs w:val="0"/>
        </w:rPr>
        <w:t xml:space="preserve">than </w:t>
      </w:r>
      <w:del w:id="1012" w:author="Weyrich, Alexandra" w:date="2018-05-29T14:53:00Z">
        <w:r w:rsidDel="00BD32CE">
          <w:rPr>
            <w:rStyle w:val="Hervorhebung"/>
            <w:rFonts w:ascii="Times New Roman" w:hAnsi="Times New Roman"/>
            <w:i w:val="0"/>
            <w:iCs w:val="0"/>
          </w:rPr>
          <w:delText xml:space="preserve">wild </w:delText>
        </w:r>
      </w:del>
      <w:ins w:id="1013" w:author="Weyrich, Alexandra" w:date="2018-05-29T14:53:00Z">
        <w:r w:rsidR="00BD32CE">
          <w:rPr>
            <w:rStyle w:val="Hervorhebung"/>
            <w:rFonts w:ascii="Times New Roman" w:hAnsi="Times New Roman"/>
            <w:i w:val="0"/>
            <w:iCs w:val="0"/>
          </w:rPr>
          <w:t>wild-</w:t>
        </w:r>
      </w:ins>
      <w:r>
        <w:rPr>
          <w:rStyle w:val="Hervorhebung"/>
          <w:rFonts w:ascii="Times New Roman" w:hAnsi="Times New Roman"/>
          <w:i w:val="0"/>
          <w:iCs w:val="0"/>
        </w:rPr>
        <w:t xml:space="preserve">derived isolates of both </w:t>
      </w:r>
      <w:r>
        <w:rPr>
          <w:rStyle w:val="Hervorhebung"/>
          <w:rFonts w:ascii="Times New Roman" w:hAnsi="Times New Roman"/>
        </w:rPr>
        <w:t>E. ferrisi</w:t>
      </w:r>
      <w:r>
        <w:rPr>
          <w:rStyle w:val="Hervorhebung"/>
          <w:rFonts w:ascii="Times New Roman" w:hAnsi="Times New Roman"/>
          <w:i w:val="0"/>
          <w:iCs w:val="0"/>
        </w:rPr>
        <w:t xml:space="preserve"> and </w:t>
      </w:r>
      <w:r>
        <w:rPr>
          <w:rStyle w:val="Hervorhebung"/>
          <w:rFonts w:ascii="Times New Roman" w:hAnsi="Times New Roman"/>
        </w:rPr>
        <w:t>E. falciformis</w:t>
      </w:r>
      <w:r>
        <w:rPr>
          <w:rStyle w:val="Hervorhebung"/>
          <w:rFonts w:ascii="Times New Roman" w:hAnsi="Times New Roman"/>
          <w:i w:val="0"/>
          <w:iCs w:val="0"/>
        </w:rPr>
        <w:t>.</w:t>
      </w:r>
      <w:commentRangeEnd w:id="991"/>
      <w:r w:rsidR="00501C26">
        <w:rPr>
          <w:rStyle w:val="Kommentarzeichen"/>
          <w:rFonts w:cs="Mangal"/>
        </w:rPr>
        <w:commentReference w:id="991"/>
      </w:r>
    </w:p>
    <w:p w14:paraId="6403C588" w14:textId="0C13755C" w:rsidR="007D75FA" w:rsidRDefault="00132A20" w:rsidP="00ED6157">
      <w:pPr>
        <w:spacing w:line="360" w:lineRule="auto"/>
        <w:jc w:val="both"/>
        <w:rPr>
          <w:rFonts w:hint="eastAsia"/>
        </w:rPr>
      </w:pPr>
      <w:r>
        <w:rPr>
          <w:rStyle w:val="Hervorhebung"/>
          <w:rFonts w:ascii="Times New Roman" w:hAnsi="Times New Roman"/>
          <w:bCs/>
          <w:i w:val="0"/>
          <w:iCs w:val="0"/>
          <w:color w:val="000000"/>
        </w:rPr>
        <w:t xml:space="preserve">Between the two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isolates we observed only slight differences in the length of the pre-patent period (time until oocyst shedding, starting at 6 </w:t>
      </w:r>
      <w:r>
        <w:rPr>
          <w:rStyle w:val="Hervorhebung"/>
          <w:rFonts w:ascii="Times New Roman" w:hAnsi="Times New Roman"/>
          <w:bCs/>
          <w:color w:val="000000"/>
        </w:rPr>
        <w:t>v</w:t>
      </w:r>
      <w:ins w:id="1014" w:author="Weyrich, Alexandra" w:date="2018-05-29T15:23:00Z">
        <w:r w:rsidR="00501C26">
          <w:rPr>
            <w:rStyle w:val="Hervorhebung"/>
            <w:rFonts w:ascii="Times New Roman" w:hAnsi="Times New Roman"/>
            <w:bCs/>
            <w:color w:val="000000"/>
          </w:rPr>
          <w:t>s.</w:t>
        </w:r>
      </w:ins>
      <w:del w:id="1015" w:author="Weyrich, Alexandra" w:date="2018-05-29T15:23:00Z">
        <w:r w:rsidDel="00501C26">
          <w:rPr>
            <w:rStyle w:val="Hervorhebung"/>
            <w:rFonts w:ascii="Times New Roman" w:hAnsi="Times New Roman"/>
            <w:bCs/>
            <w:color w:val="000000"/>
          </w:rPr>
          <w:delText>ersus</w:delText>
        </w:r>
      </w:del>
      <w:r>
        <w:rPr>
          <w:rStyle w:val="Hervorhebung"/>
          <w:rFonts w:ascii="Times New Roman" w:hAnsi="Times New Roman"/>
          <w:bCs/>
          <w:i w:val="0"/>
          <w:iCs w:val="0"/>
          <w:color w:val="000000"/>
        </w:rPr>
        <w:t xml:space="preserve"> 7 dpi). T</w:t>
      </w:r>
      <w:r>
        <w:rPr>
          <w:rStyle w:val="Hervorhebung"/>
          <w:rFonts w:ascii="Times New Roman" w:hAnsi="Times New Roman"/>
          <w:i w:val="0"/>
          <w:iCs w:val="0"/>
        </w:rPr>
        <w:t>h</w:t>
      </w:r>
      <w:ins w:id="1016" w:author="Weyrich, Alexandra" w:date="2018-05-29T16:07:00Z">
        <w:r w:rsidR="00DE3396">
          <w:rPr>
            <w:rStyle w:val="Hervorhebung"/>
            <w:rFonts w:ascii="Times New Roman" w:hAnsi="Times New Roman"/>
            <w:i w:val="0"/>
            <w:iCs w:val="0"/>
          </w:rPr>
          <w:t xml:space="preserve">ese results are </w:t>
        </w:r>
      </w:ins>
      <w:del w:id="1017" w:author="Weyrich, Alexandra" w:date="2018-05-29T16:07:00Z">
        <w:r w:rsidDel="00DE3396">
          <w:rPr>
            <w:rStyle w:val="Hervorhebung"/>
            <w:rFonts w:ascii="Times New Roman" w:hAnsi="Times New Roman"/>
            <w:i w:val="0"/>
            <w:iCs w:val="0"/>
          </w:rPr>
          <w:delText xml:space="preserve">is is </w:delText>
        </w:r>
      </w:del>
      <w:ins w:id="1018" w:author="Weyrich, Alexandra" w:date="2018-05-29T15:23:00Z">
        <w:r w:rsidR="00501C26">
          <w:rPr>
            <w:rStyle w:val="Hervorhebung"/>
            <w:rFonts w:ascii="Times New Roman" w:hAnsi="Times New Roman"/>
            <w:i w:val="0"/>
            <w:iCs w:val="0"/>
          </w:rPr>
          <w:t xml:space="preserve">in </w:t>
        </w:r>
      </w:ins>
      <w:r>
        <w:rPr>
          <w:rStyle w:val="Hervorhebung"/>
          <w:rFonts w:ascii="Times New Roman" w:hAnsi="Times New Roman"/>
          <w:i w:val="0"/>
          <w:iCs w:val="0"/>
        </w:rPr>
        <w:t>agreement with previous reports from the same host (NMRI mice) and parasite isolate</w:t>
      </w:r>
      <w:ins w:id="1019" w:author="Weyrich, Alexandra" w:date="2018-06-04T14:04:00Z">
        <w:r w:rsidR="008C59B3">
          <w:rPr>
            <w:rStyle w:val="Hervorhebung"/>
            <w:rFonts w:ascii="Times New Roman" w:hAnsi="Times New Roman"/>
            <w:i w:val="0"/>
            <w:iCs w:val="0"/>
          </w:rPr>
          <w:t>s</w:t>
        </w:r>
      </w:ins>
      <w:r>
        <w:rPr>
          <w:rStyle w:val="Hervorhebung"/>
          <w:rFonts w:ascii="Times New Roman" w:hAnsi="Times New Roman"/>
          <w:i w:val="0"/>
          <w:iCs w:val="0"/>
        </w:rPr>
        <w:t xml:space="preserve"> </w:t>
      </w:r>
      <w:bookmarkStart w:id="1020" w:name="__UnoMark__10567_2905672918"/>
      <w:r>
        <w:rPr>
          <w:rStyle w:val="Hervorhebung"/>
          <w:rFonts w:ascii="Times New Roman" w:hAnsi="Times New Roman"/>
          <w:i w:val="0"/>
          <w:iCs w:val="0"/>
        </w:rPr>
        <w:t>(Ehret et al., 2017; Schmid et al., 2014, 2012; Stange et al., 2012)</w:t>
      </w:r>
      <w:bookmarkEnd w:id="1020"/>
      <w:r>
        <w:rPr>
          <w:rStyle w:val="Hervorhebung"/>
          <w:rFonts w:ascii="Times New Roman" w:hAnsi="Times New Roman"/>
          <w:bCs/>
          <w:i w:val="0"/>
          <w:iCs w:val="0"/>
          <w:color w:val="000000"/>
        </w:rPr>
        <w:t xml:space="preserve">. The pre-patent period for the wild derived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 (7 dpi) corresponds to that reported for the parasite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var praghensis </w:t>
      </w:r>
      <w:bookmarkStart w:id="1021" w:name="__UnoMark__10566_2905672918"/>
      <w:r>
        <w:rPr>
          <w:rStyle w:val="Hervorhebung"/>
          <w:rFonts w:ascii="Times New Roman" w:hAnsi="Times New Roman"/>
          <w:bCs/>
          <w:i w:val="0"/>
          <w:iCs w:val="0"/>
          <w:color w:val="000000"/>
        </w:rPr>
        <w:t>(Kasai et al., 1991; Mesfin et al., 1978)</w:t>
      </w:r>
      <w:bookmarkEnd w:id="1021"/>
      <w:r>
        <w:rPr>
          <w:rStyle w:val="Hervorhebung"/>
          <w:rFonts w:ascii="Times New Roman" w:hAnsi="Times New Roman"/>
          <w:bCs/>
          <w:i w:val="0"/>
          <w:iCs w:val="0"/>
          <w:color w:val="000000"/>
        </w:rPr>
        <w:t xml:space="preserve">. Finally, </w:t>
      </w:r>
      <w:bookmarkStart w:id="1022" w:name="__UnoMark__10565_2905672918"/>
      <w:r>
        <w:rPr>
          <w:rStyle w:val="Hervorhebung"/>
          <w:rFonts w:ascii="Times New Roman" w:hAnsi="Times New Roman"/>
          <w:bCs/>
          <w:i w:val="0"/>
          <w:iCs w:val="0"/>
          <w:color w:val="000000"/>
        </w:rPr>
        <w:t>Mahrt and Shi (1988) and Schito et al. (1996)</w:t>
      </w:r>
      <w:bookmarkEnd w:id="1022"/>
      <w:r>
        <w:rPr>
          <w:rStyle w:val="Hervorhebung"/>
          <w:rFonts w:ascii="Times New Roman" w:hAnsi="Times New Roman"/>
          <w:bCs/>
          <w:i w:val="0"/>
          <w:iCs w:val="0"/>
          <w:color w:val="000000"/>
        </w:rPr>
        <w:t xml:space="preserve"> </w:t>
      </w:r>
      <w:del w:id="1023" w:author="Weyrich, Alexandra" w:date="2018-06-04T14:05:00Z">
        <w:r w:rsidDel="008C59B3">
          <w:rPr>
            <w:rStyle w:val="Hervorhebung"/>
            <w:rFonts w:ascii="Times New Roman" w:hAnsi="Times New Roman"/>
            <w:bCs/>
            <w:i w:val="0"/>
            <w:iCs w:val="0"/>
            <w:color w:val="000000"/>
          </w:rPr>
          <w:delText xml:space="preserve">reported </w:delText>
        </w:r>
      </w:del>
      <w:ins w:id="1024" w:author="Weyrich, Alexandra" w:date="2018-06-04T14:05:00Z">
        <w:r w:rsidR="008C59B3">
          <w:rPr>
            <w:rStyle w:val="Hervorhebung"/>
            <w:rFonts w:ascii="Times New Roman" w:hAnsi="Times New Roman"/>
            <w:bCs/>
            <w:i w:val="0"/>
            <w:iCs w:val="0"/>
            <w:color w:val="000000"/>
          </w:rPr>
          <w:t xml:space="preserve">demonstrated </w:t>
        </w:r>
      </w:ins>
      <w:r>
        <w:rPr>
          <w:rStyle w:val="Hervorhebung"/>
          <w:rFonts w:ascii="Times New Roman" w:hAnsi="Times New Roman"/>
          <w:bCs/>
          <w:i w:val="0"/>
          <w:iCs w:val="0"/>
          <w:color w:val="000000"/>
        </w:rPr>
        <w:t xml:space="preserve">slightly longer pre-patent periods for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infections (7 or 8 dpi)</w:t>
      </w:r>
      <w:ins w:id="1025" w:author="Weyrich, Alexandra" w:date="2018-06-04T14:07:00Z">
        <w:r w:rsidR="008C59B3">
          <w:rPr>
            <w:rStyle w:val="Hervorhebung"/>
            <w:rFonts w:ascii="Times New Roman" w:hAnsi="Times New Roman"/>
            <w:bCs/>
            <w:i w:val="0"/>
            <w:iCs w:val="0"/>
            <w:color w:val="000000"/>
          </w:rPr>
          <w:t>.</w:t>
        </w:r>
      </w:ins>
      <w:del w:id="1026" w:author="Weyrich, Alexandra" w:date="2018-06-04T14:08:00Z">
        <w:r w:rsidDel="008C59B3">
          <w:rPr>
            <w:rStyle w:val="Hervorhebung"/>
            <w:rFonts w:ascii="Times New Roman" w:hAnsi="Times New Roman"/>
            <w:bCs/>
            <w:i w:val="0"/>
            <w:iCs w:val="0"/>
            <w:color w:val="000000"/>
          </w:rPr>
          <w:delText xml:space="preserve"> and while </w:delText>
        </w:r>
      </w:del>
      <w:del w:id="1027" w:author="xx" w:date="2018-06-24T16:44:00Z">
        <w:r w:rsidDel="003856BD">
          <w:rPr>
            <w:rStyle w:val="Hervorhebung"/>
            <w:rFonts w:ascii="Times New Roman" w:hAnsi="Times New Roman"/>
            <w:bCs/>
            <w:i w:val="0"/>
            <w:iCs w:val="0"/>
            <w:color w:val="000000"/>
          </w:rPr>
          <w:delText>t</w:delText>
        </w:r>
      </w:del>
      <w:ins w:id="1028" w:author="Weyrich, Alexandra" w:date="2018-06-04T14:08:00Z">
        <w:del w:id="1029" w:author="xx" w:date="2018-06-24T16:44:00Z">
          <w:r w:rsidR="008C59B3" w:rsidDel="003856BD">
            <w:rPr>
              <w:rStyle w:val="Hervorhebung"/>
              <w:rFonts w:ascii="Times New Roman" w:hAnsi="Times New Roman"/>
              <w:bCs/>
              <w:i w:val="0"/>
              <w:iCs w:val="0"/>
              <w:color w:val="000000"/>
            </w:rPr>
            <w:delText>T</w:delText>
          </w:r>
        </w:del>
      </w:ins>
      <w:del w:id="1030" w:author="xx" w:date="2018-06-24T16:44:00Z">
        <w:r w:rsidDel="003856BD">
          <w:rPr>
            <w:rStyle w:val="Hervorhebung"/>
            <w:rFonts w:ascii="Times New Roman" w:hAnsi="Times New Roman"/>
            <w:bCs/>
            <w:i w:val="0"/>
            <w:iCs w:val="0"/>
            <w:color w:val="000000"/>
          </w:rPr>
          <w:delText xml:space="preserve">he first study </w:delText>
        </w:r>
        <w:commentRangeStart w:id="1031"/>
        <w:r w:rsidDel="003856BD">
          <w:rPr>
            <w:rStyle w:val="Hervorhebung"/>
            <w:rFonts w:ascii="Times New Roman" w:hAnsi="Times New Roman"/>
            <w:bCs/>
            <w:i w:val="0"/>
            <w:iCs w:val="0"/>
            <w:color w:val="000000"/>
          </w:rPr>
          <w:delText>seems</w:delText>
        </w:r>
        <w:commentRangeEnd w:id="1031"/>
        <w:r w:rsidR="008C59B3" w:rsidDel="003856BD">
          <w:rPr>
            <w:rStyle w:val="Kommentarzeichen"/>
            <w:rFonts w:cs="Mangal"/>
          </w:rPr>
          <w:commentReference w:id="1031"/>
        </w:r>
        <w:r w:rsidDel="003856BD">
          <w:rPr>
            <w:rStyle w:val="Hervorhebung"/>
            <w:rFonts w:ascii="Times New Roman" w:hAnsi="Times New Roman"/>
            <w:bCs/>
            <w:i w:val="0"/>
            <w:iCs w:val="0"/>
            <w:color w:val="000000"/>
          </w:rPr>
          <w:delText xml:space="preserve"> to have used the BayerHaberkorn isolate it is unclear for the later. </w:delText>
        </w:r>
      </w:del>
      <w:ins w:id="1032" w:author="Weyrich, Alexandra" w:date="2018-06-04T14:09:00Z">
        <w:r w:rsidR="00922954">
          <w:rPr>
            <w:rStyle w:val="Hervorhebung"/>
            <w:rFonts w:ascii="Times New Roman" w:hAnsi="Times New Roman"/>
            <w:bCs/>
            <w:i w:val="0"/>
            <w:iCs w:val="0"/>
            <w:color w:val="000000"/>
          </w:rPr>
          <w:t xml:space="preserve">In future research </w:t>
        </w:r>
      </w:ins>
      <w:del w:id="1033" w:author="Weyrich, Alexandra" w:date="2018-06-04T14:09:00Z">
        <w:r w:rsidDel="00922954">
          <w:rPr>
            <w:rStyle w:val="Hervorhebung"/>
            <w:rFonts w:ascii="Times New Roman" w:hAnsi="Times New Roman"/>
            <w:bCs/>
            <w:i w:val="0"/>
            <w:iCs w:val="0"/>
            <w:color w:val="000000"/>
          </w:rPr>
          <w:delText>W</w:delText>
        </w:r>
      </w:del>
      <w:ins w:id="1034" w:author="Weyrich, Alexandra" w:date="2018-06-04T14:09:00Z">
        <w:r w:rsidR="00922954">
          <w:rPr>
            <w:rStyle w:val="Hervorhebung"/>
            <w:rFonts w:ascii="Times New Roman" w:hAnsi="Times New Roman"/>
            <w:bCs/>
            <w:i w:val="0"/>
            <w:iCs w:val="0"/>
            <w:color w:val="000000"/>
          </w:rPr>
          <w:t>w</w:t>
        </w:r>
      </w:ins>
      <w:r>
        <w:rPr>
          <w:rStyle w:val="Hervorhebung"/>
          <w:rFonts w:ascii="Times New Roman" w:hAnsi="Times New Roman"/>
          <w:bCs/>
          <w:i w:val="0"/>
          <w:iCs w:val="0"/>
          <w:color w:val="000000"/>
        </w:rPr>
        <w:t xml:space="preserve">e </w:t>
      </w:r>
      <w:ins w:id="1035" w:author="Weyrich, Alexandra" w:date="2018-06-04T14:09:00Z">
        <w:r w:rsidR="00922954">
          <w:rPr>
            <w:rStyle w:val="Hervorhebung"/>
            <w:rFonts w:ascii="Times New Roman" w:hAnsi="Times New Roman"/>
            <w:bCs/>
            <w:i w:val="0"/>
            <w:iCs w:val="0"/>
            <w:color w:val="000000"/>
          </w:rPr>
          <w:t xml:space="preserve">recommend a </w:t>
        </w:r>
      </w:ins>
      <w:del w:id="1036" w:author="Weyrich, Alexandra" w:date="2018-06-04T14:09:00Z">
        <w:r w:rsidDel="00922954">
          <w:rPr>
            <w:rStyle w:val="Hervorhebung"/>
            <w:rFonts w:ascii="Times New Roman" w:hAnsi="Times New Roman"/>
            <w:bCs/>
            <w:i w:val="0"/>
            <w:iCs w:val="0"/>
            <w:color w:val="000000"/>
          </w:rPr>
          <w:delText xml:space="preserve">note that </w:delText>
        </w:r>
      </w:del>
      <w:del w:id="1037" w:author="Weyrich, Alexandra" w:date="2018-06-04T14:11:00Z">
        <w:r w:rsidDel="00922954">
          <w:rPr>
            <w:rStyle w:val="Hervorhebung"/>
            <w:rFonts w:ascii="Times New Roman" w:hAnsi="Times New Roman"/>
            <w:bCs/>
            <w:i w:val="0"/>
            <w:iCs w:val="0"/>
            <w:color w:val="000000"/>
          </w:rPr>
          <w:delText>isolate identity</w:delText>
        </w:r>
      </w:del>
      <w:del w:id="1038" w:author="Weyrich, Alexandra" w:date="2018-06-04T14:09:00Z">
        <w:r w:rsidDel="00922954">
          <w:rPr>
            <w:rStyle w:val="Hervorhebung"/>
            <w:rFonts w:ascii="Times New Roman" w:hAnsi="Times New Roman"/>
            <w:bCs/>
            <w:i w:val="0"/>
            <w:iCs w:val="0"/>
            <w:color w:val="000000"/>
          </w:rPr>
          <w:delText xml:space="preserve"> needs to be </w:delText>
        </w:r>
      </w:del>
      <w:del w:id="1039" w:author="Weyrich, Alexandra" w:date="2018-06-04T14:11:00Z">
        <w:r w:rsidDel="00922954">
          <w:rPr>
            <w:rStyle w:val="Hervorhebung"/>
            <w:rFonts w:ascii="Times New Roman" w:hAnsi="Times New Roman"/>
            <w:bCs/>
            <w:i w:val="0"/>
            <w:iCs w:val="0"/>
            <w:color w:val="000000"/>
          </w:rPr>
          <w:delText>more carefu</w:delText>
        </w:r>
      </w:del>
      <w:del w:id="1040" w:author="xx" w:date="2018-06-24T19:44:00Z">
        <w:r w:rsidDel="005245E7">
          <w:rPr>
            <w:rStyle w:val="Hervorhebung"/>
            <w:rFonts w:ascii="Times New Roman" w:hAnsi="Times New Roman"/>
            <w:bCs/>
            <w:i w:val="0"/>
            <w:iCs w:val="0"/>
            <w:color w:val="000000"/>
          </w:rPr>
          <w:delText>l</w:delText>
        </w:r>
      </w:del>
      <w:del w:id="1041" w:author="Weyrich, Alexandra" w:date="2018-06-04T14:11:00Z">
        <w:r w:rsidDel="00922954">
          <w:rPr>
            <w:rStyle w:val="Hervorhebung"/>
            <w:rFonts w:ascii="Times New Roman" w:hAnsi="Times New Roman"/>
            <w:bCs/>
            <w:i w:val="0"/>
            <w:iCs w:val="0"/>
            <w:color w:val="000000"/>
          </w:rPr>
          <w:delText>ly</w:delText>
        </w:r>
      </w:del>
      <w:r>
        <w:rPr>
          <w:rStyle w:val="Hervorhebung"/>
          <w:rFonts w:ascii="Times New Roman" w:hAnsi="Times New Roman"/>
          <w:bCs/>
          <w:i w:val="0"/>
          <w:iCs w:val="0"/>
          <w:color w:val="000000"/>
        </w:rPr>
        <w:t xml:space="preserve"> </w:t>
      </w:r>
      <w:ins w:id="1042" w:author="Weyrich, Alexandra" w:date="2018-06-04T14:11:00Z">
        <w:r w:rsidR="00922954">
          <w:rPr>
            <w:rStyle w:val="Hervorhebung"/>
            <w:rFonts w:ascii="Times New Roman" w:hAnsi="Times New Roman"/>
            <w:bCs/>
            <w:i w:val="0"/>
            <w:iCs w:val="0"/>
            <w:color w:val="000000"/>
          </w:rPr>
          <w:t xml:space="preserve">detailed </w:t>
        </w:r>
      </w:ins>
      <w:r>
        <w:rPr>
          <w:rStyle w:val="Hervorhebung"/>
          <w:rFonts w:ascii="Times New Roman" w:hAnsi="Times New Roman"/>
          <w:bCs/>
          <w:i w:val="0"/>
          <w:iCs w:val="0"/>
          <w:color w:val="000000"/>
        </w:rPr>
        <w:t>report</w:t>
      </w:r>
      <w:del w:id="1043" w:author="Weyrich, Alexandra" w:date="2018-06-04T14:11:00Z">
        <w:r w:rsidDel="00922954">
          <w:rPr>
            <w:rStyle w:val="Hervorhebung"/>
            <w:rFonts w:ascii="Times New Roman" w:hAnsi="Times New Roman"/>
            <w:bCs/>
            <w:i w:val="0"/>
            <w:iCs w:val="0"/>
            <w:color w:val="000000"/>
          </w:rPr>
          <w:delText xml:space="preserve">ed </w:delText>
        </w:r>
      </w:del>
      <w:del w:id="1044" w:author="Weyrich, Alexandra" w:date="2018-06-04T14:09:00Z">
        <w:r w:rsidDel="00922954">
          <w:rPr>
            <w:rStyle w:val="Hervorhebung"/>
            <w:rFonts w:ascii="Times New Roman" w:hAnsi="Times New Roman"/>
            <w:bCs/>
            <w:i w:val="0"/>
            <w:iCs w:val="0"/>
            <w:color w:val="000000"/>
          </w:rPr>
          <w:delText xml:space="preserve">in future research </w:delText>
        </w:r>
      </w:del>
      <w:ins w:id="1045" w:author="Weyrich, Alexandra" w:date="2018-06-04T14:11:00Z">
        <w:r w:rsidR="00922954">
          <w:rPr>
            <w:rStyle w:val="Hervorhebung"/>
            <w:rFonts w:ascii="Times New Roman" w:hAnsi="Times New Roman"/>
            <w:bCs/>
            <w:i w:val="0"/>
            <w:iCs w:val="0"/>
            <w:color w:val="000000"/>
          </w:rPr>
          <w:t xml:space="preserve">of </w:t>
        </w:r>
      </w:ins>
      <w:ins w:id="1046" w:author="Weyrich, Alexandra" w:date="2018-06-04T14:12:00Z">
        <w:r w:rsidR="00922954">
          <w:rPr>
            <w:rStyle w:val="Hervorhebung"/>
            <w:rFonts w:ascii="Times New Roman" w:hAnsi="Times New Roman"/>
            <w:bCs/>
            <w:i w:val="0"/>
            <w:iCs w:val="0"/>
            <w:color w:val="000000"/>
          </w:rPr>
          <w:t xml:space="preserve">Eimeria </w:t>
        </w:r>
      </w:ins>
      <w:ins w:id="1047" w:author="Weyrich, Alexandra" w:date="2018-06-04T14:11:00Z">
        <w:r w:rsidR="00922954">
          <w:rPr>
            <w:rStyle w:val="Hervorhebung"/>
            <w:rFonts w:ascii="Times New Roman" w:hAnsi="Times New Roman"/>
            <w:bCs/>
            <w:i w:val="0"/>
            <w:iCs w:val="0"/>
            <w:color w:val="000000"/>
          </w:rPr>
          <w:t>isolate identity</w:t>
        </w:r>
      </w:ins>
      <w:ins w:id="1048" w:author="Weyrich, Alexandra" w:date="2018-06-04T14:16:00Z">
        <w:r w:rsidR="00922954">
          <w:rPr>
            <w:rStyle w:val="Hervorhebung"/>
            <w:rFonts w:ascii="Times New Roman" w:hAnsi="Times New Roman"/>
            <w:bCs/>
            <w:i w:val="0"/>
            <w:iCs w:val="0"/>
            <w:color w:val="000000"/>
          </w:rPr>
          <w:t xml:space="preserve">, and a </w:t>
        </w:r>
      </w:ins>
      <w:ins w:id="1049" w:author="Weyrich, Alexandra" w:date="2018-06-04T14:15:00Z">
        <w:r w:rsidR="00922954">
          <w:rPr>
            <w:rStyle w:val="Hervorhebung"/>
            <w:rFonts w:ascii="Times New Roman" w:hAnsi="Times New Roman"/>
            <w:bCs/>
            <w:i w:val="0"/>
            <w:iCs w:val="0"/>
            <w:color w:val="000000"/>
          </w:rPr>
          <w:t xml:space="preserve">careful monitoring of </w:t>
        </w:r>
      </w:ins>
      <w:del w:id="1050" w:author="Weyrich, Alexandra" w:date="2018-06-04T14:12:00Z">
        <w:r w:rsidDel="00922954">
          <w:rPr>
            <w:rStyle w:val="Hervorhebung"/>
            <w:rFonts w:ascii="Times New Roman" w:hAnsi="Times New Roman"/>
            <w:bCs/>
            <w:i w:val="0"/>
            <w:iCs w:val="0"/>
            <w:color w:val="000000"/>
          </w:rPr>
          <w:delText>and that</w:delText>
        </w:r>
      </w:del>
      <w:del w:id="1051" w:author="Weyrich, Alexandra" w:date="2018-06-04T14:16:00Z">
        <w:r w:rsidDel="00922954">
          <w:rPr>
            <w:rStyle w:val="Hervorhebung"/>
            <w:rFonts w:ascii="Times New Roman" w:hAnsi="Times New Roman"/>
            <w:bCs/>
            <w:i w:val="0"/>
            <w:iCs w:val="0"/>
            <w:color w:val="000000"/>
          </w:rPr>
          <w:delText xml:space="preserve"> </w:delText>
        </w:r>
      </w:del>
      <w:del w:id="1052" w:author="Weyrich, Alexandra" w:date="2018-06-04T14:13:00Z">
        <w:r w:rsidDel="00922954">
          <w:rPr>
            <w:rStyle w:val="Hervorhebung"/>
            <w:rFonts w:ascii="Times New Roman" w:hAnsi="Times New Roman"/>
            <w:bCs/>
            <w:i w:val="0"/>
            <w:iCs w:val="0"/>
            <w:color w:val="000000"/>
          </w:rPr>
          <w:delText xml:space="preserve">a </w:delText>
        </w:r>
      </w:del>
      <w:del w:id="1053" w:author="Weyrich, Alexandra" w:date="2018-06-04T14:16:00Z">
        <w:r w:rsidDel="00922954">
          <w:rPr>
            <w:rStyle w:val="Hervorhebung"/>
            <w:rFonts w:ascii="Times New Roman" w:hAnsi="Times New Roman"/>
            <w:bCs/>
            <w:i w:val="0"/>
            <w:iCs w:val="0"/>
            <w:color w:val="000000"/>
          </w:rPr>
          <w:delText xml:space="preserve">slight </w:delText>
        </w:r>
      </w:del>
      <w:del w:id="1054" w:author="Weyrich, Alexandra" w:date="2018-06-04T14:20:00Z">
        <w:r w:rsidDel="001C6662">
          <w:rPr>
            <w:rStyle w:val="Hervorhebung"/>
            <w:rFonts w:ascii="Times New Roman" w:hAnsi="Times New Roman"/>
            <w:bCs/>
            <w:i w:val="0"/>
            <w:iCs w:val="0"/>
            <w:color w:val="000000"/>
          </w:rPr>
          <w:delText xml:space="preserve">difference in </w:delText>
        </w:r>
      </w:del>
      <w:ins w:id="1055" w:author="Weyrich, Alexandra" w:date="2018-06-04T14:16:00Z">
        <w:r w:rsidR="00922954">
          <w:rPr>
            <w:rStyle w:val="Hervorhebung"/>
            <w:rFonts w:ascii="Times New Roman" w:hAnsi="Times New Roman"/>
            <w:bCs/>
            <w:i w:val="0"/>
            <w:iCs w:val="0"/>
            <w:color w:val="000000"/>
          </w:rPr>
          <w:t xml:space="preserve">the </w:t>
        </w:r>
      </w:ins>
      <w:r>
        <w:rPr>
          <w:rStyle w:val="Hervorhebung"/>
          <w:rFonts w:ascii="Times New Roman" w:hAnsi="Times New Roman"/>
          <w:bCs/>
          <w:i w:val="0"/>
          <w:iCs w:val="0"/>
          <w:color w:val="000000"/>
        </w:rPr>
        <w:t xml:space="preserve">pre-patent time between two isolates of </w:t>
      </w:r>
      <w:r>
        <w:rPr>
          <w:rStyle w:val="Hervorhebung"/>
          <w:rFonts w:ascii="Times New Roman" w:hAnsi="Times New Roman"/>
          <w:bCs/>
          <w:color w:val="000000"/>
        </w:rPr>
        <w:t>E. falciformis</w:t>
      </w:r>
      <w:del w:id="1056" w:author="Weyrich, Alexandra" w:date="2018-06-04T14:17:00Z">
        <w:r w:rsidDel="00922954">
          <w:rPr>
            <w:rStyle w:val="Hervorhebung"/>
            <w:rFonts w:ascii="Times New Roman" w:hAnsi="Times New Roman"/>
            <w:bCs/>
            <w:i w:val="0"/>
            <w:iCs w:val="0"/>
            <w:color w:val="000000"/>
          </w:rPr>
          <w:delText xml:space="preserve"> </w:delText>
        </w:r>
      </w:del>
      <w:del w:id="1057" w:author="Weyrich, Alexandra" w:date="2018-06-04T14:19:00Z">
        <w:r w:rsidDel="00922954">
          <w:rPr>
            <w:rStyle w:val="Hervorhebung"/>
            <w:rFonts w:ascii="Times New Roman" w:hAnsi="Times New Roman"/>
            <w:bCs/>
            <w:i w:val="0"/>
            <w:iCs w:val="0"/>
            <w:color w:val="000000"/>
          </w:rPr>
          <w:delText>in our experiment</w:delText>
        </w:r>
      </w:del>
      <w:del w:id="1058" w:author="Weyrich, Alexandra" w:date="2018-06-04T14:20:00Z">
        <w:r w:rsidDel="001C6662">
          <w:rPr>
            <w:rStyle w:val="Hervorhebung"/>
            <w:rFonts w:ascii="Times New Roman" w:hAnsi="Times New Roman"/>
            <w:bCs/>
            <w:i w:val="0"/>
            <w:iCs w:val="0"/>
            <w:color w:val="000000"/>
          </w:rPr>
          <w:delText xml:space="preserve"> might recapitulate differences </w:delText>
        </w:r>
      </w:del>
      <w:del w:id="1059" w:author="Weyrich, Alexandra" w:date="2018-06-04T14:19:00Z">
        <w:r w:rsidDel="00922954">
          <w:rPr>
            <w:rStyle w:val="Hervorhebung"/>
            <w:rFonts w:ascii="Times New Roman" w:hAnsi="Times New Roman"/>
            <w:bCs/>
            <w:i w:val="0"/>
            <w:iCs w:val="0"/>
            <w:color w:val="000000"/>
          </w:rPr>
          <w:delText xml:space="preserve">observed </w:delText>
        </w:r>
      </w:del>
      <w:del w:id="1060" w:author="Weyrich, Alexandra" w:date="2018-06-04T14:20:00Z">
        <w:r w:rsidDel="001C6662">
          <w:rPr>
            <w:rStyle w:val="Hervorhebung"/>
            <w:rFonts w:ascii="Times New Roman" w:hAnsi="Times New Roman"/>
            <w:bCs/>
            <w:i w:val="0"/>
            <w:iCs w:val="0"/>
            <w:color w:val="000000"/>
          </w:rPr>
          <w:delText xml:space="preserve">between </w:delText>
        </w:r>
        <w:r w:rsidDel="001C6662">
          <w:rPr>
            <w:rStyle w:val="Hervorhebung"/>
            <w:rFonts w:ascii="Times New Roman" w:hAnsi="Times New Roman"/>
            <w:bCs/>
            <w:color w:val="000000"/>
          </w:rPr>
          <w:delText>E. falciformis</w:delText>
        </w:r>
        <w:r w:rsidDel="001C6662">
          <w:rPr>
            <w:rStyle w:val="Hervorhebung"/>
            <w:rFonts w:ascii="Times New Roman" w:hAnsi="Times New Roman"/>
            <w:bCs/>
            <w:i w:val="0"/>
            <w:iCs w:val="0"/>
            <w:color w:val="000000"/>
          </w:rPr>
          <w:delText xml:space="preserve"> isolates by other authors before</w:delText>
        </w:r>
      </w:del>
      <w:r>
        <w:rPr>
          <w:rStyle w:val="Hervorhebung"/>
          <w:rFonts w:ascii="Times New Roman" w:hAnsi="Times New Roman"/>
          <w:bCs/>
          <w:i w:val="0"/>
          <w:iCs w:val="0"/>
          <w:color w:val="000000"/>
        </w:rPr>
        <w:t xml:space="preserve">. </w:t>
      </w:r>
      <w:r>
        <w:rPr>
          <w:rStyle w:val="Hervorhebung"/>
          <w:rFonts w:ascii="Times New Roman" w:hAnsi="Times New Roman"/>
          <w:i w:val="0"/>
          <w:iCs w:val="0"/>
          <w:color w:val="000000"/>
        </w:rPr>
        <w:t xml:space="preserve">Similarly, the output of oocysts in our study (for all isolates) was comparable or slightly lower </w:t>
      </w:r>
      <w:r>
        <w:rPr>
          <w:rStyle w:val="Hervorhebung"/>
          <w:rFonts w:ascii="Times New Roman" w:hAnsi="Times New Roman"/>
          <w:i w:val="0"/>
          <w:iCs w:val="0"/>
        </w:rPr>
        <w:t xml:space="preserve">to that in previous reports </w:t>
      </w:r>
      <w:bookmarkStart w:id="1061" w:name="__UnoMark__10564_2905672918"/>
      <w:r>
        <w:rPr>
          <w:rStyle w:val="Hervorhebung"/>
          <w:rFonts w:ascii="Times New Roman" w:hAnsi="Times New Roman"/>
          <w:i w:val="0"/>
          <w:iCs w:val="0"/>
        </w:rPr>
        <w:t>(Ehret et al., 2017; Schmid et al., 2014)</w:t>
      </w:r>
      <w:bookmarkEnd w:id="1061"/>
      <w:r>
        <w:rPr>
          <w:rStyle w:val="Hervorhebung"/>
          <w:rFonts w:ascii="Times New Roman" w:hAnsi="Times New Roman"/>
          <w:bCs/>
          <w:i w:val="0"/>
          <w:iCs w:val="0"/>
          <w:color w:val="000000"/>
        </w:rPr>
        <w:t>.</w:t>
      </w:r>
      <w:r>
        <w:rPr>
          <w:rStyle w:val="Hervorhebung"/>
          <w:rFonts w:ascii="Times New Roman" w:hAnsi="Times New Roman"/>
          <w:i w:val="0"/>
          <w:iCs w:val="0"/>
        </w:rPr>
        <w:t xml:space="preserve"> </w:t>
      </w:r>
    </w:p>
    <w:p w14:paraId="7FBDDBD4" w14:textId="2B58EA98" w:rsidR="007D75FA" w:rsidRDefault="00132A20" w:rsidP="00ED6157">
      <w:pPr>
        <w:spacing w:line="360" w:lineRule="auto"/>
        <w:jc w:val="both"/>
        <w:rPr>
          <w:rFonts w:hint="eastAsia"/>
        </w:rPr>
      </w:pPr>
      <w:r>
        <w:rPr>
          <w:rFonts w:ascii="Times New Roman" w:hAnsi="Times New Roman"/>
          <w:bCs/>
          <w:color w:val="000000"/>
        </w:rPr>
        <w:t xml:space="preserve">Our observation regarding the infection dynamics of </w:t>
      </w:r>
      <w:r>
        <w:rPr>
          <w:rStyle w:val="Hervorhebung"/>
          <w:rFonts w:ascii="Times New Roman" w:hAnsi="Times New Roman"/>
          <w:bCs/>
          <w:color w:val="000000"/>
        </w:rPr>
        <w:t>E. ferrisi</w:t>
      </w:r>
      <w:r>
        <w:rPr>
          <w:rStyle w:val="Hervorhebung"/>
          <w:rFonts w:ascii="Times New Roman" w:hAnsi="Times New Roman"/>
          <w:bCs/>
          <w:i w:val="0"/>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Hervorhebung"/>
          <w:rFonts w:ascii="Times New Roman" w:hAnsi="Times New Roman"/>
          <w:bCs/>
          <w:color w:val="333333"/>
          <w:highlight w:val="white"/>
          <w:lang w:val="en-US"/>
        </w:rPr>
        <w:t xml:space="preserve">Mus musculus </w:t>
      </w:r>
      <w:bookmarkStart w:id="1062" w:name="__UnoMark__10563_2905672918"/>
      <w:r>
        <w:rPr>
          <w:rStyle w:val="Hervorhebung"/>
          <w:rFonts w:ascii="Times New Roman" w:hAnsi="Times New Roman"/>
          <w:bCs/>
          <w:i w:val="0"/>
          <w:iCs w:val="0"/>
          <w:color w:val="000000"/>
        </w:rPr>
        <w:t>(Ankrom et al., 1975)</w:t>
      </w:r>
      <w:bookmarkEnd w:id="1062"/>
      <w:r>
        <w:rPr>
          <w:rFonts w:ascii="Times New Roman" w:hAnsi="Times New Roman"/>
          <w:bCs/>
          <w:color w:val="000000"/>
        </w:rPr>
        <w:t xml:space="preserve">. Our present work confirms that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is </w:t>
      </w:r>
      <w:r>
        <w:rPr>
          <w:rFonts w:ascii="Times New Roman" w:hAnsi="Times New Roman"/>
          <w:bCs/>
          <w:color w:val="000000"/>
        </w:rPr>
        <w:t xml:space="preserve">characterized by a – especially </w:t>
      </w:r>
      <w:ins w:id="1063" w:author="xx" w:date="2018-06-24T19:49:00Z">
        <w:r w:rsidR="005245E7">
          <w:rPr>
            <w:rFonts w:ascii="Times New Roman" w:hAnsi="Times New Roman"/>
            <w:bCs/>
            <w:color w:val="000000"/>
          </w:rPr>
          <w:t xml:space="preserve">when </w:t>
        </w:r>
      </w:ins>
      <w:r>
        <w:rPr>
          <w:rFonts w:ascii="Times New Roman" w:hAnsi="Times New Roman"/>
          <w:bCs/>
          <w:color w:val="000000"/>
        </w:rPr>
        <w:t xml:space="preserve">compared to </w:t>
      </w:r>
      <w:r>
        <w:rPr>
          <w:rFonts w:ascii="Times New Roman" w:hAnsi="Times New Roman"/>
          <w:bCs/>
          <w:i/>
          <w:iCs/>
          <w:color w:val="000000"/>
        </w:rPr>
        <w:t>E. falciformis</w:t>
      </w:r>
      <w:r>
        <w:rPr>
          <w:rFonts w:ascii="Times New Roman" w:hAnsi="Times New Roman"/>
          <w:bCs/>
          <w:color w:val="000000"/>
        </w:rPr>
        <w:t xml:space="preserve"> – short life cycle with patency at 3 dpi. It is also noteworthy that the oocyst</w:t>
      </w:r>
      <w:ins w:id="1064" w:author="xx" w:date="2018-06-24T19:50:00Z">
        <w:r w:rsidR="005245E7">
          <w:rPr>
            <w:rFonts w:ascii="Times New Roman" w:hAnsi="Times New Roman"/>
            <w:bCs/>
            <w:color w:val="000000"/>
          </w:rPr>
          <w:t>s</w:t>
        </w:r>
      </w:ins>
      <w:r>
        <w:rPr>
          <w:rFonts w:ascii="Times New Roman" w:hAnsi="Times New Roman"/>
          <w:bCs/>
          <w:color w:val="000000"/>
        </w:rPr>
        <w:t xml:space="preserve"> output of this species </w:t>
      </w:r>
      <w:ins w:id="1065" w:author="Weyrich, Alexandra" w:date="2018-06-04T14:22:00Z">
        <w:r w:rsidR="001C6662">
          <w:rPr>
            <w:rFonts w:ascii="Times New Roman" w:hAnsi="Times New Roman"/>
            <w:bCs/>
            <w:color w:val="000000"/>
          </w:rPr>
          <w:t xml:space="preserve">did not </w:t>
        </w:r>
      </w:ins>
      <w:r>
        <w:rPr>
          <w:rFonts w:ascii="Times New Roman" w:hAnsi="Times New Roman"/>
          <w:bCs/>
          <w:color w:val="000000"/>
        </w:rPr>
        <w:t>differ</w:t>
      </w:r>
      <w:del w:id="1066" w:author="Weyrich, Alexandra" w:date="2018-06-04T14:22:00Z">
        <w:r w:rsidDel="001C6662">
          <w:rPr>
            <w:rFonts w:ascii="Times New Roman" w:hAnsi="Times New Roman"/>
            <w:bCs/>
            <w:color w:val="000000"/>
          </w:rPr>
          <w:delText>ed not</w:delText>
        </w:r>
      </w:del>
      <w:r>
        <w:rPr>
          <w:rFonts w:ascii="Times New Roman" w:hAnsi="Times New Roman"/>
          <w:bCs/>
          <w:color w:val="000000"/>
        </w:rPr>
        <w:t xml:space="preserve"> significantly when compared to that of both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 xml:space="preserve">isolates (Figure 2), although this might be a result of the low </w:t>
      </w:r>
      <w:r>
        <w:rPr>
          <w:rStyle w:val="Hervorhebung"/>
          <w:rFonts w:ascii="Times New Roman" w:hAnsi="Times New Roman"/>
          <w:bCs/>
          <w:i w:val="0"/>
          <w:iCs w:val="0"/>
          <w:color w:val="000000"/>
        </w:rPr>
        <w:lastRenderedPageBreak/>
        <w:t xml:space="preserve">sample size especially at late times of infection (when </w:t>
      </w:r>
      <w:del w:id="1067" w:author="xx" w:date="2018-06-24T19:51:00Z">
        <w:r w:rsidDel="005245E7">
          <w:rPr>
            <w:rStyle w:val="Hervorhebung"/>
            <w:rFonts w:ascii="Times New Roman" w:hAnsi="Times New Roman"/>
            <w:bCs/>
            <w:color w:val="000000"/>
          </w:rPr>
          <w:delText>E. falciformis</w:delText>
        </w:r>
        <w:r w:rsidDel="005245E7">
          <w:rPr>
            <w:rStyle w:val="Hervorhebung"/>
            <w:rFonts w:ascii="Times New Roman" w:hAnsi="Times New Roman"/>
            <w:bCs/>
            <w:i w:val="0"/>
            <w:iCs w:val="0"/>
            <w:color w:val="000000"/>
          </w:rPr>
          <w:delText xml:space="preserve"> was shedding </w:delText>
        </w:r>
      </w:del>
      <w:ins w:id="1068" w:author="Weyrich, Alexandra" w:date="2018-06-04T14:22:00Z">
        <w:r w:rsidR="001C6662">
          <w:rPr>
            <w:rStyle w:val="Hervorhebung"/>
            <w:rFonts w:ascii="Times New Roman" w:hAnsi="Times New Roman"/>
            <w:bCs/>
            <w:i w:val="0"/>
            <w:iCs w:val="0"/>
            <w:color w:val="000000"/>
          </w:rPr>
          <w:t>highest number of</w:t>
        </w:r>
      </w:ins>
      <w:del w:id="1069" w:author="Weyrich, Alexandra" w:date="2018-06-04T14:22:00Z">
        <w:r w:rsidDel="001C6662">
          <w:rPr>
            <w:rStyle w:val="Hervorhebung"/>
            <w:rFonts w:ascii="Times New Roman" w:hAnsi="Times New Roman"/>
            <w:bCs/>
            <w:i w:val="0"/>
            <w:iCs w:val="0"/>
            <w:color w:val="000000"/>
          </w:rPr>
          <w:delText>most</w:delText>
        </w:r>
      </w:del>
      <w:r>
        <w:rPr>
          <w:rStyle w:val="Hervorhebung"/>
          <w:rFonts w:ascii="Times New Roman" w:hAnsi="Times New Roman"/>
          <w:bCs/>
          <w:i w:val="0"/>
          <w:iCs w:val="0"/>
          <w:color w:val="000000"/>
        </w:rPr>
        <w:t xml:space="preserve"> </w:t>
      </w:r>
      <w:ins w:id="1070" w:author="xx" w:date="2018-06-24T19:51:00Z">
        <w:r w:rsidR="005245E7">
          <w:rPr>
            <w:rStyle w:val="Hervorhebung"/>
            <w:rFonts w:ascii="Times New Roman" w:hAnsi="Times New Roman"/>
            <w:bCs/>
            <w:color w:val="000000"/>
          </w:rPr>
          <w:t>E. falciformis</w:t>
        </w:r>
        <w:r w:rsidR="005245E7">
          <w:rPr>
            <w:rStyle w:val="Hervorhebung"/>
            <w:rFonts w:ascii="Times New Roman" w:hAnsi="Times New Roman"/>
            <w:bCs/>
            <w:i w:val="0"/>
            <w:iCs w:val="0"/>
            <w:color w:val="000000"/>
          </w:rPr>
          <w:t xml:space="preserve"> </w:t>
        </w:r>
      </w:ins>
      <w:r>
        <w:rPr>
          <w:rStyle w:val="Hervorhebung"/>
          <w:rFonts w:ascii="Times New Roman" w:hAnsi="Times New Roman"/>
          <w:bCs/>
          <w:i w:val="0"/>
          <w:iCs w:val="0"/>
          <w:color w:val="000000"/>
        </w:rPr>
        <w:t>oocysts</w:t>
      </w:r>
      <w:del w:id="1071" w:author="Weyrich, Alexandra" w:date="2018-06-04T14:23:00Z">
        <w:r w:rsidDel="001C6662">
          <w:rPr>
            <w:rStyle w:val="Hervorhebung"/>
            <w:rFonts w:ascii="Times New Roman" w:hAnsi="Times New Roman"/>
            <w:bCs/>
            <w:i w:val="0"/>
            <w:iCs w:val="0"/>
            <w:color w:val="000000"/>
          </w:rPr>
          <w:delText xml:space="preserve"> </w:delText>
        </w:r>
      </w:del>
      <w:ins w:id="1072" w:author="xx" w:date="2018-06-24T19:51:00Z">
        <w:r w:rsidR="005245E7">
          <w:rPr>
            <w:rStyle w:val="Hervorhebung"/>
            <w:rFonts w:ascii="Times New Roman" w:hAnsi="Times New Roman"/>
            <w:bCs/>
            <w:i w:val="0"/>
            <w:iCs w:val="0"/>
            <w:color w:val="000000"/>
          </w:rPr>
          <w:t>were shedded</w:t>
        </w:r>
      </w:ins>
      <w:ins w:id="1073" w:author="Weyrich, Alexandra" w:date="2018-06-04T14:23:00Z">
        <w:r w:rsidR="001C6662">
          <w:rPr>
            <w:rStyle w:val="Hervorhebung"/>
            <w:rFonts w:ascii="Times New Roman" w:hAnsi="Times New Roman"/>
            <w:bCs/>
            <w:i w:val="0"/>
            <w:iCs w:val="0"/>
            <w:color w:val="000000"/>
          </w:rPr>
          <w:t xml:space="preserve">, </w:t>
        </w:r>
      </w:ins>
      <w:r>
        <w:rPr>
          <w:rStyle w:val="Hervorhebung"/>
          <w:rFonts w:ascii="Times New Roman" w:hAnsi="Times New Roman"/>
          <w:bCs/>
          <w:i w:val="0"/>
          <w:iCs w:val="0"/>
          <w:color w:val="000000"/>
        </w:rPr>
        <w:t xml:space="preserve">but most mice had already been sacrificed). </w:t>
      </w:r>
    </w:p>
    <w:p w14:paraId="31A743A9" w14:textId="74AA0200" w:rsidR="007D75FA" w:rsidRDefault="00132A20" w:rsidP="00ED6157">
      <w:pPr>
        <w:spacing w:line="360" w:lineRule="auto"/>
        <w:jc w:val="both"/>
        <w:rPr>
          <w:rFonts w:hint="eastAsia"/>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very </w:t>
      </w:r>
      <w:del w:id="1074" w:author="xx" w:date="2018-06-24T19:52:00Z">
        <w:r w:rsidDel="00B92450">
          <w:rPr>
            <w:rFonts w:ascii="Times New Roman" w:hAnsi="Times New Roman"/>
            <w:color w:val="000000"/>
          </w:rPr>
          <w:delText xml:space="preserve">strong </w:delText>
        </w:r>
      </w:del>
      <w:ins w:id="1075" w:author="xx" w:date="2018-06-24T19:52:00Z">
        <w:r w:rsidR="00B92450">
          <w:rPr>
            <w:rFonts w:ascii="Times New Roman" w:hAnsi="Times New Roman"/>
            <w:color w:val="000000"/>
          </w:rPr>
          <w:t xml:space="preserve">severe </w:t>
        </w:r>
      </w:ins>
      <w:r>
        <w:rPr>
          <w:rFonts w:ascii="Times New Roman" w:hAnsi="Times New Roman"/>
          <w:color w:val="000000"/>
        </w:rPr>
        <w:t xml:space="preserve">in the present study compared to previous experiments </w:t>
      </w:r>
      <w:del w:id="1076" w:author="Weyrich, Alexandra" w:date="2018-05-29T16:13:00Z">
        <w:r w:rsidDel="00DE3396">
          <w:rPr>
            <w:rStyle w:val="Hervorhebung"/>
            <w:rFonts w:ascii="Times New Roman" w:hAnsi="Times New Roman"/>
            <w:i w:val="0"/>
            <w:iCs w:val="0"/>
          </w:rPr>
          <w:delText xml:space="preserve"> </w:delText>
        </w:r>
      </w:del>
      <w:bookmarkStart w:id="1077" w:name="__UnoMark__10562_2905672918"/>
      <w:r>
        <w:rPr>
          <w:rStyle w:val="Hervorhebung"/>
          <w:rFonts w:ascii="Times New Roman" w:hAnsi="Times New Roman"/>
          <w:i w:val="0"/>
          <w:iCs w:val="0"/>
        </w:rPr>
        <w:t>(Ehret et al., 2017; Schmid et al., 2012; Stange et al., 2012)</w:t>
      </w:r>
      <w:bookmarkEnd w:id="1077"/>
      <w:r>
        <w:rPr>
          <w:rStyle w:val="Hervorhebung"/>
          <w:rFonts w:ascii="Times New Roman" w:hAnsi="Times New Roman"/>
          <w:i w:val="0"/>
          <w:iCs w:val="0"/>
        </w:rPr>
        <w:t xml:space="preserve">. A potential reason for this is an </w:t>
      </w:r>
      <w:commentRangeStart w:id="1078"/>
      <w:r>
        <w:rPr>
          <w:rStyle w:val="Hervorhebung"/>
          <w:rFonts w:ascii="Times New Roman" w:hAnsi="Times New Roman"/>
          <w:i w:val="0"/>
          <w:iCs w:val="0"/>
        </w:rPr>
        <w:t xml:space="preserve">elevated pathology </w:t>
      </w:r>
      <w:commentRangeEnd w:id="1078"/>
      <w:r w:rsidR="00B92450">
        <w:rPr>
          <w:rStyle w:val="Kommentarzeichen"/>
          <w:rFonts w:cs="Mangal"/>
        </w:rPr>
        <w:commentReference w:id="1078"/>
      </w:r>
      <w:r>
        <w:rPr>
          <w:rStyle w:val="Hervorhebung"/>
          <w:rFonts w:ascii="Times New Roman" w:hAnsi="Times New Roman"/>
          <w:i w:val="0"/>
          <w:iCs w:val="0"/>
        </w:rPr>
        <w:t xml:space="preserve">induced by a </w:t>
      </w:r>
      <w:commentRangeStart w:id="1079"/>
      <w:r>
        <w:rPr>
          <w:rStyle w:val="Hervorhebung"/>
          <w:rFonts w:ascii="Times New Roman" w:hAnsi="Times New Roman"/>
          <w:i w:val="0"/>
          <w:iCs w:val="0"/>
        </w:rPr>
        <w:t xml:space="preserve">variation </w:t>
      </w:r>
      <w:commentRangeEnd w:id="1079"/>
      <w:r w:rsidR="00B92450">
        <w:rPr>
          <w:rStyle w:val="Kommentarzeichen"/>
          <w:rFonts w:cs="Mangal"/>
        </w:rPr>
        <w:commentReference w:id="1079"/>
      </w:r>
      <w:r>
        <w:rPr>
          <w:rStyle w:val="Hervorhebung"/>
          <w:rFonts w:ascii="Times New Roman" w:hAnsi="Times New Roman"/>
          <w:i w:val="0"/>
          <w:iCs w:val="0"/>
        </w:rPr>
        <w:t xml:space="preserve">in the inoculum dose. As observed by Haberkorn (1970) higher dosed inocula lead to enhanced pathology, while infection dynamics (the extent and timing of oocyst shedding) are not impacted. </w:t>
      </w:r>
      <w:r>
        <w:rPr>
          <w:rFonts w:ascii="Times New Roman" w:hAnsi="Times New Roman"/>
          <w:color w:val="000000"/>
        </w:rPr>
        <w:t xml:space="preserve">In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del w:id="1080" w:author="Weyrich, Alexandra" w:date="2018-06-04T14:24:00Z">
        <w:r w:rsidDel="001C6662">
          <w:rPr>
            <w:rFonts w:ascii="Times New Roman" w:hAnsi="Times New Roman"/>
            <w:bCs/>
            <w:color w:val="000000"/>
          </w:rPr>
          <w:delText>This observations</w:delText>
        </w:r>
      </w:del>
      <w:ins w:id="1081" w:author="Weyrich, Alexandra" w:date="2018-06-04T14:24:00Z">
        <w:r w:rsidR="001C6662">
          <w:rPr>
            <w:rFonts w:ascii="Times New Roman" w:hAnsi="Times New Roman"/>
            <w:bCs/>
            <w:color w:val="000000"/>
          </w:rPr>
          <w:t>These observations</w:t>
        </w:r>
      </w:ins>
      <w:r>
        <w:rPr>
          <w:rFonts w:ascii="Times New Roman" w:hAnsi="Times New Roman"/>
          <w:bCs/>
          <w:color w:val="000000"/>
        </w:rPr>
        <w:t xml:space="preserve"> are likely due to fewer cycles of asexual merogony of the parasite leading to a lower burden of intestinal stages</w:t>
      </w:r>
      <w:ins w:id="1082" w:author="Weyrich, Alexandra" w:date="2018-06-04T14:24:00Z">
        <w:r w:rsidR="001C6662">
          <w:rPr>
            <w:rFonts w:ascii="Times New Roman" w:hAnsi="Times New Roman"/>
            <w:bCs/>
            <w:color w:val="000000"/>
          </w:rPr>
          <w:t xml:space="preserve"> (Ref. missing)</w:t>
        </w:r>
      </w:ins>
      <w:r>
        <w:rPr>
          <w:rFonts w:ascii="Times New Roman" w:hAnsi="Times New Roman"/>
          <w:bCs/>
          <w:color w:val="000000"/>
        </w:rPr>
        <w:t xml:space="preserve">. Interestingly,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and early life cycle (so called “precocious lines”) show low</w:t>
      </w:r>
      <w:r>
        <w:rPr>
          <w:rFonts w:ascii="Times New Roman" w:hAnsi="Times New Roman"/>
        </w:rPr>
        <w:t xml:space="preserve"> oocyst output and are less pathogenic to their host </w:t>
      </w:r>
      <w:bookmarkStart w:id="1083" w:name="__UnoMark__10561_2905672918"/>
      <w:r>
        <w:rPr>
          <w:rFonts w:ascii="Times New Roman" w:hAnsi="Times New Roman"/>
        </w:rPr>
        <w:t>(Shirley and Harvey, 2000; Shirley and Long, 1990)</w:t>
      </w:r>
      <w:bookmarkEnd w:id="1083"/>
      <w:r>
        <w:rPr>
          <w:rFonts w:ascii="Times New Roman" w:hAnsi="Times New Roman"/>
        </w:rPr>
        <w:t xml:space="preserve">. While </w:t>
      </w:r>
      <w:r>
        <w:rPr>
          <w:rFonts w:ascii="Times New Roman" w:hAnsi="Times New Roman"/>
          <w:i/>
          <w:iCs/>
        </w:rPr>
        <w:t>E. ferrisi</w:t>
      </w:r>
      <w:r>
        <w:rPr>
          <w:rFonts w:ascii="Times New Roman" w:hAnsi="Times New Roman"/>
        </w:rPr>
        <w:t xml:space="preserve"> attains substantial oocyst output, it shares this low pathology with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correlated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In other words,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w:t>
      </w:r>
      <w:commentRangeStart w:id="1084"/>
      <w:r>
        <w:rPr>
          <w:rFonts w:ascii="Times New Roman" w:hAnsi="Times New Roman"/>
          <w:color w:val="000000"/>
        </w:rPr>
        <w:t>relatively little</w:t>
      </w:r>
      <w:commentRangeEnd w:id="1084"/>
      <w:r w:rsidR="001C6662">
        <w:rPr>
          <w:rStyle w:val="Kommentarzeichen"/>
          <w:rFonts w:cs="Mangal"/>
        </w:rPr>
        <w:commentReference w:id="1084"/>
      </w:r>
      <w:r>
        <w:rPr>
          <w:rFonts w:ascii="Times New Roman" w:hAnsi="Times New Roman"/>
          <w:color w:val="000000"/>
        </w:rPr>
        <w:t xml:space="preserve"> reduced by infections. </w:t>
      </w:r>
    </w:p>
    <w:p w14:paraId="161137D1" w14:textId="59C75F11" w:rsidR="007D75FA" w:rsidRDefault="00132A20" w:rsidP="00ED6157">
      <w:pPr>
        <w:spacing w:line="360" w:lineRule="auto"/>
        <w:jc w:val="both"/>
        <w:rPr>
          <w:ins w:id="1085" w:author="Weyrich, Alexandra" w:date="2018-05-29T16:06:00Z"/>
          <w:rStyle w:val="Hervorhebung"/>
          <w:rFonts w:ascii="Times New Roman" w:hAnsi="Times New Roman"/>
          <w:b/>
          <w:bCs/>
          <w:i w:val="0"/>
          <w:iCs w:val="0"/>
          <w:color w:val="000000"/>
        </w:rPr>
      </w:pPr>
      <w:commentRangeStart w:id="1086"/>
      <w:r>
        <w:rPr>
          <w:rStyle w:val="Hervorhebung"/>
          <w:rFonts w:ascii="Times New Roman" w:hAnsi="Times New Roman"/>
          <w:i w:val="0"/>
          <w:iCs w:val="0"/>
          <w:color w:val="222222"/>
        </w:rPr>
        <w:t xml:space="preserve">Infection with </w:t>
      </w:r>
      <w:r>
        <w:rPr>
          <w:rStyle w:val="Hervorhebung"/>
          <w:rFonts w:ascii="Times New Roman" w:hAnsi="Times New Roman"/>
          <w:color w:val="222222"/>
        </w:rPr>
        <w:t xml:space="preserve">Eimeria </w:t>
      </w:r>
      <w:r>
        <w:rPr>
          <w:rStyle w:val="Hervorhebung"/>
          <w:rFonts w:ascii="Times New Roman" w:hAnsi="Times New Roman"/>
          <w:i w:val="0"/>
          <w:iCs w:val="0"/>
          <w:color w:val="222222"/>
        </w:rPr>
        <w:t>causes damage in the intestinal mucosa resulting in malabsorption of nutrients and weight loss</w:t>
      </w:r>
      <w:r>
        <w:rPr>
          <w:rStyle w:val="Hervorhebung"/>
          <w:rFonts w:ascii="Times New Roman" w:hAnsi="Times New Roman"/>
          <w:i w:val="0"/>
          <w:iCs w:val="0"/>
          <w:color w:val="000000"/>
        </w:rPr>
        <w:t xml:space="preserve"> </w:t>
      </w:r>
      <w:bookmarkStart w:id="1087" w:name="__UnoMark__10560_2905672918"/>
      <w:r>
        <w:rPr>
          <w:rStyle w:val="Hervorhebung"/>
          <w:rFonts w:ascii="Times New Roman" w:hAnsi="Times New Roman"/>
          <w:i w:val="0"/>
          <w:iCs w:val="0"/>
          <w:color w:val="000000"/>
        </w:rPr>
        <w:t>(Chapman et al., 2013; Haberkorn, 1970)</w:t>
      </w:r>
      <w:bookmarkEnd w:id="1087"/>
      <w:r>
        <w:rPr>
          <w:rStyle w:val="Hervorhebung"/>
          <w:rFonts w:ascii="Times New Roman" w:hAnsi="Times New Roman"/>
          <w:i w:val="0"/>
          <w:iCs w:val="0"/>
          <w:color w:val="222222"/>
        </w:rPr>
        <w:t>.</w:t>
      </w:r>
      <w:commentRangeEnd w:id="1086"/>
      <w:r w:rsidR="001C6662">
        <w:rPr>
          <w:rStyle w:val="Kommentarzeichen"/>
          <w:rFonts w:cs="Mangal"/>
        </w:rPr>
        <w:commentReference w:id="1086"/>
      </w:r>
      <w:r>
        <w:rPr>
          <w:rStyle w:val="Hervorhebung"/>
          <w:rFonts w:ascii="Times New Roman" w:hAnsi="Times New Roman"/>
          <w:i w:val="0"/>
          <w:iCs w:val="0"/>
          <w:color w:val="222222"/>
        </w:rPr>
        <w:t xml:space="preserve"> </w:t>
      </w:r>
      <w:commentRangeStart w:id="1088"/>
      <w:r>
        <w:rPr>
          <w:rStyle w:val="Hervorhebung"/>
          <w:rFonts w:ascii="Times New Roman" w:hAnsi="Times New Roman"/>
          <w:i w:val="0"/>
          <w:iCs w:val="0"/>
          <w:color w:val="222222"/>
        </w:rPr>
        <w:t>Interestingly, compari</w:t>
      </w:r>
      <w:ins w:id="1089" w:author="xx" w:date="2018-06-25T19:52:00Z">
        <w:r w:rsidR="00085E10">
          <w:rPr>
            <w:rStyle w:val="Hervorhebung"/>
            <w:rFonts w:ascii="Times New Roman" w:hAnsi="Times New Roman"/>
            <w:i w:val="0"/>
            <w:iCs w:val="0"/>
            <w:color w:val="222222"/>
          </w:rPr>
          <w:t>ng</w:t>
        </w:r>
      </w:ins>
      <w:del w:id="1090" w:author="xx" w:date="2018-06-25T19:52:00Z">
        <w:r w:rsidDel="00085E10">
          <w:rPr>
            <w:rStyle w:val="Hervorhebung"/>
            <w:rFonts w:ascii="Times New Roman" w:hAnsi="Times New Roman"/>
            <w:i w:val="0"/>
            <w:iCs w:val="0"/>
            <w:color w:val="222222"/>
          </w:rPr>
          <w:delText>sons</w:delText>
        </w:r>
      </w:del>
      <w:r>
        <w:rPr>
          <w:rStyle w:val="Hervorhebung"/>
          <w:rFonts w:ascii="Times New Roman" w:hAnsi="Times New Roman"/>
          <w:i w:val="0"/>
          <w:iCs w:val="0"/>
          <w:color w:val="222222"/>
        </w:rPr>
        <w:t xml:space="preserve"> of weight loss between the two isolates of</w:t>
      </w:r>
      <w:r>
        <w:rPr>
          <w:rStyle w:val="Hervorhebung"/>
          <w:rFonts w:ascii="Times New Roman" w:hAnsi="Times New Roman"/>
          <w:color w:val="222222"/>
        </w:rPr>
        <w:t xml:space="preserve"> 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 xml:space="preserve">and that of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w:t>
      </w:r>
      <w:r>
        <w:rPr>
          <w:rStyle w:val="Hervorhebung"/>
          <w:rFonts w:ascii="Times New Roman" w:hAnsi="Times New Roman"/>
          <w:i w:val="0"/>
          <w:iCs w:val="0"/>
          <w:color w:val="000000"/>
        </w:rPr>
        <w:t xml:space="preserve">demonstrate that </w:t>
      </w:r>
      <w:r>
        <w:rPr>
          <w:rStyle w:val="Hervorhebung"/>
          <w:rFonts w:ascii="Times New Roman" w:hAnsi="Times New Roman"/>
          <w:bCs/>
          <w:color w:val="000000"/>
        </w:rPr>
        <w:t>E. ferrisi</w:t>
      </w:r>
      <w:r>
        <w:rPr>
          <w:rStyle w:val="Hervorhebung"/>
          <w:rFonts w:ascii="Times New Roman" w:hAnsi="Times New Roman"/>
          <w:i w:val="0"/>
          <w:iCs w:val="0"/>
          <w:color w:val="000000"/>
        </w:rPr>
        <w:t xml:space="preserve"> induces most weight loss before the peak of its oocyst shedding, while both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isolates impact the host after the peak of their oocyst shedding (Figure 5). </w:t>
      </w:r>
      <w:commentRangeEnd w:id="1088"/>
      <w:r w:rsidR="001C6662">
        <w:rPr>
          <w:rStyle w:val="Kommentarzeichen"/>
          <w:rFonts w:cs="Mangal"/>
        </w:rPr>
        <w:commentReference w:id="1088"/>
      </w:r>
    </w:p>
    <w:p w14:paraId="031F1F68" w14:textId="35A152F3" w:rsidR="00DE3396" w:rsidRDefault="00DE3396" w:rsidP="00ED6157">
      <w:pPr>
        <w:spacing w:line="360" w:lineRule="auto"/>
        <w:jc w:val="both"/>
        <w:rPr>
          <w:rStyle w:val="Hervorhebung"/>
          <w:rFonts w:ascii="Times New Roman" w:hAnsi="Times New Roman"/>
          <w:b/>
          <w:bCs/>
          <w:i w:val="0"/>
          <w:iCs w:val="0"/>
          <w:color w:val="000000"/>
        </w:rPr>
      </w:pPr>
      <w:r>
        <w:rPr>
          <w:noProof/>
          <w:lang w:eastAsia="en-GB" w:bidi="ar-SA"/>
        </w:rPr>
        <w:drawing>
          <wp:anchor distT="0" distB="0" distL="0" distR="0" simplePos="0" relativeHeight="251660288" behindDoc="0" locked="0" layoutInCell="1" allowOverlap="1" wp14:anchorId="5132DBD9" wp14:editId="775D9631">
            <wp:simplePos x="0" y="0"/>
            <wp:positionH relativeFrom="page">
              <wp:posOffset>642620</wp:posOffset>
            </wp:positionH>
            <wp:positionV relativeFrom="page">
              <wp:posOffset>4051300</wp:posOffset>
            </wp:positionV>
            <wp:extent cx="3066415" cy="3262630"/>
            <wp:effectExtent l="0" t="0" r="635"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22"/>
                    <a:stretch>
                      <a:fillRect/>
                    </a:stretch>
                  </pic:blipFill>
                  <pic:spPr bwMode="auto">
                    <a:xfrm>
                      <a:off x="0" y="0"/>
                      <a:ext cx="3066415" cy="3262630"/>
                    </a:xfrm>
                    <a:prstGeom prst="rect">
                      <a:avLst/>
                    </a:prstGeom>
                  </pic:spPr>
                </pic:pic>
              </a:graphicData>
            </a:graphic>
          </wp:anchor>
        </w:drawing>
      </w:r>
    </w:p>
    <w:p w14:paraId="2D970C04" w14:textId="043A9193" w:rsidR="007D75FA" w:rsidRDefault="00132A20" w:rsidP="00ED6157">
      <w:pPr>
        <w:spacing w:line="360" w:lineRule="auto"/>
        <w:jc w:val="both"/>
        <w:rPr>
          <w:rFonts w:hint="eastAsia"/>
        </w:rPr>
      </w:pPr>
      <w:r>
        <w:rPr>
          <w:rStyle w:val="Hervorhebung"/>
          <w:rFonts w:ascii="Times New Roman" w:hAnsi="Times New Roman"/>
          <w:b/>
          <w:bCs/>
          <w:i w:val="0"/>
          <w:iCs w:val="0"/>
          <w:color w:val="000000"/>
        </w:rPr>
        <w:t>Figure 5</w:t>
      </w:r>
      <w:r>
        <w:rPr>
          <w:rStyle w:val="Hervorhebung"/>
          <w:rFonts w:ascii="Times New Roman" w:hAnsi="Times New Roman"/>
          <w:i w:val="0"/>
          <w:iCs w:val="0"/>
          <w:color w:val="000000"/>
        </w:rPr>
        <w:t xml:space="preserve"> – </w:t>
      </w:r>
      <w:ins w:id="1091" w:author="Weyrich, Alexandra" w:date="2018-06-04T14:28:00Z">
        <w:r w:rsidR="001C6662">
          <w:rPr>
            <w:rStyle w:val="Hervorhebung"/>
            <w:rFonts w:ascii="Times New Roman" w:hAnsi="Times New Roman"/>
            <w:i w:val="0"/>
            <w:iCs w:val="0"/>
            <w:color w:val="000000"/>
          </w:rPr>
          <w:t xml:space="preserve">The </w:t>
        </w:r>
      </w:ins>
      <w:del w:id="1092" w:author="Weyrich, Alexandra" w:date="2018-06-04T14:28:00Z">
        <w:r w:rsidDel="001C6662">
          <w:rPr>
            <w:rStyle w:val="Hervorhebung"/>
            <w:rFonts w:ascii="Times New Roman" w:hAnsi="Times New Roman"/>
            <w:i w:val="0"/>
            <w:iCs w:val="0"/>
            <w:color w:val="000000"/>
          </w:rPr>
          <w:delText>P</w:delText>
        </w:r>
      </w:del>
      <w:ins w:id="1093" w:author="Weyrich, Alexandra" w:date="2018-06-04T14:28:00Z">
        <w:r w:rsidR="001C6662">
          <w:rPr>
            <w:rStyle w:val="Hervorhebung"/>
            <w:rFonts w:ascii="Times New Roman" w:hAnsi="Times New Roman"/>
            <w:i w:val="0"/>
            <w:iCs w:val="0"/>
            <w:color w:val="000000"/>
          </w:rPr>
          <w:t>p</w:t>
        </w:r>
      </w:ins>
      <w:r>
        <w:rPr>
          <w:rStyle w:val="Hervorhebung"/>
          <w:rFonts w:ascii="Times New Roman" w:hAnsi="Times New Roman"/>
          <w:i w:val="0"/>
          <w:iCs w:val="0"/>
          <w:color w:val="000000"/>
        </w:rPr>
        <w:t xml:space="preserve">eak </w:t>
      </w:r>
      <w:ins w:id="1094" w:author="Weyrich, Alexandra" w:date="2018-06-04T14:30:00Z">
        <w:r w:rsidR="00FE35E3">
          <w:rPr>
            <w:rStyle w:val="Hervorhebung"/>
            <w:rFonts w:ascii="Times New Roman" w:hAnsi="Times New Roman"/>
            <w:i w:val="0"/>
            <w:iCs w:val="0"/>
            <w:color w:val="000000"/>
          </w:rPr>
          <w:t xml:space="preserve">of the </w:t>
        </w:r>
      </w:ins>
      <w:ins w:id="1095" w:author="Weyrich, Alexandra" w:date="2018-06-04T14:28:00Z">
        <w:r w:rsidR="001C6662">
          <w:rPr>
            <w:rStyle w:val="Hervorhebung"/>
            <w:rFonts w:ascii="Times New Roman" w:hAnsi="Times New Roman"/>
            <w:i w:val="0"/>
            <w:iCs w:val="0"/>
            <w:color w:val="000000"/>
          </w:rPr>
          <w:t>host</w:t>
        </w:r>
      </w:ins>
      <w:ins w:id="1096" w:author="Weyrich, Alexandra" w:date="2018-06-04T14:29:00Z">
        <w:r w:rsidR="00FE35E3">
          <w:rPr>
            <w:rStyle w:val="Hervorhebung"/>
            <w:rFonts w:ascii="Times New Roman" w:hAnsi="Times New Roman"/>
            <w:i w:val="0"/>
            <w:iCs w:val="0"/>
            <w:color w:val="000000"/>
          </w:rPr>
          <w:t xml:space="preserve"> </w:t>
        </w:r>
      </w:ins>
      <w:r>
        <w:rPr>
          <w:rStyle w:val="Hervorhebung"/>
          <w:rFonts w:ascii="Times New Roman" w:hAnsi="Times New Roman"/>
          <w:i w:val="0"/>
          <w:iCs w:val="0"/>
          <w:color w:val="000000"/>
        </w:rPr>
        <w:t>weight loss precedes</w:t>
      </w:r>
      <w:ins w:id="1097" w:author="Weyrich, Alexandra" w:date="2018-06-04T14:29:00Z">
        <w:r w:rsidR="001C6662">
          <w:rPr>
            <w:rStyle w:val="Hervorhebung"/>
            <w:rFonts w:ascii="Times New Roman" w:hAnsi="Times New Roman"/>
            <w:i w:val="0"/>
            <w:iCs w:val="0"/>
            <w:color w:val="000000"/>
          </w:rPr>
          <w:t xml:space="preserve"> the</w:t>
        </w:r>
      </w:ins>
      <w:r>
        <w:rPr>
          <w:rStyle w:val="Hervorhebung"/>
          <w:rFonts w:ascii="Times New Roman" w:hAnsi="Times New Roman"/>
          <w:i w:val="0"/>
          <w:iCs w:val="0"/>
          <w:color w:val="000000"/>
        </w:rPr>
        <w:t xml:space="preserve"> peak </w:t>
      </w:r>
      <w:ins w:id="1098" w:author="Weyrich, Alexandra" w:date="2018-06-04T14:30:00Z">
        <w:r w:rsidR="00FE35E3">
          <w:rPr>
            <w:rStyle w:val="Hervorhebung"/>
            <w:rFonts w:ascii="Times New Roman" w:hAnsi="Times New Roman"/>
            <w:i w:val="0"/>
            <w:iCs w:val="0"/>
            <w:color w:val="000000"/>
          </w:rPr>
          <w:t xml:space="preserve">of </w:t>
        </w:r>
      </w:ins>
      <w:r>
        <w:rPr>
          <w:rStyle w:val="Hervorhebung"/>
          <w:rFonts w:ascii="Times New Roman" w:hAnsi="Times New Roman"/>
          <w:i w:val="0"/>
          <w:iCs w:val="0"/>
          <w:color w:val="000000"/>
        </w:rPr>
        <w:t xml:space="preserve">oocyst shedding in infections with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while in infections with </w:t>
      </w:r>
      <w:r>
        <w:rPr>
          <w:rStyle w:val="Hervorhebung"/>
          <w:rFonts w:ascii="Times New Roman" w:hAnsi="Times New Roman"/>
          <w:color w:val="000000"/>
        </w:rPr>
        <w:t xml:space="preserve">E. falciformis </w:t>
      </w:r>
      <w:ins w:id="1099" w:author="Weyrich, Alexandra" w:date="2018-06-04T14:31:00Z">
        <w:r w:rsidR="00FE35E3" w:rsidRPr="00FE35E3">
          <w:rPr>
            <w:rStyle w:val="Hervorhebung"/>
            <w:rFonts w:ascii="Times New Roman" w:hAnsi="Times New Roman"/>
            <w:i w:val="0"/>
            <w:color w:val="000000"/>
          </w:rPr>
          <w:t xml:space="preserve">the </w:t>
        </w:r>
      </w:ins>
      <w:r>
        <w:rPr>
          <w:rStyle w:val="Hervorhebung"/>
          <w:rFonts w:ascii="Times New Roman" w:hAnsi="Times New Roman"/>
          <w:i w:val="0"/>
          <w:iCs w:val="0"/>
          <w:color w:val="000000"/>
        </w:rPr>
        <w:t xml:space="preserve">host lost most weight either on the day or after the </w:t>
      </w:r>
      <w:proofErr w:type="gramStart"/>
      <w:r>
        <w:rPr>
          <w:rStyle w:val="Hervorhebung"/>
          <w:rFonts w:ascii="Times New Roman" w:hAnsi="Times New Roman"/>
          <w:i w:val="0"/>
          <w:iCs w:val="0"/>
          <w:color w:val="000000"/>
        </w:rPr>
        <w:t>days</w:t>
      </w:r>
      <w:proofErr w:type="gramEnd"/>
      <w:r>
        <w:rPr>
          <w:rStyle w:val="Hervorhebung"/>
          <w:rFonts w:ascii="Times New Roman" w:hAnsi="Times New Roman"/>
          <w:i w:val="0"/>
          <w:iCs w:val="0"/>
          <w:color w:val="000000"/>
        </w:rPr>
        <w:t xml:space="preserve"> parasites shed most oocysts. Points depict the peak day of both oocyst shedding and weight loss </w:t>
      </w:r>
      <w:r>
        <w:rPr>
          <w:rStyle w:val="Hervorhebung"/>
          <w:rFonts w:ascii="Times New Roman" w:hAnsi="Times New Roman"/>
          <w:i w:val="0"/>
          <w:iCs w:val="0"/>
          <w:color w:val="000000"/>
        </w:rPr>
        <w:lastRenderedPageBreak/>
        <w:t xml:space="preserve">respectively and red lines connect both </w:t>
      </w:r>
      <w:proofErr w:type="gramStart"/>
      <w:r>
        <w:rPr>
          <w:rStyle w:val="Hervorhebung"/>
          <w:rFonts w:ascii="Times New Roman" w:hAnsi="Times New Roman"/>
          <w:i w:val="0"/>
          <w:iCs w:val="0"/>
          <w:color w:val="000000"/>
        </w:rPr>
        <w:t>measurement</w:t>
      </w:r>
      <w:proofErr w:type="gramEnd"/>
      <w:r>
        <w:rPr>
          <w:rStyle w:val="Hervorhebung"/>
          <w:rFonts w:ascii="Times New Roman" w:hAnsi="Times New Roman"/>
          <w:i w:val="0"/>
          <w:iCs w:val="0"/>
          <w:color w:val="000000"/>
        </w:rPr>
        <w:t xml:space="preserve"> from the same mouse. For raw data and underlying experimental procedures see Figure 1. </w:t>
      </w:r>
    </w:p>
    <w:p w14:paraId="16B4CD0C" w14:textId="77777777" w:rsidR="007D75FA" w:rsidRDefault="007D75FA" w:rsidP="00ED6157">
      <w:pPr>
        <w:spacing w:line="360" w:lineRule="auto"/>
        <w:jc w:val="both"/>
        <w:rPr>
          <w:rStyle w:val="Hervorhebung"/>
          <w:rFonts w:ascii="Times New Roman" w:hAnsi="Times New Roman"/>
          <w:i w:val="0"/>
          <w:iCs w:val="0"/>
          <w:color w:val="000000"/>
        </w:rPr>
      </w:pPr>
    </w:p>
    <w:p w14:paraId="312B05CD" w14:textId="77777777" w:rsidR="007D75FA" w:rsidRDefault="007D75FA" w:rsidP="00ED6157">
      <w:pPr>
        <w:spacing w:line="360" w:lineRule="auto"/>
        <w:jc w:val="both"/>
        <w:rPr>
          <w:rStyle w:val="Hervorhebung"/>
          <w:rFonts w:ascii="Times New Roman" w:hAnsi="Times New Roman"/>
          <w:i w:val="0"/>
          <w:iCs w:val="0"/>
          <w:color w:val="000000"/>
        </w:rPr>
      </w:pPr>
    </w:p>
    <w:p w14:paraId="5A8A450A" w14:textId="77777777" w:rsidR="007D75FA" w:rsidRDefault="007D75FA" w:rsidP="00ED6157">
      <w:pPr>
        <w:spacing w:line="360" w:lineRule="auto"/>
        <w:jc w:val="both"/>
        <w:rPr>
          <w:ins w:id="1100" w:author="Weyrich, Alexandra" w:date="2018-05-29T16:06:00Z"/>
          <w:rStyle w:val="Hervorhebung"/>
          <w:rFonts w:ascii="Times New Roman" w:hAnsi="Times New Roman"/>
          <w:i w:val="0"/>
          <w:iCs w:val="0"/>
          <w:color w:val="000000"/>
        </w:rPr>
      </w:pPr>
    </w:p>
    <w:p w14:paraId="2BB8EF4F" w14:textId="77777777" w:rsidR="00DE3396" w:rsidRDefault="00DE3396" w:rsidP="00ED6157">
      <w:pPr>
        <w:spacing w:line="360" w:lineRule="auto"/>
        <w:jc w:val="both"/>
        <w:rPr>
          <w:rStyle w:val="Hervorhebung"/>
          <w:rFonts w:ascii="Times New Roman" w:hAnsi="Times New Roman"/>
          <w:i w:val="0"/>
          <w:iCs w:val="0"/>
          <w:color w:val="000000"/>
        </w:rPr>
      </w:pPr>
    </w:p>
    <w:p w14:paraId="058779FC" w14:textId="2A684999" w:rsidR="007D75FA" w:rsidRDefault="00132A20" w:rsidP="00ED6157">
      <w:pPr>
        <w:spacing w:line="360" w:lineRule="auto"/>
        <w:jc w:val="both"/>
        <w:rPr>
          <w:rFonts w:hint="eastAsia"/>
        </w:rPr>
      </w:pPr>
      <w:r>
        <w:rPr>
          <w:rStyle w:val="Hervorhebung"/>
          <w:rFonts w:ascii="Times New Roman" w:hAnsi="Times New Roman"/>
          <w:i w:val="0"/>
          <w:iCs w:val="0"/>
          <w:color w:val="000000"/>
        </w:rPr>
        <w:t>T</w:t>
      </w:r>
      <w:r>
        <w:rPr>
          <w:rStyle w:val="Hervorhebung"/>
          <w:rFonts w:ascii="Times New Roman" w:hAnsi="Times New Roman"/>
          <w:i w:val="0"/>
          <w:iCs w:val="0"/>
          <w:color w:val="333333"/>
        </w:rPr>
        <w:t xml:space="preserve">hese differences suggest that mechanisms </w:t>
      </w:r>
      <w:r>
        <w:rPr>
          <w:rStyle w:val="Hervorhebung"/>
          <w:rFonts w:ascii="Times New Roman" w:hAnsi="Times New Roman"/>
          <w:i w:val="0"/>
          <w:iCs w:val="0"/>
          <w:color w:val="000000"/>
        </w:rPr>
        <w:t xml:space="preserve">underlying pathogenesis might be different between the two parasite species. Weight loss in infections </w:t>
      </w:r>
      <w:r>
        <w:rPr>
          <w:rStyle w:val="Hervorhebung"/>
          <w:rFonts w:ascii="Times New Roman" w:hAnsi="Times New Roman"/>
          <w:i w:val="0"/>
          <w:iCs w:val="0"/>
          <w:color w:val="222222"/>
        </w:rPr>
        <w:t>with two isolates of</w:t>
      </w:r>
      <w:r>
        <w:rPr>
          <w:rStyle w:val="Hervorhebung"/>
          <w:rFonts w:ascii="Times New Roman" w:hAnsi="Times New Roman"/>
          <w:color w:val="222222"/>
        </w:rPr>
        <w:t xml:space="preserve"> 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 xml:space="preserve">occurs simultaneously with and reaches its maximum at or after </w:t>
      </w:r>
      <w:r>
        <w:rPr>
          <w:rStyle w:val="Hervorhebung"/>
          <w:rFonts w:ascii="Times New Roman" w:hAnsi="Times New Roman"/>
          <w:i w:val="0"/>
          <w:iCs w:val="0"/>
          <w:color w:val="222222"/>
        </w:rPr>
        <w:t>sexual reproduction of the parasite</w:t>
      </w:r>
      <w:ins w:id="1101" w:author="Weyrich, Alexandra" w:date="2018-06-04T14:33:00Z">
        <w:r w:rsidR="00FE35E3">
          <w:rPr>
            <w:rStyle w:val="Hervorhebung"/>
            <w:rFonts w:ascii="Times New Roman" w:hAnsi="Times New Roman"/>
            <w:i w:val="0"/>
            <w:iCs w:val="0"/>
            <w:color w:val="222222"/>
          </w:rPr>
          <w:t xml:space="preserve"> </w:t>
        </w:r>
        <w:r w:rsidR="00FE35E3">
          <w:rPr>
            <w:rStyle w:val="Hervorhebung"/>
            <w:rFonts w:ascii="Times New Roman" w:hAnsi="Times New Roman"/>
            <w:i w:val="0"/>
            <w:iCs w:val="0"/>
            <w:color w:val="000000"/>
          </w:rPr>
          <w:t>(Ref. missing)</w:t>
        </w:r>
      </w:ins>
      <w:r>
        <w:rPr>
          <w:rStyle w:val="Hervorhebung"/>
          <w:rFonts w:ascii="Times New Roman" w:hAnsi="Times New Roman"/>
          <w:i w:val="0"/>
          <w:iCs w:val="0"/>
          <w:color w:val="222222"/>
        </w:rPr>
        <w:t xml:space="preserve">. Sexual reproduction of </w:t>
      </w:r>
      <w:r>
        <w:rPr>
          <w:rStyle w:val="Hervorhebung"/>
          <w:rFonts w:ascii="Times New Roman" w:hAnsi="Times New Roman"/>
          <w:color w:val="222222"/>
        </w:rPr>
        <w:t xml:space="preserve">E. falciformis </w:t>
      </w:r>
      <w:r>
        <w:rPr>
          <w:rStyle w:val="Hervorhebung"/>
          <w:rFonts w:ascii="Times New Roman" w:hAnsi="Times New Roman"/>
          <w:i w:val="0"/>
          <w:iCs w:val="0"/>
          <w:color w:val="222222"/>
        </w:rPr>
        <w:t xml:space="preserve">might cause an exhaust of epithelial cell which burst when oocysts are released into the lumen </w:t>
      </w:r>
      <w:bookmarkStart w:id="1102" w:name="__UnoMark__10559_2905672918"/>
      <w:r>
        <w:rPr>
          <w:rStyle w:val="Hervorhebung"/>
          <w:rFonts w:ascii="Times New Roman" w:hAnsi="Times New Roman"/>
          <w:i w:val="0"/>
          <w:iCs w:val="0"/>
          <w:color w:val="222222"/>
        </w:rPr>
        <w:t>(Kasai et al., 1991)</w:t>
      </w:r>
      <w:bookmarkEnd w:id="1102"/>
      <w:r>
        <w:rPr>
          <w:rStyle w:val="Hervorhebung"/>
          <w:rFonts w:ascii="Times New Roman" w:hAnsi="Times New Roman"/>
          <w:i w:val="0"/>
          <w:iCs w:val="0"/>
          <w:color w:val="222222"/>
        </w:rPr>
        <w:t xml:space="preserve">. Additionally, histology indicates that </w:t>
      </w:r>
      <w:r>
        <w:rPr>
          <w:rStyle w:val="Hervorhebung"/>
          <w:rFonts w:ascii="Times New Roman" w:hAnsi="Times New Roman"/>
          <w:i w:val="0"/>
          <w:iCs w:val="0"/>
          <w:color w:val="000000"/>
        </w:rPr>
        <w:t xml:space="preserve">weight loss coincides with immune cell influx in </w:t>
      </w:r>
      <w:r>
        <w:rPr>
          <w:rStyle w:val="Hervorhebung"/>
          <w:rFonts w:ascii="Times New Roman" w:hAnsi="Times New Roman"/>
          <w:color w:val="000000"/>
        </w:rPr>
        <w:t>E. falciformi</w:t>
      </w:r>
      <w:r>
        <w:rPr>
          <w:rStyle w:val="Hervorhebung"/>
          <w:rFonts w:ascii="Times New Roman" w:hAnsi="Times New Roman"/>
          <w:i w:val="0"/>
          <w:iCs w:val="0"/>
          <w:color w:val="000000"/>
        </w:rPr>
        <w:t xml:space="preserve">s infections. This influx differed slightly in timing starting at 5 dpi in the </w:t>
      </w:r>
      <w:r>
        <w:rPr>
          <w:rStyle w:val="Hervorhebung"/>
          <w:rFonts w:ascii="Times New Roman" w:hAnsi="Times New Roman"/>
          <w:color w:val="222222"/>
        </w:rPr>
        <w:t xml:space="preserve">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laboratory isolate and 7dpi in the field isolate. Influx of immune cells into the tissue might be associated with immuno</w:t>
      </w:r>
      <w:del w:id="1103" w:author="Weyrich, Alexandra" w:date="2018-06-04T14:36:00Z">
        <w:r w:rsidDel="00FE35E3">
          <w:rPr>
            <w:rStyle w:val="Hervorhebung"/>
            <w:rFonts w:ascii="Times New Roman" w:hAnsi="Times New Roman"/>
            <w:bCs/>
            <w:i w:val="0"/>
            <w:iCs w:val="0"/>
            <w:color w:val="000000"/>
          </w:rPr>
          <w:delText>-</w:delText>
        </w:r>
      </w:del>
      <w:r>
        <w:rPr>
          <w:rStyle w:val="Hervorhebung"/>
          <w:rFonts w:ascii="Times New Roman" w:hAnsi="Times New Roman"/>
          <w:bCs/>
          <w:i w:val="0"/>
          <w:iCs w:val="0"/>
          <w:color w:val="000000"/>
        </w:rPr>
        <w:t xml:space="preserve">pathology </w:t>
      </w:r>
      <w:bookmarkStart w:id="1104" w:name="__UnoMark__10558_2905672918"/>
      <w:r>
        <w:rPr>
          <w:rStyle w:val="Hervorhebung"/>
          <w:rFonts w:ascii="Times New Roman" w:hAnsi="Times New Roman"/>
          <w:bCs/>
          <w:i w:val="0"/>
          <w:iCs w:val="0"/>
          <w:color w:val="000000"/>
        </w:rPr>
        <w:t>(Baskin et al., 2009; Brant et al., 2014; Stange et al., 2012)</w:t>
      </w:r>
      <w:bookmarkEnd w:id="1104"/>
      <w:r>
        <w:rPr>
          <w:rStyle w:val="Hervorhebung"/>
          <w:rFonts w:ascii="Times New Roman" w:hAnsi="Times New Roman"/>
          <w:i w:val="0"/>
          <w:iCs w:val="0"/>
          <w:color w:val="000000"/>
        </w:rPr>
        <w:t xml:space="preserve">. Maximal intensity of tissue stages (assessed using a qPCR assay, we established in the present study and counts of histological lesions) precedes for the </w:t>
      </w:r>
      <w:r>
        <w:rPr>
          <w:rStyle w:val="Hervorhebung"/>
          <w:rFonts w:ascii="Times New Roman" w:hAnsi="Times New Roman"/>
          <w:i w:val="0"/>
          <w:iCs w:val="0"/>
          <w:color w:val="222222"/>
        </w:rPr>
        <w:t xml:space="preserve">two </w:t>
      </w:r>
      <w:r>
        <w:rPr>
          <w:rStyle w:val="Hervorhebung"/>
          <w:rFonts w:ascii="Times New Roman" w:hAnsi="Times New Roman"/>
          <w:color w:val="222222"/>
        </w:rPr>
        <w:t>E.</w:t>
      </w:r>
      <w:r>
        <w:rPr>
          <w:rStyle w:val="Hervorhebung"/>
          <w:rFonts w:ascii="Times New Roman" w:hAnsi="Times New Roman"/>
          <w:bCs/>
          <w:color w:val="000000"/>
        </w:rPr>
        <w:t xml:space="preserve">falciformis </w:t>
      </w:r>
      <w:ins w:id="1105" w:author="Weyrich, Alexandra" w:date="2018-06-04T16:32:00Z">
        <w:r w:rsidR="00C22F24">
          <w:rPr>
            <w:rStyle w:val="Hervorhebung"/>
            <w:rFonts w:ascii="Times New Roman" w:hAnsi="Times New Roman"/>
            <w:bCs/>
            <w:color w:val="000000"/>
          </w:rPr>
          <w:t xml:space="preserve">strains </w:t>
        </w:r>
      </w:ins>
      <w:r>
        <w:rPr>
          <w:rStyle w:val="Hervorhebung"/>
          <w:rFonts w:ascii="Times New Roman" w:hAnsi="Times New Roman"/>
          <w:i w:val="0"/>
          <w:iCs w:val="0"/>
          <w:color w:val="000000"/>
        </w:rPr>
        <w:t xml:space="preserve">the release of oocysts from tissues into the intestine and maximal weight loss. For infection with </w:t>
      </w:r>
      <w:r>
        <w:rPr>
          <w:rStyle w:val="Hervorhebung"/>
          <w:rFonts w:ascii="Times New Roman" w:hAnsi="Times New Roman"/>
          <w:bCs/>
          <w:color w:val="000000"/>
        </w:rPr>
        <w:t>E. ferrisi</w:t>
      </w:r>
      <w:r>
        <w:rPr>
          <w:rStyle w:val="Hervorhebung"/>
          <w:rFonts w:ascii="Times New Roman" w:hAnsi="Times New Roman"/>
          <w:bCs/>
          <w:i w:val="0"/>
          <w:iCs w:val="0"/>
          <w:color w:val="000000"/>
        </w:rPr>
        <w:t>, in contrast, weight loss</w:t>
      </w:r>
      <w:r>
        <w:rPr>
          <w:rStyle w:val="Hervorhebung"/>
          <w:rFonts w:ascii="Times New Roman" w:hAnsi="Times New Roman"/>
          <w:i w:val="0"/>
          <w:iCs w:val="0"/>
          <w:color w:val="000000"/>
        </w:rPr>
        <w:t xml:space="preserve"> coincides with the peak abundance of endogenous stages at 3 dpi (Figure 2)</w:t>
      </w:r>
      <w:ins w:id="1106" w:author="Weyrich, Alexandra" w:date="2018-06-04T14:36:00Z">
        <w:r w:rsidR="00FE35E3">
          <w:rPr>
            <w:rStyle w:val="Hervorhebung"/>
            <w:rFonts w:ascii="Times New Roman" w:hAnsi="Times New Roman"/>
            <w:i w:val="0"/>
            <w:iCs w:val="0"/>
            <w:color w:val="000000"/>
          </w:rPr>
          <w:t xml:space="preserve">. </w:t>
        </w:r>
      </w:ins>
      <w:del w:id="1107" w:author="Weyrich, Alexandra" w:date="2018-06-04T14:36:00Z">
        <w:r w:rsidDel="00FE35E3">
          <w:rPr>
            <w:rStyle w:val="Hervorhebung"/>
            <w:rFonts w:ascii="Times New Roman" w:hAnsi="Times New Roman"/>
            <w:i w:val="0"/>
            <w:iCs w:val="0"/>
            <w:color w:val="000000"/>
          </w:rPr>
          <w:delText xml:space="preserve"> i</w:delText>
        </w:r>
      </w:del>
      <w:ins w:id="1108" w:author="Weyrich, Alexandra" w:date="2018-06-04T14:36:00Z">
        <w:r w:rsidR="00FE35E3">
          <w:rPr>
            <w:rStyle w:val="Hervorhebung"/>
            <w:rFonts w:ascii="Times New Roman" w:hAnsi="Times New Roman"/>
            <w:i w:val="0"/>
            <w:iCs w:val="0"/>
            <w:color w:val="000000"/>
          </w:rPr>
          <w:t>I</w:t>
        </w:r>
      </w:ins>
      <w:r>
        <w:rPr>
          <w:rStyle w:val="Hervorhebung"/>
          <w:rFonts w:ascii="Times New Roman" w:hAnsi="Times New Roman"/>
          <w:i w:val="0"/>
          <w:iCs w:val="0"/>
          <w:color w:val="000000"/>
        </w:rPr>
        <w:t xml:space="preserve">t can thus be speculated whether it is simply the extraction of energy of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for its own growth causing pathology in this system. Intensity of tissue stages also coincides with i</w:t>
      </w:r>
      <w:commentRangeStart w:id="1109"/>
      <w:r>
        <w:rPr>
          <w:rStyle w:val="Hervorhebung"/>
          <w:rFonts w:ascii="Times New Roman" w:hAnsi="Times New Roman"/>
          <w:i w:val="0"/>
          <w:iCs w:val="0"/>
          <w:color w:val="000000"/>
        </w:rPr>
        <w:t>mmune cell activation at the site of infection</w:t>
      </w:r>
      <w:commentRangeEnd w:id="1109"/>
      <w:r>
        <w:commentReference w:id="1109"/>
      </w:r>
      <w:r>
        <w:rPr>
          <w:rStyle w:val="Hervorhebung"/>
          <w:rFonts w:ascii="Times New Roman" w:hAnsi="Times New Roman"/>
          <w:i w:val="0"/>
          <w:iCs w:val="0"/>
          <w:color w:val="000000"/>
        </w:rPr>
        <w:t xml:space="preserve"> and weight loss, suggesting that parasite proliferation cause pathology in host infected with this species. </w:t>
      </w:r>
    </w:p>
    <w:p w14:paraId="395F7ADC" w14:textId="518A2A81" w:rsidR="007D75FA" w:rsidRDefault="00132A20" w:rsidP="00ED6157">
      <w:pPr>
        <w:tabs>
          <w:tab w:val="left" w:pos="6382"/>
        </w:tabs>
        <w:spacing w:before="57" w:after="57" w:line="360" w:lineRule="auto"/>
        <w:jc w:val="both"/>
        <w:rPr>
          <w:rFonts w:hint="eastAsia"/>
        </w:rPr>
      </w:pPr>
      <w:r>
        <w:rPr>
          <w:rFonts w:ascii="Times New Roman" w:hAnsi="Times New Roman"/>
          <w:color w:val="000000"/>
        </w:rPr>
        <w:t xml:space="preserve">Our histological analysis link weight loss pathology to tissue damage and can also validate our qPCR approach and measurements of parasite-host DNA log-ratio derived from it. We observed more </w:t>
      </w:r>
      <w:commentRangeStart w:id="1110"/>
      <w:r>
        <w:rPr>
          <w:rFonts w:ascii="Times New Roman" w:hAnsi="Times New Roman"/>
          <w:color w:val="000000"/>
        </w:rPr>
        <w:t xml:space="preserve">lesions </w:t>
      </w:r>
      <w:commentRangeEnd w:id="1110"/>
      <w:r w:rsidR="0098023C">
        <w:rPr>
          <w:rStyle w:val="Kommentarzeichen"/>
          <w:rFonts w:cs="Mangal"/>
        </w:rPr>
        <w:commentReference w:id="1110"/>
      </w:r>
      <w:r>
        <w:rPr>
          <w:rFonts w:ascii="Times New Roman" w:hAnsi="Times New Roman"/>
          <w:color w:val="000000"/>
        </w:rPr>
        <w:t xml:space="preserve">and stronger immune cell infiltration in infections with the laboratory isolate of </w:t>
      </w:r>
      <w:r>
        <w:rPr>
          <w:rFonts w:ascii="Times New Roman" w:hAnsi="Times New Roman"/>
          <w:i/>
          <w:iCs/>
          <w:color w:val="000000"/>
        </w:rPr>
        <w:t>E. falciformis</w:t>
      </w:r>
      <w:r>
        <w:rPr>
          <w:rFonts w:ascii="Times New Roman" w:hAnsi="Times New Roman"/>
          <w:color w:val="000000"/>
        </w:rPr>
        <w:t xml:space="preserve"> than in the wild derived isolate. The number of </w:t>
      </w:r>
      <w:del w:id="1111" w:author="xx" w:date="2018-06-25T20:04:00Z">
        <w:r w:rsidDel="0098023C">
          <w:rPr>
            <w:rFonts w:ascii="Times New Roman" w:hAnsi="Times New Roman"/>
            <w:color w:val="000000"/>
          </w:rPr>
          <w:delText xml:space="preserve">lesions </w:delText>
        </w:r>
      </w:del>
      <w:ins w:id="1112" w:author="xx" w:date="2018-06-25T20:04:00Z">
        <w:r w:rsidR="0098023C">
          <w:rPr>
            <w:rFonts w:ascii="Times New Roman" w:hAnsi="Times New Roman"/>
            <w:color w:val="000000"/>
          </w:rPr>
          <w:t>Eimeria</w:t>
        </w:r>
        <w:r w:rsidR="00A712AB">
          <w:rPr>
            <w:rFonts w:ascii="Times New Roman" w:hAnsi="Times New Roman"/>
            <w:color w:val="000000"/>
          </w:rPr>
          <w:t>l</w:t>
        </w:r>
        <w:r w:rsidR="0098023C">
          <w:rPr>
            <w:rFonts w:ascii="Times New Roman" w:hAnsi="Times New Roman"/>
            <w:color w:val="000000"/>
          </w:rPr>
          <w:t xml:space="preserve"> tissue stages</w:t>
        </w:r>
        <w:r w:rsidR="0098023C">
          <w:rPr>
            <w:rFonts w:ascii="Times New Roman" w:hAnsi="Times New Roman"/>
            <w:color w:val="000000"/>
          </w:rPr>
          <w:t xml:space="preserve"> </w:t>
        </w:r>
      </w:ins>
      <w:r>
        <w:rPr>
          <w:rFonts w:ascii="Times New Roman" w:hAnsi="Times New Roman"/>
          <w:color w:val="000000"/>
        </w:rPr>
        <w:t xml:space="preserve">over different dpi correlated well with the parasite-host log-ratio for these isolates. Infections with </w:t>
      </w:r>
      <w:r>
        <w:rPr>
          <w:rFonts w:ascii="Times New Roman" w:hAnsi="Times New Roman"/>
          <w:i/>
          <w:iCs/>
          <w:color w:val="000000"/>
        </w:rPr>
        <w:t>E. ferrisi</w:t>
      </w:r>
      <w:r>
        <w:rPr>
          <w:rFonts w:ascii="Times New Roman" w:hAnsi="Times New Roman"/>
          <w:color w:val="000000"/>
        </w:rPr>
        <w:t xml:space="preserve"> were characterised by yet lower immune cell infiltration and </w:t>
      </w:r>
      <w:commentRangeStart w:id="1113"/>
      <w:r>
        <w:rPr>
          <w:rFonts w:ascii="Times New Roman" w:hAnsi="Times New Roman"/>
          <w:color w:val="000000"/>
        </w:rPr>
        <w:t>tissue damage</w:t>
      </w:r>
      <w:commentRangeEnd w:id="1113"/>
      <w:r w:rsidR="00A712AB">
        <w:rPr>
          <w:rStyle w:val="Kommentarzeichen"/>
          <w:rFonts w:cs="Mangal"/>
        </w:rPr>
        <w:commentReference w:id="1113"/>
      </w:r>
      <w:r>
        <w:rPr>
          <w:rFonts w:ascii="Times New Roman" w:hAnsi="Times New Roman"/>
          <w:color w:val="000000"/>
        </w:rPr>
        <w:t xml:space="preserve">. In infections </w:t>
      </w:r>
      <w:commentRangeStart w:id="1114"/>
      <w:r>
        <w:rPr>
          <w:rFonts w:ascii="Times New Roman" w:hAnsi="Times New Roman"/>
          <w:color w:val="000000"/>
        </w:rPr>
        <w:t xml:space="preserve">with this species the parasite-host DNA log-ratio seems to be more sensitive than the histological counting of lesions, which </w:t>
      </w:r>
      <w:commentRangeEnd w:id="1114"/>
      <w:r w:rsidR="00A712AB">
        <w:rPr>
          <w:rStyle w:val="Kommentarzeichen"/>
          <w:rFonts w:cs="Mangal"/>
        </w:rPr>
        <w:commentReference w:id="1114"/>
      </w:r>
      <w:r>
        <w:rPr>
          <w:rFonts w:ascii="Times New Roman" w:hAnsi="Times New Roman"/>
          <w:color w:val="000000"/>
        </w:rPr>
        <w:t xml:space="preserve">can hardly be observed. </w:t>
      </w:r>
    </w:p>
    <w:p w14:paraId="1EF91A3F" w14:textId="77777777" w:rsidR="007D75FA" w:rsidRDefault="00132A20" w:rsidP="00ED6157">
      <w:pPr>
        <w:spacing w:line="360" w:lineRule="auto"/>
        <w:jc w:val="both"/>
        <w:rPr>
          <w:rFonts w:hint="eastAsia"/>
        </w:rPr>
      </w:pPr>
      <w:r>
        <w:rPr>
          <w:rFonts w:ascii="Times New Roman" w:hAnsi="Times New Roman"/>
          <w:color w:val="000000"/>
        </w:rPr>
        <w:t xml:space="preserve">Cellular </w:t>
      </w:r>
      <w:r>
        <w:rPr>
          <w:rStyle w:val="Hervorhebung"/>
          <w:rFonts w:ascii="Times New Roman" w:hAnsi="Times New Roman"/>
          <w:i w:val="0"/>
          <w:color w:val="000000"/>
        </w:rPr>
        <w:t>infiltration</w:t>
      </w:r>
      <w:r>
        <w:rPr>
          <w:rStyle w:val="Hervorhebung"/>
          <w:rFonts w:ascii="Times New Roman" w:hAnsi="Times New Roman"/>
          <w:i w:val="0"/>
          <w:iCs w:val="0"/>
          <w:color w:val="000000"/>
        </w:rPr>
        <w:t xml:space="preserve">s observed within </w:t>
      </w:r>
      <w:r>
        <w:rPr>
          <w:rFonts w:ascii="Times New Roman" w:hAnsi="Times New Roman"/>
          <w:color w:val="000000"/>
        </w:rPr>
        <w:t xml:space="preserve">the mucosa during experimental infections of </w:t>
      </w:r>
      <w:r>
        <w:rPr>
          <w:rFonts w:ascii="Times New Roman" w:hAnsi="Times New Roman"/>
          <w:i/>
          <w:iCs/>
          <w:color w:val="000000"/>
        </w:rPr>
        <w:t>Eimeria</w:t>
      </w:r>
      <w:r>
        <w:rPr>
          <w:rFonts w:ascii="Times New Roman" w:hAnsi="Times New Roman"/>
          <w:color w:val="000000"/>
        </w:rPr>
        <w:t xml:space="preserve"> in many host species including mice have been described by several authors </w:t>
      </w:r>
      <w:bookmarkStart w:id="1115" w:name="__UnoMark__10557_2905672918"/>
      <w:r>
        <w:rPr>
          <w:rFonts w:ascii="Times New Roman" w:hAnsi="Times New Roman"/>
          <w:color w:val="000000"/>
        </w:rPr>
        <w:t xml:space="preserve">(Gadde et al., 2009; Laurent et al., </w:t>
      </w:r>
      <w:r>
        <w:rPr>
          <w:rFonts w:ascii="Times New Roman" w:hAnsi="Times New Roman"/>
          <w:color w:val="000000"/>
        </w:rPr>
        <w:lastRenderedPageBreak/>
        <w:t>2001; Mesfin et al., 1978; Muñoz-Caro et al., 2016; Rose et al., 1992; Schmid et al., 2014)</w:t>
      </w:r>
      <w:bookmarkEnd w:id="1115"/>
      <w:r>
        <w:rPr>
          <w:rFonts w:ascii="Times New Roman" w:hAnsi="Times New Roman"/>
          <w:color w:val="000000"/>
        </w:rPr>
        <w:t xml:space="preserve">. Tissue lesions are considered to be mostly caused by parasites directly, but inflammatory reactions contribute to the process </w:t>
      </w:r>
      <w:bookmarkStart w:id="1116" w:name="__UnoMark__10556_2905672918"/>
      <w:r>
        <w:rPr>
          <w:rFonts w:ascii="Times New Roman" w:hAnsi="Times New Roman"/>
          <w:color w:val="000000"/>
        </w:rPr>
        <w:t>(Muñoz-Caro et al., 2016)</w:t>
      </w:r>
      <w:bookmarkEnd w:id="1116"/>
      <w:r>
        <w:rPr>
          <w:rFonts w:ascii="Times New Roman" w:hAnsi="Times New Roman"/>
          <w:color w:val="000000"/>
        </w:rPr>
        <w:t xml:space="preserve">. In this context, the relatively modest </w:t>
      </w:r>
      <w:commentRangeStart w:id="1117"/>
      <w:r>
        <w:rPr>
          <w:rFonts w:ascii="Times New Roman" w:hAnsi="Times New Roman"/>
          <w:color w:val="000000"/>
        </w:rPr>
        <w:t xml:space="preserve">pathology (weight loss) </w:t>
      </w:r>
      <w:commentRangeEnd w:id="1117"/>
      <w:r w:rsidR="00A712AB">
        <w:rPr>
          <w:rStyle w:val="Kommentarzeichen"/>
          <w:rFonts w:cs="Mangal"/>
        </w:rPr>
        <w:commentReference w:id="1117"/>
      </w:r>
      <w:r>
        <w:rPr>
          <w:rFonts w:ascii="Times New Roman" w:hAnsi="Times New Roman"/>
          <w:color w:val="000000"/>
        </w:rPr>
        <w:t>observed during</w:t>
      </w:r>
      <w:r>
        <w:rPr>
          <w:rStyle w:val="Hervorhebung"/>
          <w:rFonts w:ascii="Times New Roman" w:hAnsi="Times New Roman"/>
          <w:i w:val="0"/>
          <w:iCs w:val="0"/>
          <w:color w:val="000000"/>
        </w:rPr>
        <w:t xml:space="preserve">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t>
      </w:r>
      <w:r>
        <w:rPr>
          <w:rFonts w:ascii="Times New Roman" w:hAnsi="Times New Roman"/>
          <w:color w:val="000000"/>
        </w:rPr>
        <w:t xml:space="preserve">infection might be a cause or </w:t>
      </w:r>
      <w:commentRangeStart w:id="1118"/>
      <w:r>
        <w:rPr>
          <w:rFonts w:ascii="Times New Roman" w:hAnsi="Times New Roman"/>
          <w:color w:val="000000"/>
        </w:rPr>
        <w:t xml:space="preserve">consequence of milder immune cell infiltration observed in the infected tissues of this species. </w:t>
      </w:r>
      <w:commentRangeEnd w:id="1118"/>
      <w:r w:rsidR="00A712AB">
        <w:rPr>
          <w:rStyle w:val="Kommentarzeichen"/>
          <w:rFonts w:cs="Mangal"/>
        </w:rPr>
        <w:commentReference w:id="1118"/>
      </w:r>
    </w:p>
    <w:p w14:paraId="5570B1EF" w14:textId="7DDC491F" w:rsidR="007D75FA" w:rsidRPr="002B253F" w:rsidRDefault="00132A20" w:rsidP="00ED6157">
      <w:pPr>
        <w:spacing w:line="360" w:lineRule="auto"/>
        <w:jc w:val="both"/>
        <w:rPr>
          <w:rFonts w:ascii="Times New Roman" w:hAnsi="Times New Roman" w:hint="eastAsia"/>
          <w:color w:val="000000"/>
          <w:rPrChange w:id="1119" w:author="Weyrich, Alexandra" w:date="2018-06-04T15:47:00Z">
            <w:rPr>
              <w:rFonts w:hint="eastAsia"/>
            </w:rPr>
          </w:rPrChange>
        </w:rPr>
      </w:pPr>
      <w:bookmarkStart w:id="1120" w:name="__UnoMark__10555_2905672918"/>
      <w:r>
        <w:rPr>
          <w:rFonts w:ascii="Times New Roman" w:hAnsi="Times New Roman"/>
          <w:color w:val="000000"/>
        </w:rPr>
        <w:t>Schmid et al.</w:t>
      </w:r>
      <w:del w:id="1121" w:author="Weyrich, Alexandra" w:date="2018-06-04T14:38:00Z">
        <w:r w:rsidDel="00FE35E3">
          <w:rPr>
            <w:rFonts w:ascii="Times New Roman" w:hAnsi="Times New Roman"/>
            <w:color w:val="000000"/>
          </w:rPr>
          <w:delText>,</w:delText>
        </w:r>
      </w:del>
      <w:r>
        <w:rPr>
          <w:rFonts w:ascii="Times New Roman" w:hAnsi="Times New Roman"/>
          <w:color w:val="000000"/>
        </w:rPr>
        <w:t xml:space="preserve"> (2014</w:t>
      </w:r>
      <w:bookmarkEnd w:id="1120"/>
      <w:r>
        <w:rPr>
          <w:rFonts w:ascii="Times New Roman" w:hAnsi="Times New Roman"/>
          <w:color w:val="000000"/>
        </w:rPr>
        <w:t xml:space="preserve">) demonstrated by immunohistochemical analyses that </w:t>
      </w:r>
      <w:r>
        <w:rPr>
          <w:rFonts w:ascii="Times New Roman" w:hAnsi="Times New Roman"/>
          <w:i/>
          <w:iCs/>
          <w:color w:val="000000"/>
        </w:rPr>
        <w:t xml:space="preserve">E. falciformis </w:t>
      </w:r>
      <w:r>
        <w:rPr>
          <w:rFonts w:ascii="Times New Roman" w:hAnsi="Times New Roman"/>
          <w:color w:val="000000"/>
        </w:rPr>
        <w:t>infection in the c</w:t>
      </w:r>
      <w:ins w:id="1122" w:author="Weyrich, Alexandra" w:date="2018-06-04T15:47:00Z">
        <w:r w:rsidR="002B253F">
          <w:rPr>
            <w:rFonts w:ascii="Times New Roman" w:hAnsi="Times New Roman"/>
            <w:color w:val="000000"/>
          </w:rPr>
          <w:t>a</w:t>
        </w:r>
      </w:ins>
      <w:r>
        <w:rPr>
          <w:rFonts w:ascii="Times New Roman" w:hAnsi="Times New Roman"/>
          <w:color w:val="000000"/>
        </w:rPr>
        <w:t xml:space="preserve">ecum of NMRI mice leads to </w:t>
      </w:r>
      <w:commentRangeStart w:id="1123"/>
      <w:r>
        <w:rPr>
          <w:rFonts w:ascii="Times New Roman" w:hAnsi="Times New Roman"/>
          <w:color w:val="000000"/>
        </w:rPr>
        <w:t>tissue infiltration with lymphocytes and macrophages. These changes are accompanied by elevat</w:t>
      </w:r>
      <w:ins w:id="1124" w:author="Weyrich, Alexandra" w:date="2018-06-04T14:38:00Z">
        <w:r w:rsidR="00FE35E3">
          <w:rPr>
            <w:rFonts w:ascii="Times New Roman" w:hAnsi="Times New Roman"/>
            <w:color w:val="000000"/>
          </w:rPr>
          <w:t>ed</w:t>
        </w:r>
      </w:ins>
      <w:del w:id="1125" w:author="Weyrich, Alexandra" w:date="2018-06-04T14:38:00Z">
        <w:r w:rsidDel="00FE35E3">
          <w:rPr>
            <w:rFonts w:ascii="Times New Roman" w:hAnsi="Times New Roman"/>
            <w:color w:val="000000"/>
          </w:rPr>
          <w:delText>ion</w:delText>
        </w:r>
      </w:del>
      <w:r>
        <w:rPr>
          <w:rFonts w:ascii="Times New Roman" w:hAnsi="Times New Roman"/>
          <w:color w:val="000000"/>
        </w:rPr>
        <w:t xml:space="preserve"> expression of </w:t>
      </w:r>
      <w:commentRangeStart w:id="1126"/>
      <w:r>
        <w:rPr>
          <w:rFonts w:ascii="Times New Roman" w:hAnsi="Times New Roman"/>
          <w:color w:val="000000"/>
        </w:rPr>
        <w:t>I</w:t>
      </w:r>
      <w:r>
        <w:rPr>
          <w:rFonts w:ascii="Times New Roman" w:hAnsi="Times New Roman"/>
          <w:color w:val="000000"/>
          <w:highlight w:val="white"/>
        </w:rPr>
        <w:t>NFγ</w:t>
      </w:r>
      <w:commentRangeEnd w:id="1126"/>
      <w:r w:rsidR="00FE35E3">
        <w:rPr>
          <w:rStyle w:val="Kommentarzeichen"/>
          <w:rFonts w:cs="Mangal"/>
        </w:rPr>
        <w:commentReference w:id="1126"/>
      </w:r>
      <w:r>
        <w:rPr>
          <w:rFonts w:ascii="Times New Roman" w:hAnsi="Times New Roman"/>
          <w:color w:val="000000"/>
          <w:highlight w:val="white"/>
        </w:rPr>
        <w:t xml:space="preserve"> </w:t>
      </w:r>
      <w:r>
        <w:rPr>
          <w:rFonts w:ascii="Times New Roman" w:hAnsi="Times New Roman"/>
          <w:color w:val="000000"/>
        </w:rPr>
        <w:t xml:space="preserve">and the production of the major chemokines CxC subfamily </w:t>
      </w:r>
      <w:commentRangeEnd w:id="1123"/>
      <w:r w:rsidR="00A712AB">
        <w:rPr>
          <w:rStyle w:val="Kommentarzeichen"/>
          <w:rFonts w:cs="Mangal"/>
        </w:rPr>
        <w:commentReference w:id="1123"/>
      </w:r>
      <w:commentRangeStart w:id="1127"/>
      <w:r>
        <w:rPr>
          <w:rFonts w:ascii="Times New Roman" w:hAnsi="Times New Roman"/>
          <w:color w:val="000000"/>
        </w:rPr>
        <w:t>at the site of infection</w:t>
      </w:r>
      <w:commentRangeEnd w:id="1127"/>
      <w:r>
        <w:commentReference w:id="1127"/>
      </w:r>
      <w:r>
        <w:rPr>
          <w:rFonts w:ascii="Times New Roman" w:hAnsi="Times New Roman"/>
          <w:color w:val="000000"/>
        </w:rPr>
        <w:t>. Several authors before had described the role of I</w:t>
      </w:r>
      <w:r>
        <w:rPr>
          <w:rFonts w:ascii="Times New Roman" w:hAnsi="Times New Roman"/>
          <w:color w:val="000000"/>
          <w:highlight w:val="white"/>
        </w:rPr>
        <w:t>NFγ</w:t>
      </w:r>
      <w:r>
        <w:rPr>
          <w:rFonts w:ascii="Times New Roman" w:hAnsi="Times New Roman"/>
          <w:color w:val="000000"/>
        </w:rPr>
        <w:t xml:space="preserve"> and these chemokines to leukocyte attraction and its likely involvement in controlling the growth of </w:t>
      </w:r>
      <w:r>
        <w:rPr>
          <w:rFonts w:ascii="Times New Roman" w:hAnsi="Times New Roman"/>
          <w:i/>
          <w:iCs/>
          <w:color w:val="000000"/>
        </w:rPr>
        <w:t xml:space="preserve">Eimeria </w:t>
      </w:r>
      <w:r>
        <w:rPr>
          <w:rFonts w:ascii="Times New Roman" w:hAnsi="Times New Roman"/>
          <w:color w:val="000000"/>
        </w:rPr>
        <w:t xml:space="preserve">in mouse models </w:t>
      </w:r>
      <w:bookmarkStart w:id="1128" w:name="__UnoMark__10554_2905672918"/>
      <w:r>
        <w:rPr>
          <w:rFonts w:ascii="Times New Roman" w:hAnsi="Times New Roman"/>
          <w:color w:val="000000"/>
        </w:rPr>
        <w:t>(Lillehoj, 1998; Pogonka et al., 2010; Rose, 1974)</w:t>
      </w:r>
      <w:bookmarkEnd w:id="1128"/>
      <w:r>
        <w:rPr>
          <w:rFonts w:ascii="Times New Roman" w:hAnsi="Times New Roman"/>
          <w:color w:val="000000"/>
        </w:rPr>
        <w:t xml:space="preserve"> and in </w:t>
      </w:r>
      <w:r>
        <w:rPr>
          <w:rFonts w:ascii="Times New Roman" w:hAnsi="Times New Roman"/>
          <w:i/>
          <w:iCs/>
          <w:color w:val="000000"/>
        </w:rPr>
        <w:t>Eimeria</w:t>
      </w:r>
      <w:r>
        <w:rPr>
          <w:rFonts w:ascii="Times New Roman" w:hAnsi="Times New Roman"/>
          <w:color w:val="000000"/>
        </w:rPr>
        <w:t xml:space="preserve"> infected chickens </w:t>
      </w:r>
      <w:bookmarkStart w:id="1129" w:name="__UnoMark__10553_2905672918"/>
      <w:r>
        <w:rPr>
          <w:rFonts w:ascii="Times New Roman" w:hAnsi="Times New Roman"/>
          <w:color w:val="000000"/>
        </w:rPr>
        <w:t>(Laurent et al., 2001; Lowenthal et al., 1997; Yun et al., 2000)</w:t>
      </w:r>
      <w:bookmarkEnd w:id="1129"/>
      <w:r>
        <w:rPr>
          <w:rFonts w:ascii="Times New Roman" w:hAnsi="Times New Roman"/>
          <w:color w:val="000000"/>
        </w:rPr>
        <w:t xml:space="preserve">. Inflammatory infiltrates were also slightly more prominent in our experiment in the laboratory isolate of </w:t>
      </w:r>
      <w:r>
        <w:rPr>
          <w:rFonts w:ascii="Times New Roman" w:hAnsi="Times New Roman"/>
          <w:i/>
          <w:iCs/>
          <w:color w:val="000000"/>
        </w:rPr>
        <w:t xml:space="preserve">E. falciformis </w:t>
      </w:r>
      <w:ins w:id="1130" w:author="Weyrich, Alexandra" w:date="2018-06-04T14:43:00Z">
        <w:r w:rsidR="0025021F">
          <w:rPr>
            <w:rFonts w:ascii="Times New Roman" w:hAnsi="Times New Roman"/>
            <w:i/>
            <w:iCs/>
            <w:color w:val="000000"/>
          </w:rPr>
          <w:t>(</w:t>
        </w:r>
        <w:r w:rsidR="0025021F">
          <w:rPr>
            <w:rFonts w:ascii="Times New Roman" w:hAnsi="Times New Roman"/>
            <w:color w:val="000000"/>
          </w:rPr>
          <w:t xml:space="preserve">EfalL) </w:t>
        </w:r>
      </w:ins>
      <w:r>
        <w:rPr>
          <w:rFonts w:ascii="Times New Roman" w:hAnsi="Times New Roman"/>
          <w:color w:val="000000"/>
        </w:rPr>
        <w:t xml:space="preserve">than in closely related wild derived </w:t>
      </w:r>
      <w:r>
        <w:rPr>
          <w:rFonts w:ascii="Times New Roman" w:hAnsi="Times New Roman"/>
          <w:i/>
          <w:iCs/>
          <w:color w:val="000000"/>
        </w:rPr>
        <w:t xml:space="preserve">E. falciformis </w:t>
      </w:r>
      <w:r>
        <w:rPr>
          <w:rFonts w:ascii="Times New Roman" w:hAnsi="Times New Roman"/>
          <w:color w:val="000000"/>
        </w:rPr>
        <w:t xml:space="preserve">isolate </w:t>
      </w:r>
      <w:ins w:id="1131" w:author="Weyrich, Alexandra" w:date="2018-06-04T14:43:00Z">
        <w:r w:rsidR="0025021F">
          <w:rPr>
            <w:rFonts w:ascii="Times New Roman" w:hAnsi="Times New Roman"/>
            <w:color w:val="000000"/>
          </w:rPr>
          <w:t>(</w:t>
        </w:r>
        <w:r w:rsidR="0025021F">
          <w:rPr>
            <w:rFonts w:ascii="Times New Roman" w:hAnsi="Times New Roman"/>
            <w:i/>
            <w:iCs/>
            <w:color w:val="000000"/>
          </w:rPr>
          <w:t>EfalW</w:t>
        </w:r>
        <w:r w:rsidR="0025021F">
          <w:rPr>
            <w:rFonts w:ascii="Times New Roman" w:hAnsi="Times New Roman"/>
            <w:color w:val="000000"/>
          </w:rPr>
          <w:t xml:space="preserve">) </w:t>
        </w:r>
      </w:ins>
      <w:r>
        <w:rPr>
          <w:rFonts w:ascii="Times New Roman" w:hAnsi="Times New Roman"/>
          <w:color w:val="000000"/>
        </w:rPr>
        <w:t xml:space="preserve">and we thus asked whether </w:t>
      </w:r>
      <w:commentRangeStart w:id="1132"/>
      <w:r>
        <w:rPr>
          <w:rFonts w:ascii="Times New Roman" w:hAnsi="Times New Roman"/>
          <w:color w:val="000000"/>
        </w:rPr>
        <w:t xml:space="preserve">systemic </w:t>
      </w:r>
      <w:bookmarkStart w:id="1133" w:name="_GoBack"/>
      <w:bookmarkEnd w:id="1133"/>
      <w:r>
        <w:rPr>
          <w:rFonts w:ascii="Times New Roman" w:hAnsi="Times New Roman"/>
          <w:color w:val="000000"/>
        </w:rPr>
        <w:t>immune response differs</w:t>
      </w:r>
      <w:commentRangeEnd w:id="1132"/>
      <w:r>
        <w:commentReference w:id="1132"/>
      </w:r>
      <w:r>
        <w:rPr>
          <w:rFonts w:ascii="Times New Roman" w:hAnsi="Times New Roman"/>
          <w:color w:val="000000"/>
        </w:rPr>
        <w:t xml:space="preserve"> between infections.</w:t>
      </w:r>
    </w:p>
    <w:p w14:paraId="5F670FDD" w14:textId="7E5703FE" w:rsidR="007D75FA" w:rsidRDefault="00132A20" w:rsidP="00ED6157">
      <w:pPr>
        <w:spacing w:line="360" w:lineRule="auto"/>
        <w:jc w:val="both"/>
        <w:rPr>
          <w:rFonts w:hint="eastAsia"/>
        </w:rPr>
      </w:pPr>
      <w:r>
        <w:rPr>
          <w:rFonts w:ascii="Times New Roman" w:hAnsi="Times New Roman"/>
          <w:color w:val="000000"/>
        </w:rPr>
        <w:t xml:space="preserve">To investigate a more systemic immune response during infection we measured the expression of pro- and anti-inflammatory cytokines and regulatory chemokines in the spleen. Eight markers for different </w:t>
      </w:r>
      <w:r>
        <w:rPr>
          <w:rFonts w:ascii="Times New Roman" w:hAnsi="Times New Roman"/>
          <w:color w:val="000000"/>
          <w:highlight w:val="white"/>
        </w:rPr>
        <w:t xml:space="preserve">immune response pathways were investigated: CxCL9 </w:t>
      </w:r>
      <w:ins w:id="1134" w:author="Weyrich, Alexandra" w:date="2018-06-04T14:44:00Z">
        <w:r w:rsidR="00CF6CB3">
          <w:rPr>
            <w:rFonts w:ascii="Times New Roman" w:hAnsi="Times New Roman"/>
            <w:color w:val="000000"/>
            <w:highlight w:val="white"/>
          </w:rPr>
          <w:t xml:space="preserve">is a major </w:t>
        </w:r>
      </w:ins>
      <w:del w:id="1135" w:author="Weyrich, Alexandra" w:date="2018-06-04T14:44:00Z">
        <w:r w:rsidDel="00CF6CB3">
          <w:rPr>
            <w:rFonts w:ascii="Times New Roman" w:hAnsi="Times New Roman"/>
            <w:color w:val="000000"/>
            <w:highlight w:val="white"/>
          </w:rPr>
          <w:delText xml:space="preserve">has broad </w:delText>
        </w:r>
      </w:del>
      <w:r>
        <w:rPr>
          <w:rFonts w:ascii="Times New Roman" w:hAnsi="Times New Roman"/>
          <w:color w:val="000000"/>
          <w:highlight w:val="white"/>
        </w:rPr>
        <w:t>immune-regulator</w:t>
      </w:r>
      <w:del w:id="1136" w:author="Weyrich, Alexandra" w:date="2018-06-04T14:44:00Z">
        <w:r w:rsidDel="00CF6CB3">
          <w:rPr>
            <w:rFonts w:ascii="Times New Roman" w:hAnsi="Times New Roman"/>
            <w:color w:val="000000"/>
            <w:highlight w:val="white"/>
          </w:rPr>
          <w:delText>y role</w:delText>
        </w:r>
      </w:del>
      <w:proofErr w:type="gramStart"/>
      <w:r>
        <w:rPr>
          <w:rFonts w:ascii="Times New Roman" w:hAnsi="Times New Roman"/>
          <w:color w:val="000000"/>
          <w:highlight w:val="white"/>
        </w:rPr>
        <w:t>,</w:t>
      </w:r>
      <w:proofErr w:type="gramEnd"/>
      <w:r>
        <w:rPr>
          <w:rFonts w:ascii="Times New Roman" w:hAnsi="Times New Roman"/>
          <w:color w:val="000000"/>
          <w:highlight w:val="white"/>
        </w:rPr>
        <w:t xml:space="preserve"> INFγ and TNFα represent the innate pro-inflammatory response </w:t>
      </w:r>
      <w:bookmarkStart w:id="1137" w:name="__UnoMark__10552_2905672918"/>
      <w:r>
        <w:rPr>
          <w:rFonts w:ascii="Times New Roman" w:hAnsi="Times New Roman"/>
          <w:color w:val="000000"/>
          <w:highlight w:val="white"/>
        </w:rPr>
        <w:t>(Mosmann et al., 1986)</w:t>
      </w:r>
      <w:bookmarkEnd w:id="1137"/>
      <w:ins w:id="1138" w:author="Weyrich, Alexandra" w:date="2018-06-04T14:45:00Z">
        <w:r w:rsidR="00CF6CB3">
          <w:rPr>
            <w:rFonts w:ascii="Times New Roman" w:hAnsi="Times New Roman"/>
            <w:color w:val="000000"/>
            <w:highlight w:val="white"/>
          </w:rPr>
          <w:t>.</w:t>
        </w:r>
      </w:ins>
      <w:r>
        <w:rPr>
          <w:rFonts w:ascii="Times New Roman" w:hAnsi="Times New Roman"/>
          <w:color w:val="000000"/>
          <w:highlight w:val="white"/>
        </w:rPr>
        <w:t xml:space="preserve">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type response against intracellular parasites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Th2-type response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w:t>
      </w:r>
      <w:r>
        <w:rPr>
          <w:rFonts w:ascii="Times New Roman" w:hAnsi="Times New Roman"/>
          <w:color w:val="000000"/>
          <w:highlight w:val="yellow"/>
        </w:rPr>
        <w:t>Ref</w:t>
      </w:r>
      <w:r>
        <w:rPr>
          <w:rFonts w:ascii="Times New Roman" w:hAnsi="Times New Roman"/>
          <w:color w:val="000000"/>
        </w:rPr>
        <w:t>), and fina</w:t>
      </w:r>
      <w:r>
        <w:rPr>
          <w:rFonts w:ascii="Times New Roman" w:hAnsi="Times New Roman"/>
          <w:color w:val="000000"/>
          <w:highlight w:val="white"/>
        </w:rPr>
        <w:t>lly, IL10 and TGFβ h</w:t>
      </w:r>
      <w:r>
        <w:rPr>
          <w:rFonts w:ascii="Times New Roman" w:hAnsi="Times New Roman"/>
          <w:color w:val="000000"/>
        </w:rPr>
        <w:t xml:space="preserve">ave anti-inflammatory roles </w:t>
      </w:r>
      <w:del w:id="1139" w:author="Weyrich, Alexandra" w:date="2018-06-04T14:38:00Z">
        <w:r w:rsidDel="00FE35E3">
          <w:rPr>
            <w:rFonts w:ascii="Times New Roman" w:hAnsi="Times New Roman"/>
            <w:color w:val="000000"/>
          </w:rPr>
          <w:delText xml:space="preserve"> </w:delText>
        </w:r>
      </w:del>
      <w:r>
        <w:rPr>
          <w:rFonts w:ascii="Times New Roman" w:hAnsi="Times New Roman"/>
          <w:color w:val="000000"/>
        </w:rPr>
        <w:t xml:space="preserve">(reviewed in </w:t>
      </w:r>
      <w:r>
        <w:rPr>
          <w:rFonts w:ascii="Times New Roman" w:hAnsi="Times New Roman"/>
          <w:color w:val="000000"/>
          <w:highlight w:val="yellow"/>
        </w:rPr>
        <w:t xml:space="preserve">Terner </w:t>
      </w:r>
      <w:r>
        <w:rPr>
          <w:rFonts w:ascii="Times New Roman" w:hAnsi="Times New Roman"/>
          <w:i/>
          <w:iCs/>
          <w:color w:val="000000"/>
          <w:highlight w:val="yellow"/>
        </w:rPr>
        <w:t>et al</w:t>
      </w:r>
      <w:r>
        <w:rPr>
          <w:rFonts w:ascii="Times New Roman" w:hAnsi="Times New Roman"/>
          <w:color w:val="000000"/>
          <w:highlight w:val="yellow"/>
        </w:rPr>
        <w:t xml:space="preserve">, 2014, </w:t>
      </w:r>
      <w:r>
        <w:rPr>
          <w:rStyle w:val="Hervorhebung"/>
          <w:rFonts w:ascii="Times New Roman" w:hAnsi="Times New Roman"/>
          <w:i w:val="0"/>
          <w:iCs w:val="0"/>
          <w:highlight w:val="yellow"/>
        </w:rPr>
        <w:t>Stenger and Röllingho 2001</w:t>
      </w:r>
      <w:r>
        <w:rPr>
          <w:rStyle w:val="Hervorhebung"/>
          <w:rFonts w:ascii="Times New Roman" w:hAnsi="Times New Roman"/>
          <w:i w:val="0"/>
          <w:iCs w:val="0"/>
          <w:highlight w:val="yellow"/>
        </w:rPr>
        <w:commentReference w:id="1140"/>
      </w:r>
      <w:r>
        <w:rPr>
          <w:rStyle w:val="Hervorhebung"/>
          <w:rFonts w:ascii="Times New Roman" w:hAnsi="Times New Roman"/>
          <w:i w:val="0"/>
          <w:iCs w:val="0"/>
        </w:rPr>
        <w:t>).</w:t>
      </w:r>
    </w:p>
    <w:p w14:paraId="0FD87CA9" w14:textId="77777777" w:rsidR="007D75FA" w:rsidRDefault="00132A20" w:rsidP="00ED6157">
      <w:pPr>
        <w:tabs>
          <w:tab w:val="left" w:pos="6382"/>
        </w:tabs>
        <w:spacing w:before="57" w:after="57" w:line="360" w:lineRule="auto"/>
        <w:jc w:val="both"/>
        <w:rPr>
          <w:rFonts w:hint="eastAsia"/>
        </w:rPr>
      </w:pPr>
      <w:r>
        <w:rPr>
          <w:rStyle w:val="Hervorhebung"/>
          <w:rFonts w:ascii="Times New Roman" w:hAnsi="Times New Roman"/>
          <w:bCs/>
          <w:i w:val="0"/>
          <w:iCs w:val="0"/>
        </w:rPr>
        <w:t xml:space="preserve">Only the </w:t>
      </w:r>
      <w:r>
        <w:rPr>
          <w:rStyle w:val="Hervorhebung"/>
          <w:rFonts w:ascii="Times New Roman" w:hAnsi="Times New Roman"/>
          <w:bCs/>
          <w:i w:val="0"/>
          <w:iCs w:val="0"/>
          <w:color w:val="000000"/>
        </w:rPr>
        <w:t xml:space="preserve">laboratory isolate of </w:t>
      </w:r>
      <w:r>
        <w:rPr>
          <w:rStyle w:val="Hervorhebung"/>
          <w:rFonts w:ascii="Times New Roman" w:hAnsi="Times New Roman"/>
          <w:bCs/>
          <w:color w:val="000000"/>
        </w:rPr>
        <w:t xml:space="preserve">E. falciformis </w:t>
      </w:r>
      <w:r>
        <w:rPr>
          <w:rStyle w:val="Hervorhebung"/>
          <w:rFonts w:ascii="Times New Roman" w:hAnsi="Times New Roman"/>
          <w:bCs/>
          <w:i w:val="0"/>
          <w:iCs w:val="0"/>
        </w:rPr>
        <w:t>significantly influences the mRNA e</w:t>
      </w:r>
      <w:r>
        <w:rPr>
          <w:rStyle w:val="Hervorhebung"/>
          <w:rFonts w:ascii="Times New Roman" w:hAnsi="Times New Roman"/>
          <w:i w:val="0"/>
          <w:iCs w:val="0"/>
          <w:color w:val="000000"/>
        </w:rPr>
        <w:t>xpression levels of</w:t>
      </w:r>
      <w:r>
        <w:rPr>
          <w:rStyle w:val="Hervorhebung"/>
          <w:rFonts w:ascii="Times New Roman" w:hAnsi="Times New Roman"/>
          <w:bCs/>
          <w:i w:val="0"/>
          <w:iCs w:val="0"/>
        </w:rPr>
        <w:t xml:space="preserve"> most of these markers in the spleen. The wild derived isolates of</w:t>
      </w:r>
      <w:r>
        <w:rPr>
          <w:rStyle w:val="Hervorhebung"/>
          <w:rFonts w:ascii="Times New Roman" w:hAnsi="Times New Roman"/>
          <w:i w:val="0"/>
          <w:iCs w:val="0"/>
          <w:color w:val="000000"/>
        </w:rPr>
        <w:t xml:space="preserve">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and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do not induce expression changes over control levels. </w:t>
      </w:r>
    </w:p>
    <w:p w14:paraId="7F331E08" w14:textId="4584A3EF" w:rsidR="007D75FA" w:rsidRDefault="00CF6CB3" w:rsidP="00ED6157">
      <w:pPr>
        <w:spacing w:line="360" w:lineRule="auto"/>
        <w:jc w:val="both"/>
        <w:rPr>
          <w:rFonts w:hint="eastAsia"/>
        </w:rPr>
      </w:pPr>
      <w:ins w:id="1141" w:author="Weyrich, Alexandra" w:date="2018-06-04T14:48:00Z">
        <w:r>
          <w:rPr>
            <w:rFonts w:ascii="Times New Roman" w:hAnsi="Times New Roman"/>
            <w:color w:val="000000"/>
            <w:highlight w:val="white"/>
          </w:rPr>
          <w:t xml:space="preserve">An exception is </w:t>
        </w:r>
      </w:ins>
      <w:del w:id="1142" w:author="Weyrich, Alexandra" w:date="2018-06-04T14:48:00Z">
        <w:r w:rsidR="00132A20" w:rsidDel="00CF6CB3">
          <w:rPr>
            <w:rFonts w:ascii="Times New Roman" w:hAnsi="Times New Roman"/>
            <w:color w:val="000000"/>
            <w:highlight w:val="white"/>
          </w:rPr>
          <w:delText>I</w:delText>
        </w:r>
      </w:del>
      <w:del w:id="1143" w:author="Weyrich, Alexandra" w:date="2018-06-04T14:47:00Z">
        <w:r w:rsidR="00132A20" w:rsidDel="00CF6CB3">
          <w:rPr>
            <w:rFonts w:ascii="Times New Roman" w:hAnsi="Times New Roman"/>
            <w:color w:val="000000"/>
            <w:highlight w:val="white"/>
          </w:rPr>
          <w:delText>L</w:delText>
        </w:r>
      </w:del>
      <w:del w:id="1144" w:author="Weyrich, Alexandra" w:date="2018-06-04T14:48:00Z">
        <w:r w:rsidR="00132A20" w:rsidDel="00CF6CB3">
          <w:rPr>
            <w:rFonts w:ascii="Times New Roman" w:hAnsi="Times New Roman"/>
            <w:color w:val="000000"/>
            <w:highlight w:val="white"/>
          </w:rPr>
          <w:delText xml:space="preserve">6 </w:delText>
        </w:r>
      </w:del>
      <w:ins w:id="1145" w:author="Weyrich, Alexandra" w:date="2018-06-04T14:50:00Z">
        <w:r w:rsidR="00C02F24">
          <w:rPr>
            <w:rFonts w:ascii="Times New Roman" w:hAnsi="Times New Roman"/>
            <w:color w:val="000000"/>
            <w:highlight w:val="white"/>
          </w:rPr>
          <w:t xml:space="preserve">the </w:t>
        </w:r>
      </w:ins>
      <w:ins w:id="1146" w:author="Weyrich, Alexandra" w:date="2018-06-04T14:48:00Z">
        <w:r>
          <w:rPr>
            <w:rFonts w:ascii="Times New Roman" w:hAnsi="Times New Roman"/>
            <w:color w:val="000000"/>
            <w:highlight w:val="white"/>
          </w:rPr>
          <w:t>Il6</w:t>
        </w:r>
      </w:ins>
      <w:ins w:id="1147" w:author="Weyrich, Alexandra" w:date="2018-06-04T14:50:00Z">
        <w:r w:rsidR="00C02F24" w:rsidRPr="00C02F24">
          <w:rPr>
            <w:rFonts w:ascii="Times New Roman" w:hAnsi="Times New Roman"/>
            <w:color w:val="000000"/>
            <w:highlight w:val="white"/>
          </w:rPr>
          <w:t xml:space="preserve"> </w:t>
        </w:r>
        <w:r w:rsidR="00C02F24">
          <w:rPr>
            <w:rFonts w:ascii="Times New Roman" w:hAnsi="Times New Roman"/>
            <w:color w:val="000000"/>
            <w:highlight w:val="white"/>
          </w:rPr>
          <w:t>gene expression</w:t>
        </w:r>
      </w:ins>
      <w:ins w:id="1148" w:author="Weyrich, Alexandra" w:date="2018-06-04T14:56:00Z">
        <w:r w:rsidR="00C02F24">
          <w:rPr>
            <w:rFonts w:ascii="Times New Roman" w:hAnsi="Times New Roman"/>
            <w:color w:val="000000"/>
            <w:highlight w:val="white"/>
          </w:rPr>
          <w:t xml:space="preserve">. </w:t>
        </w:r>
      </w:ins>
      <w:ins w:id="1149" w:author="Weyrich, Alexandra" w:date="2018-06-04T14:59:00Z">
        <w:r w:rsidR="00C02F24">
          <w:rPr>
            <w:rFonts w:ascii="Times New Roman" w:hAnsi="Times New Roman"/>
            <w:color w:val="000000"/>
            <w:highlight w:val="white"/>
          </w:rPr>
          <w:t xml:space="preserve">Early in infection, </w:t>
        </w:r>
      </w:ins>
      <w:ins w:id="1150" w:author="Weyrich, Alexandra" w:date="2018-06-04T14:56:00Z">
        <w:r w:rsidR="00C02F24">
          <w:rPr>
            <w:rFonts w:ascii="Times New Roman" w:hAnsi="Times New Roman"/>
            <w:color w:val="000000"/>
            <w:highlight w:val="white"/>
          </w:rPr>
          <w:t>Il6</w:t>
        </w:r>
      </w:ins>
      <w:del w:id="1151" w:author="Weyrich, Alexandra" w:date="2018-06-04T14:48:00Z">
        <w:r w:rsidR="00132A20" w:rsidDel="00CF6CB3">
          <w:rPr>
            <w:rFonts w:ascii="Times New Roman" w:hAnsi="Times New Roman"/>
            <w:color w:val="000000"/>
            <w:highlight w:val="white"/>
          </w:rPr>
          <w:delText>is the only counter-example for this,</w:delText>
        </w:r>
      </w:del>
      <w:del w:id="1152" w:author="Weyrich, Alexandra" w:date="2018-06-04T14:49:00Z">
        <w:r w:rsidR="00132A20" w:rsidDel="00CF6CB3">
          <w:rPr>
            <w:rFonts w:ascii="Times New Roman" w:hAnsi="Times New Roman"/>
            <w:color w:val="000000"/>
            <w:highlight w:val="white"/>
          </w:rPr>
          <w:delText xml:space="preserve"> we observed it to be</w:delText>
        </w:r>
      </w:del>
      <w:ins w:id="1153" w:author="Weyrich, Alexandra" w:date="2018-06-04T14:49:00Z">
        <w:r>
          <w:rPr>
            <w:rFonts w:ascii="Times New Roman" w:hAnsi="Times New Roman"/>
            <w:color w:val="000000"/>
            <w:highlight w:val="white"/>
          </w:rPr>
          <w:t>w</w:t>
        </w:r>
      </w:ins>
      <w:ins w:id="1154" w:author="Weyrich, Alexandra" w:date="2018-06-04T14:50:00Z">
        <w:r w:rsidR="00C02F24">
          <w:rPr>
            <w:rFonts w:ascii="Times New Roman" w:hAnsi="Times New Roman"/>
            <w:color w:val="000000"/>
            <w:highlight w:val="white"/>
          </w:rPr>
          <w:t>as</w:t>
        </w:r>
      </w:ins>
      <w:r w:rsidR="00132A20">
        <w:rPr>
          <w:rFonts w:ascii="Times New Roman" w:hAnsi="Times New Roman"/>
          <w:color w:val="000000"/>
          <w:highlight w:val="white"/>
        </w:rPr>
        <w:t xml:space="preserve"> elevated </w:t>
      </w:r>
      <w:ins w:id="1155" w:author="Weyrich, Alexandra" w:date="2018-06-04T14:56:00Z">
        <w:r w:rsidR="00C02F24">
          <w:rPr>
            <w:rFonts w:ascii="Times New Roman" w:hAnsi="Times New Roman"/>
            <w:color w:val="000000"/>
            <w:highlight w:val="white"/>
          </w:rPr>
          <w:t xml:space="preserve">over control </w:t>
        </w:r>
      </w:ins>
      <w:r w:rsidR="00132A20">
        <w:rPr>
          <w:rFonts w:ascii="Times New Roman" w:hAnsi="Times New Roman"/>
          <w:color w:val="000000"/>
          <w:highlight w:val="white"/>
        </w:rPr>
        <w:t xml:space="preserve">(although not significantly) in </w:t>
      </w:r>
      <w:ins w:id="1156" w:author="Weyrich, Alexandra" w:date="2018-06-04T14:51:00Z">
        <w:r w:rsidR="00C02F24">
          <w:rPr>
            <w:rFonts w:ascii="Times New Roman" w:hAnsi="Times New Roman"/>
            <w:color w:val="000000"/>
            <w:highlight w:val="white"/>
          </w:rPr>
          <w:t xml:space="preserve">host </w:t>
        </w:r>
      </w:ins>
      <w:ins w:id="1157" w:author="Weyrich, Alexandra" w:date="2018-06-04T14:50:00Z">
        <w:r w:rsidR="00C02F24">
          <w:rPr>
            <w:rFonts w:ascii="Times New Roman" w:hAnsi="Times New Roman"/>
            <w:color w:val="000000"/>
            <w:highlight w:val="white"/>
          </w:rPr>
          <w:t xml:space="preserve">spleens </w:t>
        </w:r>
      </w:ins>
      <w:ins w:id="1158" w:author="Weyrich, Alexandra" w:date="2018-06-04T14:51:00Z">
        <w:r w:rsidR="00C02F24">
          <w:rPr>
            <w:rFonts w:ascii="Times New Roman" w:hAnsi="Times New Roman"/>
            <w:color w:val="000000"/>
            <w:highlight w:val="white"/>
          </w:rPr>
          <w:t>in</w:t>
        </w:r>
      </w:ins>
      <w:ins w:id="1159" w:author="Weyrich, Alexandra" w:date="2018-06-04T14:53:00Z">
        <w:r w:rsidR="00C02F24">
          <w:rPr>
            <w:rFonts w:ascii="Times New Roman" w:hAnsi="Times New Roman"/>
            <w:color w:val="000000"/>
            <w:highlight w:val="white"/>
          </w:rPr>
          <w:t>fected with</w:t>
        </w:r>
      </w:ins>
      <w:ins w:id="1160" w:author="Weyrich, Alexandra" w:date="2018-06-04T14:51:00Z">
        <w:r w:rsidR="00C02F24">
          <w:rPr>
            <w:rFonts w:ascii="Times New Roman" w:hAnsi="Times New Roman"/>
            <w:color w:val="000000"/>
            <w:highlight w:val="white"/>
          </w:rPr>
          <w:t xml:space="preserve"> </w:t>
        </w:r>
      </w:ins>
      <w:del w:id="1161" w:author="Weyrich, Alexandra" w:date="2018-06-04T14:56:00Z">
        <w:r w:rsidR="00132A20" w:rsidDel="00C02F24">
          <w:rPr>
            <w:rFonts w:ascii="Times New Roman" w:hAnsi="Times New Roman"/>
            <w:color w:val="000000"/>
            <w:highlight w:val="white"/>
          </w:rPr>
          <w:delText>all</w:delText>
        </w:r>
      </w:del>
      <w:ins w:id="1162" w:author="Weyrich, Alexandra" w:date="2018-06-04T14:56:00Z">
        <w:r w:rsidR="00C02F24">
          <w:rPr>
            <w:rFonts w:ascii="Times New Roman" w:hAnsi="Times New Roman"/>
            <w:color w:val="000000"/>
            <w:highlight w:val="white"/>
          </w:rPr>
          <w:t>each</w:t>
        </w:r>
      </w:ins>
      <w:ins w:id="1163" w:author="Weyrich, Alexandra" w:date="2018-06-04T14:52:00Z">
        <w:r w:rsidR="00C02F24">
          <w:rPr>
            <w:rFonts w:ascii="Times New Roman" w:hAnsi="Times New Roman"/>
            <w:color w:val="000000"/>
            <w:highlight w:val="white"/>
          </w:rPr>
          <w:t xml:space="preserve"> </w:t>
        </w:r>
      </w:ins>
      <w:ins w:id="1164" w:author="Weyrich, Alexandra" w:date="2018-06-04T14:58:00Z">
        <w:r w:rsidR="00C02F24">
          <w:rPr>
            <w:rFonts w:ascii="Times New Roman" w:hAnsi="Times New Roman"/>
            <w:color w:val="000000"/>
            <w:highlight w:val="white"/>
          </w:rPr>
          <w:t xml:space="preserve">of the three </w:t>
        </w:r>
      </w:ins>
      <w:ins w:id="1165" w:author="Weyrich, Alexandra" w:date="2018-06-04T14:52:00Z">
        <w:r w:rsidR="00C02F24">
          <w:rPr>
            <w:rFonts w:ascii="Times New Roman" w:hAnsi="Times New Roman"/>
            <w:color w:val="000000"/>
            <w:highlight w:val="white"/>
          </w:rPr>
          <w:t>Eimeria</w:t>
        </w:r>
      </w:ins>
      <w:r w:rsidR="00132A20">
        <w:rPr>
          <w:rFonts w:ascii="Times New Roman" w:hAnsi="Times New Roman"/>
          <w:color w:val="000000"/>
          <w:highlight w:val="white"/>
        </w:rPr>
        <w:t xml:space="preserve"> </w:t>
      </w:r>
      <w:del w:id="1166" w:author="Weyrich, Alexandra" w:date="2018-06-04T14:54:00Z">
        <w:r w:rsidR="00132A20" w:rsidDel="00C02F24">
          <w:rPr>
            <w:rFonts w:ascii="Times New Roman" w:hAnsi="Times New Roman"/>
            <w:color w:val="000000"/>
            <w:highlight w:val="white"/>
          </w:rPr>
          <w:delText xml:space="preserve">infections </w:delText>
        </w:r>
      </w:del>
      <w:proofErr w:type="gramStart"/>
      <w:ins w:id="1167" w:author="Weyrich, Alexandra" w:date="2018-06-04T14:54:00Z">
        <w:r w:rsidR="00C02F24">
          <w:rPr>
            <w:rFonts w:ascii="Times New Roman" w:hAnsi="Times New Roman"/>
            <w:color w:val="000000"/>
            <w:highlight w:val="white"/>
          </w:rPr>
          <w:t>isolate</w:t>
        </w:r>
      </w:ins>
      <w:ins w:id="1168" w:author="Weyrich, Alexandra" w:date="2018-06-04T14:58:00Z">
        <w:r w:rsidR="00C02F24">
          <w:rPr>
            <w:rFonts w:ascii="Times New Roman" w:hAnsi="Times New Roman"/>
            <w:color w:val="000000"/>
            <w:highlight w:val="white"/>
          </w:rPr>
          <w:t xml:space="preserve">s </w:t>
        </w:r>
      </w:ins>
      <w:proofErr w:type="gramEnd"/>
      <w:del w:id="1169" w:author="Weyrich, Alexandra" w:date="2018-06-04T14:52:00Z">
        <w:r w:rsidR="00132A20" w:rsidDel="00C02F24">
          <w:rPr>
            <w:rFonts w:ascii="Times New Roman" w:hAnsi="Times New Roman"/>
            <w:color w:val="000000"/>
            <w:highlight w:val="white"/>
          </w:rPr>
          <w:delText>over control level</w:delText>
        </w:r>
      </w:del>
      <w:del w:id="1170" w:author="Weyrich, Alexandra" w:date="2018-06-04T14:53:00Z">
        <w:r w:rsidR="00132A20" w:rsidDel="00C02F24">
          <w:rPr>
            <w:rFonts w:ascii="Times New Roman" w:hAnsi="Times New Roman"/>
            <w:color w:val="000000"/>
            <w:highlight w:val="white"/>
          </w:rPr>
          <w:delText xml:space="preserve">s </w:delText>
        </w:r>
      </w:del>
      <w:del w:id="1171" w:author="Weyrich, Alexandra" w:date="2018-06-04T14:59:00Z">
        <w:r w:rsidR="00132A20" w:rsidDel="00C02F24">
          <w:rPr>
            <w:rFonts w:ascii="Times New Roman" w:hAnsi="Times New Roman"/>
            <w:color w:val="000000"/>
            <w:highlight w:val="white"/>
          </w:rPr>
          <w:delText>early in infection</w:delText>
        </w:r>
      </w:del>
      <w:r w:rsidR="00132A20">
        <w:rPr>
          <w:rFonts w:ascii="Times New Roman" w:hAnsi="Times New Roman"/>
          <w:color w:val="000000"/>
          <w:highlight w:val="white"/>
        </w:rPr>
        <w:t>.</w:t>
      </w:r>
      <w:r w:rsidR="00132A20">
        <w:rPr>
          <w:rFonts w:ascii="Times New Roman" w:hAnsi="Times New Roman"/>
          <w:color w:val="000000"/>
        </w:rPr>
        <w:t xml:space="preserve"> I</w:t>
      </w:r>
      <w:del w:id="1172" w:author="Weyrich, Alexandra" w:date="2018-06-04T14:57:00Z">
        <w:r w:rsidR="00132A20" w:rsidDel="00C02F24">
          <w:rPr>
            <w:rFonts w:ascii="Times New Roman" w:hAnsi="Times New Roman"/>
            <w:color w:val="000000"/>
          </w:rPr>
          <w:delText>L</w:delText>
        </w:r>
      </w:del>
      <w:ins w:id="1173" w:author="Weyrich, Alexandra" w:date="2018-06-04T14:57:00Z">
        <w:r w:rsidR="00C02F24">
          <w:rPr>
            <w:rFonts w:ascii="Times New Roman" w:hAnsi="Times New Roman"/>
            <w:color w:val="000000"/>
          </w:rPr>
          <w:t>l</w:t>
        </w:r>
      </w:ins>
      <w:r w:rsidR="00132A20">
        <w:rPr>
          <w:rFonts w:ascii="Times New Roman" w:hAnsi="Times New Roman"/>
          <w:color w:val="000000"/>
        </w:rPr>
        <w:t xml:space="preserve">6 synthesized in the initial stage of inflammation at a local lesion, </w:t>
      </w:r>
      <w:del w:id="1174" w:author="Weyrich, Alexandra" w:date="2018-06-04T14:57:00Z">
        <w:r w:rsidR="00132A20" w:rsidDel="00C02F24">
          <w:rPr>
            <w:rFonts w:ascii="Times New Roman" w:hAnsi="Times New Roman"/>
            <w:color w:val="000000"/>
          </w:rPr>
          <w:delText>then</w:delText>
        </w:r>
      </w:del>
      <w:ins w:id="1175" w:author="Weyrich, Alexandra" w:date="2018-06-04T14:57:00Z">
        <w:r w:rsidR="00C02F24">
          <w:rPr>
            <w:rFonts w:ascii="Times New Roman" w:hAnsi="Times New Roman"/>
            <w:color w:val="000000"/>
          </w:rPr>
          <w:t>and then</w:t>
        </w:r>
      </w:ins>
      <w:del w:id="1176" w:author="Weyrich, Alexandra" w:date="2018-06-04T14:57:00Z">
        <w:r w:rsidR="00132A20" w:rsidDel="00C02F24">
          <w:rPr>
            <w:rFonts w:ascii="Times New Roman" w:hAnsi="Times New Roman"/>
            <w:color w:val="000000"/>
          </w:rPr>
          <w:delText xml:space="preserve"> it</w:delText>
        </w:r>
      </w:del>
      <w:r w:rsidR="00132A20">
        <w:rPr>
          <w:rFonts w:ascii="Times New Roman" w:hAnsi="Times New Roman"/>
          <w:color w:val="000000"/>
        </w:rPr>
        <w:t xml:space="preserve"> moves through the bloodstream to the liver and spleen (</w:t>
      </w:r>
      <w:r w:rsidR="00132A20">
        <w:rPr>
          <w:rFonts w:ascii="Times New Roman" w:hAnsi="Times New Roman"/>
          <w:color w:val="000000"/>
          <w:highlight w:val="yellow"/>
        </w:rPr>
        <w:t>Hienrich et al, 1990</w:t>
      </w:r>
      <w:r w:rsidR="00132A20">
        <w:rPr>
          <w:rFonts w:ascii="Times New Roman" w:hAnsi="Times New Roman"/>
          <w:color w:val="000000"/>
        </w:rPr>
        <w:t xml:space="preserve">). There, it </w:t>
      </w:r>
      <w:del w:id="1177" w:author="Weyrich, Alexandra" w:date="2018-06-04T14:46:00Z">
        <w:r w:rsidR="00132A20" w:rsidDel="00CF6CB3">
          <w:rPr>
            <w:rFonts w:ascii="Times New Roman" w:hAnsi="Times New Roman"/>
            <w:color w:val="000000"/>
          </w:rPr>
          <w:delText xml:space="preserve">exerts </w:delText>
        </w:r>
      </w:del>
      <w:r w:rsidR="00132A20">
        <w:rPr>
          <w:rFonts w:ascii="Times New Roman" w:hAnsi="Times New Roman"/>
          <w:color w:val="000000"/>
        </w:rPr>
        <w:t xml:space="preserve">promotes </w:t>
      </w:r>
      <w:commentRangeStart w:id="1178"/>
      <w:r w:rsidR="00132A20">
        <w:rPr>
          <w:rFonts w:ascii="Times New Roman" w:hAnsi="Times New Roman"/>
          <w:color w:val="000000"/>
        </w:rPr>
        <w:t>specific differentiation of naïve CD4+</w:t>
      </w:r>
      <w:ins w:id="1179" w:author="Weyrich, Alexandra" w:date="2018-06-04T15:00:00Z">
        <w:r w:rsidR="0076683B">
          <w:rPr>
            <w:rFonts w:ascii="Times New Roman" w:hAnsi="Times New Roman"/>
            <w:color w:val="000000"/>
          </w:rPr>
          <w:t xml:space="preserve"> </w:t>
        </w:r>
      </w:ins>
      <w:r w:rsidR="00132A20">
        <w:rPr>
          <w:rFonts w:ascii="Times New Roman" w:hAnsi="Times New Roman"/>
          <w:color w:val="000000"/>
        </w:rPr>
        <w:t>T cells</w:t>
      </w:r>
      <w:commentRangeEnd w:id="1178"/>
      <w:r w:rsidR="00132A20">
        <w:commentReference w:id="1178"/>
      </w:r>
      <w:r w:rsidR="00132A20">
        <w:rPr>
          <w:rFonts w:ascii="Times New Roman" w:hAnsi="Times New Roman"/>
          <w:color w:val="000000"/>
        </w:rPr>
        <w:t>, linking innate to acquired immune response (</w:t>
      </w:r>
      <w:commentRangeStart w:id="1180"/>
      <w:r w:rsidR="00132A20">
        <w:rPr>
          <w:rFonts w:ascii="Times New Roman" w:hAnsi="Times New Roman"/>
          <w:color w:val="000000"/>
        </w:rPr>
        <w:t>Tanaka et al, 2014</w:t>
      </w:r>
      <w:commentRangeEnd w:id="1180"/>
      <w:r w:rsidR="00132A20">
        <w:commentReference w:id="1180"/>
      </w:r>
      <w:r w:rsidR="00132A20">
        <w:rPr>
          <w:rFonts w:ascii="Times New Roman" w:hAnsi="Times New Roman"/>
          <w:color w:val="000000"/>
        </w:rPr>
        <w:t>). Beyond its immune-regulatory functio</w:t>
      </w:r>
      <w:r w:rsidR="00132A20">
        <w:rPr>
          <w:rFonts w:ascii="Times New Roman" w:hAnsi="Times New Roman"/>
          <w:color w:val="000000"/>
          <w:highlight w:val="white"/>
        </w:rPr>
        <w:t xml:space="preserve">n IL6 has a role in stimulating the intestinal epithelial proliferation and repair after </w:t>
      </w:r>
      <w:r w:rsidR="00132A20">
        <w:rPr>
          <w:rFonts w:ascii="Times New Roman" w:hAnsi="Times New Roman"/>
          <w:color w:val="000000"/>
          <w:highlight w:val="white"/>
        </w:rPr>
        <w:lastRenderedPageBreak/>
        <w:t>injury</w:t>
      </w:r>
      <w:ins w:id="1181" w:author="Weyrich, Alexandra" w:date="2018-06-04T15:01:00Z">
        <w:r w:rsidR="0076683B">
          <w:rPr>
            <w:rFonts w:ascii="Times New Roman" w:hAnsi="Times New Roman"/>
            <w:color w:val="000000"/>
            <w:highlight w:val="white"/>
          </w:rPr>
          <w:t xml:space="preserve">. </w:t>
        </w:r>
      </w:ins>
      <w:del w:id="1182" w:author="Weyrich, Alexandra" w:date="2018-06-04T15:01:00Z">
        <w:r w:rsidR="00132A20" w:rsidDel="0076683B">
          <w:rPr>
            <w:rFonts w:ascii="Times New Roman" w:hAnsi="Times New Roman"/>
            <w:color w:val="000000"/>
            <w:highlight w:val="white"/>
          </w:rPr>
          <w:delText xml:space="preserve"> and </w:delText>
        </w:r>
      </w:del>
      <w:ins w:id="1183" w:author="Weyrich, Alexandra" w:date="2018-06-04T15:01:00Z">
        <w:r w:rsidR="0076683B">
          <w:rPr>
            <w:rFonts w:ascii="Times New Roman" w:hAnsi="Times New Roman"/>
            <w:color w:val="000000"/>
            <w:highlight w:val="white"/>
          </w:rPr>
          <w:t xml:space="preserve">Thus </w:t>
        </w:r>
      </w:ins>
      <w:r w:rsidR="00132A20">
        <w:rPr>
          <w:rFonts w:ascii="Times New Roman" w:hAnsi="Times New Roman"/>
          <w:color w:val="000000"/>
          <w:highlight w:val="white"/>
        </w:rPr>
        <w:t xml:space="preserve">an elevated level might </w:t>
      </w:r>
      <w:del w:id="1184" w:author="Weyrich, Alexandra" w:date="2018-06-04T15:02:00Z">
        <w:r w:rsidR="00132A20" w:rsidDel="0076683B">
          <w:rPr>
            <w:rFonts w:ascii="Times New Roman" w:hAnsi="Times New Roman"/>
            <w:color w:val="000000"/>
            <w:highlight w:val="white"/>
          </w:rPr>
          <w:delText xml:space="preserve">thus </w:delText>
        </w:r>
      </w:del>
      <w:r w:rsidR="00132A20">
        <w:rPr>
          <w:rFonts w:ascii="Times New Roman" w:hAnsi="Times New Roman"/>
          <w:color w:val="000000"/>
          <w:highlight w:val="white"/>
        </w:rPr>
        <w:t xml:space="preserve">be a consequence of parasite tissue damage </w:t>
      </w:r>
      <w:bookmarkStart w:id="1185" w:name="__UnoMark__10551_2905672918"/>
      <w:r w:rsidR="00132A20">
        <w:rPr>
          <w:rFonts w:ascii="Times New Roman" w:hAnsi="Times New Roman"/>
          <w:color w:val="000000"/>
          <w:highlight w:val="white"/>
        </w:rPr>
        <w:t>(Kuhn et al., 2014)</w:t>
      </w:r>
      <w:bookmarkEnd w:id="1185"/>
      <w:r w:rsidR="00132A20">
        <w:rPr>
          <w:rFonts w:ascii="Times New Roman" w:hAnsi="Times New Roman"/>
          <w:color w:val="000000"/>
          <w:highlight w:val="white"/>
        </w:rPr>
        <w:t xml:space="preserve">. In experimental infections of mice with </w:t>
      </w:r>
      <w:r w:rsidR="00132A20">
        <w:rPr>
          <w:rFonts w:ascii="Times New Roman" w:hAnsi="Times New Roman"/>
          <w:i/>
          <w:iCs/>
          <w:color w:val="000000"/>
          <w:highlight w:val="white"/>
        </w:rPr>
        <w:t xml:space="preserve">E. falciformis </w:t>
      </w:r>
      <w:r w:rsidR="00132A20">
        <w:rPr>
          <w:rFonts w:ascii="Times New Roman" w:hAnsi="Times New Roman"/>
          <w:color w:val="000000"/>
          <w:highlight w:val="white"/>
        </w:rPr>
        <w:t xml:space="preserve">marked induction of </w:t>
      </w:r>
      <w:proofErr w:type="gramStart"/>
      <w:r w:rsidR="00132A20">
        <w:rPr>
          <w:rFonts w:ascii="Times New Roman" w:hAnsi="Times New Roman"/>
          <w:color w:val="000000"/>
          <w:highlight w:val="white"/>
        </w:rPr>
        <w:t>I</w:t>
      </w:r>
      <w:ins w:id="1186" w:author="Weyrich, Alexandra" w:date="2018-06-04T15:04:00Z">
        <w:r w:rsidR="0076683B">
          <w:rPr>
            <w:rFonts w:ascii="Times New Roman" w:hAnsi="Times New Roman"/>
            <w:color w:val="000000"/>
            <w:highlight w:val="white"/>
          </w:rPr>
          <w:t>l</w:t>
        </w:r>
      </w:ins>
      <w:proofErr w:type="gramEnd"/>
      <w:del w:id="1187" w:author="Weyrich, Alexandra" w:date="2018-06-04T15:04:00Z">
        <w:r w:rsidR="00132A20" w:rsidDel="0076683B">
          <w:rPr>
            <w:rFonts w:ascii="Times New Roman" w:hAnsi="Times New Roman"/>
            <w:color w:val="000000"/>
            <w:highlight w:val="white"/>
          </w:rPr>
          <w:delText>L</w:delText>
        </w:r>
      </w:del>
      <w:r w:rsidR="00132A20">
        <w:rPr>
          <w:rFonts w:ascii="Times New Roman" w:hAnsi="Times New Roman"/>
          <w:color w:val="000000"/>
          <w:highlight w:val="white"/>
        </w:rPr>
        <w:t xml:space="preserve">6 transcription between 5 and 7 dpi has been reported at the site of infection </w:t>
      </w:r>
      <w:bookmarkStart w:id="1188" w:name="__UnoMark__10550_2905672918"/>
      <w:r w:rsidR="00132A20">
        <w:rPr>
          <w:rFonts w:ascii="Times New Roman" w:hAnsi="Times New Roman"/>
          <w:color w:val="000000"/>
          <w:highlight w:val="white"/>
        </w:rPr>
        <w:t>(Ehret et al., 2017)</w:t>
      </w:r>
      <w:bookmarkEnd w:id="1188"/>
      <w:r w:rsidR="00132A20">
        <w:rPr>
          <w:rFonts w:ascii="Times New Roman" w:hAnsi="Times New Roman"/>
          <w:color w:val="000000"/>
          <w:highlight w:val="white"/>
        </w:rPr>
        <w:t xml:space="preserve">. In the present study </w:t>
      </w:r>
      <w:proofErr w:type="gramStart"/>
      <w:r w:rsidR="00132A20">
        <w:rPr>
          <w:rFonts w:ascii="Times New Roman" w:hAnsi="Times New Roman"/>
          <w:color w:val="000000"/>
          <w:highlight w:val="white"/>
        </w:rPr>
        <w:t>I</w:t>
      </w:r>
      <w:ins w:id="1189" w:author="Weyrich, Alexandra" w:date="2018-06-04T15:05:00Z">
        <w:r w:rsidR="0076683B">
          <w:rPr>
            <w:rFonts w:ascii="Times New Roman" w:hAnsi="Times New Roman"/>
            <w:color w:val="000000"/>
            <w:highlight w:val="white"/>
          </w:rPr>
          <w:t>l</w:t>
        </w:r>
      </w:ins>
      <w:proofErr w:type="gramEnd"/>
      <w:del w:id="1190" w:author="Weyrich, Alexandra" w:date="2018-06-04T15:05:00Z">
        <w:r w:rsidR="00132A20" w:rsidDel="0076683B">
          <w:rPr>
            <w:rFonts w:ascii="Times New Roman" w:hAnsi="Times New Roman"/>
            <w:color w:val="000000"/>
            <w:highlight w:val="white"/>
          </w:rPr>
          <w:delText>L</w:delText>
        </w:r>
      </w:del>
      <w:r w:rsidR="00132A20">
        <w:rPr>
          <w:rFonts w:ascii="Times New Roman" w:hAnsi="Times New Roman"/>
          <w:color w:val="000000"/>
          <w:highlight w:val="white"/>
        </w:rPr>
        <w:t xml:space="preserve">6 is the only cytokine showing potentially enhanced expression also in the spleen. This might suggest that the immune modulatory role of </w:t>
      </w:r>
      <w:del w:id="1191" w:author="Weyrich, Alexandra" w:date="2018-06-04T15:05:00Z">
        <w:r w:rsidR="00132A20" w:rsidDel="0076683B">
          <w:rPr>
            <w:rFonts w:ascii="Times New Roman" w:hAnsi="Times New Roman"/>
            <w:color w:val="000000"/>
            <w:highlight w:val="white"/>
          </w:rPr>
          <w:delText xml:space="preserve">IL6 </w:delText>
        </w:r>
      </w:del>
      <w:ins w:id="1192" w:author="Weyrich, Alexandra" w:date="2018-06-04T15:05:00Z">
        <w:r w:rsidR="0076683B">
          <w:rPr>
            <w:rFonts w:ascii="Times New Roman" w:hAnsi="Times New Roman"/>
            <w:color w:val="000000"/>
            <w:highlight w:val="white"/>
          </w:rPr>
          <w:t xml:space="preserve">IL6 </w:t>
        </w:r>
      </w:ins>
      <w:r w:rsidR="00132A20">
        <w:rPr>
          <w:rFonts w:ascii="Times New Roman" w:hAnsi="Times New Roman"/>
          <w:color w:val="000000"/>
          <w:highlight w:val="white"/>
        </w:rPr>
        <w:t xml:space="preserve">in the spleen during </w:t>
      </w:r>
      <w:r w:rsidR="00132A20">
        <w:rPr>
          <w:rFonts w:ascii="Times New Roman" w:hAnsi="Times New Roman"/>
          <w:i/>
          <w:iCs/>
          <w:color w:val="000000"/>
          <w:highlight w:val="white"/>
        </w:rPr>
        <w:t>Eimeria</w:t>
      </w:r>
      <w:r w:rsidR="00132A20">
        <w:rPr>
          <w:rFonts w:ascii="Times New Roman" w:hAnsi="Times New Roman"/>
          <w:color w:val="000000"/>
          <w:highlight w:val="white"/>
        </w:rPr>
        <w:t xml:space="preserve"> infections could be augmented by elevated mRNA expression within this organ. </w:t>
      </w:r>
      <w:r w:rsidR="00132A20">
        <w:rPr>
          <w:rFonts w:ascii="Times New Roman" w:hAnsi="Times New Roman"/>
          <w:color w:val="000000"/>
          <w:highlight w:val="white"/>
        </w:rPr>
        <w:commentReference w:id="1193"/>
      </w:r>
    </w:p>
    <w:p w14:paraId="67141369" w14:textId="670E6E5C" w:rsidR="007D75FA" w:rsidRDefault="00132A20" w:rsidP="00ED6157">
      <w:pPr>
        <w:spacing w:line="360" w:lineRule="auto"/>
        <w:jc w:val="both"/>
        <w:rPr>
          <w:rFonts w:hint="eastAsia"/>
        </w:rPr>
      </w:pPr>
      <w:r>
        <w:rPr>
          <w:rFonts w:ascii="Times New Roman" w:hAnsi="Times New Roman"/>
          <w:color w:val="000000"/>
          <w:highlight w:val="white"/>
        </w:rPr>
        <w:t xml:space="preserve">We observed elevated mRNA levels of </w:t>
      </w:r>
      <w:r>
        <w:rPr>
          <w:rFonts w:ascii="Times New Roman" w:hAnsi="Times New Roman"/>
          <w:highlight w:val="white"/>
        </w:rPr>
        <w:t xml:space="preserve">pro-inflammatory Th1 cytokines IFNγ, </w:t>
      </w:r>
      <w:commentRangeStart w:id="1194"/>
      <w:r>
        <w:rPr>
          <w:rFonts w:ascii="Times New Roman" w:hAnsi="Times New Roman"/>
          <w:color w:val="000000"/>
          <w:highlight w:val="white"/>
        </w:rPr>
        <w:t>TNFα</w:t>
      </w:r>
      <w:r>
        <w:rPr>
          <w:rFonts w:ascii="Times New Roman" w:hAnsi="Times New Roman"/>
          <w:highlight w:val="white"/>
        </w:rPr>
        <w:t xml:space="preserve"> </w:t>
      </w:r>
      <w:commentRangeEnd w:id="1194"/>
      <w:r w:rsidR="0076683B">
        <w:rPr>
          <w:rStyle w:val="Kommentarzeichen"/>
          <w:rFonts w:cs="Mangal"/>
        </w:rPr>
        <w:commentReference w:id="1194"/>
      </w:r>
      <w:r>
        <w:rPr>
          <w:rFonts w:ascii="Times New Roman" w:hAnsi="Times New Roman"/>
          <w:highlight w:val="white"/>
        </w:rPr>
        <w:t xml:space="preserve">and IL12 </w:t>
      </w:r>
      <w:r>
        <w:rPr>
          <w:rFonts w:ascii="Times New Roman" w:hAnsi="Times New Roman"/>
          <w:color w:val="000000"/>
          <w:highlight w:val="white"/>
        </w:rPr>
        <w:t>in t</w:t>
      </w:r>
      <w:r>
        <w:rPr>
          <w:rFonts w:ascii="Times New Roman" w:hAnsi="Times New Roman"/>
          <w:color w:val="000000"/>
        </w:rPr>
        <w:t xml:space="preserve">he spleens of mice infected with the laboratory isolate of </w:t>
      </w:r>
      <w:r>
        <w:rPr>
          <w:rFonts w:ascii="Times New Roman" w:hAnsi="Times New Roman"/>
          <w:i/>
          <w:iCs/>
          <w:color w:val="000000"/>
        </w:rPr>
        <w:t>E.</w:t>
      </w:r>
      <w:ins w:id="1195" w:author="Weyrich, Alexandra" w:date="2018-06-04T15:08:00Z">
        <w:r w:rsidR="0076683B">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Our data from the spleen mirrors </w:t>
      </w:r>
      <w:r>
        <w:rPr>
          <w:rStyle w:val="Hervorhebung"/>
          <w:rFonts w:ascii="Times New Roman" w:hAnsi="Times New Roman"/>
          <w:bCs/>
          <w:i w:val="0"/>
          <w:iCs w:val="0"/>
          <w:color w:val="222222"/>
        </w:rPr>
        <w:t>previously published data indicating an</w:t>
      </w:r>
      <w:del w:id="1196" w:author="Weyrich, Alexandra" w:date="2018-06-04T15:08:00Z">
        <w:r w:rsidDel="0076683B">
          <w:rPr>
            <w:rStyle w:val="Hervorhebung"/>
            <w:rFonts w:ascii="Times New Roman" w:hAnsi="Times New Roman"/>
            <w:bCs/>
            <w:i w:val="0"/>
            <w:iCs w:val="0"/>
            <w:color w:val="222222"/>
          </w:rPr>
          <w:delText>d</w:delText>
        </w:r>
      </w:del>
      <w:r>
        <w:rPr>
          <w:rStyle w:val="Hervorhebung"/>
          <w:rFonts w:ascii="Times New Roman" w:hAnsi="Times New Roman"/>
          <w:bCs/>
          <w:i w:val="0"/>
          <w:iCs w:val="0"/>
          <w:color w:val="222222"/>
        </w:rPr>
        <w:t xml:space="preserve"> induction of these genes at the site of infection between 5 and 7 dpi </w:t>
      </w:r>
      <w:bookmarkStart w:id="1197" w:name="__UnoMark__10549_2905672918"/>
      <w:r>
        <w:rPr>
          <w:rStyle w:val="Hervorhebung"/>
          <w:rFonts w:ascii="Times New Roman" w:hAnsi="Times New Roman"/>
          <w:bCs/>
          <w:i w:val="0"/>
          <w:iCs w:val="0"/>
          <w:color w:val="222222"/>
        </w:rPr>
        <w:t>(Ehret et al., 2017; Schmid et al., 2014)</w:t>
      </w:r>
      <w:bookmarkEnd w:id="1197"/>
      <w:r>
        <w:rPr>
          <w:rStyle w:val="Hervorhebung"/>
          <w:rFonts w:ascii="Times New Roman" w:hAnsi="Times New Roman"/>
          <w:bCs/>
          <w:i w:val="0"/>
          <w:iCs w:val="0"/>
          <w:color w:val="000000"/>
        </w:rPr>
        <w:t xml:space="preserve">.  The IL12/IFNγ axis is crucial for the activation </w:t>
      </w:r>
      <w:ins w:id="1198" w:author="Weyrich, Alexandra" w:date="2018-06-04T15:08:00Z">
        <w:r w:rsidR="0076683B">
          <w:rPr>
            <w:rStyle w:val="Hervorhebung"/>
            <w:rFonts w:ascii="Times New Roman" w:hAnsi="Times New Roman"/>
            <w:bCs/>
            <w:i w:val="0"/>
            <w:iCs w:val="0"/>
            <w:color w:val="000000"/>
          </w:rPr>
          <w:t xml:space="preserve">of </w:t>
        </w:r>
      </w:ins>
      <w:r>
        <w:rPr>
          <w:rStyle w:val="Hervorhebung"/>
          <w:rFonts w:ascii="Times New Roman" w:hAnsi="Times New Roman"/>
          <w:bCs/>
          <w:i w:val="0"/>
          <w:iCs w:val="0"/>
          <w:color w:val="000000"/>
        </w:rPr>
        <w:t xml:space="preserve">cellular immune responses against intracellular parasites including </w:t>
      </w:r>
      <w:r>
        <w:rPr>
          <w:rStyle w:val="Hervorhebung"/>
          <w:rFonts w:ascii="Times New Roman" w:hAnsi="Times New Roman"/>
          <w:bCs/>
          <w:color w:val="000000"/>
        </w:rPr>
        <w:t>Eimeria</w:t>
      </w:r>
      <w:r>
        <w:rPr>
          <w:rStyle w:val="Hervorhebung"/>
          <w:rFonts w:ascii="Times New Roman" w:hAnsi="Times New Roman"/>
          <w:bCs/>
          <w:i w:val="0"/>
          <w:iCs w:val="0"/>
          <w:color w:val="000000"/>
        </w:rPr>
        <w:t xml:space="preserve"> </w:t>
      </w:r>
      <w:bookmarkStart w:id="1199" w:name="__UnoMark__10548_2905672918"/>
      <w:r>
        <w:rPr>
          <w:rStyle w:val="Hervorhebung"/>
          <w:rFonts w:ascii="Times New Roman" w:hAnsi="Times New Roman"/>
          <w:bCs/>
          <w:i w:val="0"/>
          <w:iCs w:val="0"/>
          <w:color w:val="000000"/>
        </w:rPr>
        <w:t>(Cacho et al., 2012; Chow et al., 2011; Ehigiator et al., 2007; Heinzel et al., 1991; Kulkarni et al., 2011; Lillehoj, 1998; Michailowsky et al., 2001; Ovington and Smith, 1992; Rose et al., 1992)</w:t>
      </w:r>
      <w:bookmarkEnd w:id="1199"/>
      <w:r>
        <w:rPr>
          <w:rStyle w:val="Hervorhebung"/>
          <w:rFonts w:ascii="Times New Roman" w:hAnsi="Times New Roman"/>
          <w:bCs/>
          <w:i w:val="0"/>
          <w:iCs w:val="0"/>
          <w:color w:val="000000"/>
        </w:rPr>
        <w:t>.</w:t>
      </w:r>
    </w:p>
    <w:p w14:paraId="0839A2C0" w14:textId="77777777" w:rsidR="007D75FA" w:rsidRDefault="007D75FA" w:rsidP="00ED6157">
      <w:pPr>
        <w:spacing w:line="360" w:lineRule="auto"/>
        <w:jc w:val="both"/>
        <w:rPr>
          <w:rStyle w:val="Hervorhebung"/>
          <w:rFonts w:ascii="Times New Roman" w:hAnsi="Times New Roman"/>
          <w:b/>
          <w:bCs/>
          <w:i w:val="0"/>
          <w:iCs w:val="0"/>
          <w:color w:val="000000"/>
        </w:rPr>
      </w:pPr>
    </w:p>
    <w:p w14:paraId="2625600A" w14:textId="77777777" w:rsidR="007D75FA" w:rsidRDefault="00132A20" w:rsidP="00ED6157">
      <w:pPr>
        <w:tabs>
          <w:tab w:val="left" w:pos="6382"/>
        </w:tabs>
        <w:spacing w:before="57" w:after="57" w:line="360" w:lineRule="auto"/>
        <w:jc w:val="both"/>
        <w:rPr>
          <w:rFonts w:hint="eastAsia"/>
        </w:rPr>
      </w:pPr>
      <w:r>
        <w:rPr>
          <w:rStyle w:val="Hervorhebung"/>
          <w:rFonts w:ascii="Times New Roman" w:hAnsi="Times New Roman"/>
          <w:bCs/>
          <w:i w:val="0"/>
          <w:iCs w:val="0"/>
          <w:color w:val="000000"/>
          <w:highlight w:val="yellow"/>
        </w:rPr>
        <w:t xml:space="preserve">An increase in the expression of </w:t>
      </w:r>
      <w:r>
        <w:rPr>
          <w:rStyle w:val="Hervorhebung"/>
          <w:rFonts w:ascii="Times New Roman" w:hAnsi="Times New Roman"/>
          <w:i w:val="0"/>
          <w:iCs w:val="0"/>
          <w:color w:val="000000"/>
          <w:highlight w:val="yellow"/>
        </w:rPr>
        <w:t>TNFα</w:t>
      </w:r>
      <w:r>
        <w:rPr>
          <w:rStyle w:val="Hervorhebung"/>
          <w:rFonts w:ascii="Times New Roman" w:hAnsi="Times New Roman"/>
          <w:bCs/>
          <w:i w:val="0"/>
          <w:iCs w:val="0"/>
          <w:color w:val="000000"/>
          <w:highlight w:val="yellow"/>
        </w:rPr>
        <w:t xml:space="preserve"> of was detected in all experimental groups, including the non-infected control group, around 5 dpi. This might be due to a stress response during the course of experiment. </w:t>
      </w:r>
      <w:r>
        <w:rPr>
          <w:rStyle w:val="Hervorhebung"/>
          <w:rFonts w:ascii="Times New Roman" w:hAnsi="Times New Roman"/>
          <w:bCs/>
          <w:i w:val="0"/>
          <w:iCs w:val="0"/>
          <w:color w:val="000000"/>
          <w:highlight w:val="yellow"/>
        </w:rPr>
        <w:commentReference w:id="1200"/>
      </w:r>
      <w:r>
        <w:rPr>
          <w:rStyle w:val="Hervorhebung"/>
          <w:rFonts w:ascii="Times New Roman" w:hAnsi="Times New Roman"/>
          <w:bCs/>
          <w:i w:val="0"/>
          <w:iCs w:val="0"/>
          <w:color w:val="000000"/>
          <w:highlight w:val="yellow"/>
        </w:rPr>
        <w:t xml:space="preserve"> </w:t>
      </w:r>
      <w:r>
        <w:rPr>
          <w:rStyle w:val="Hervorhebung"/>
          <w:rFonts w:ascii="Times New Roman" w:hAnsi="Times New Roman"/>
          <w:i w:val="0"/>
          <w:iCs w:val="0"/>
          <w:color w:val="000000"/>
          <w:highlight w:val="yellow"/>
        </w:rPr>
        <w:t>TNFα</w:t>
      </w:r>
      <w:r>
        <w:rPr>
          <w:rStyle w:val="Hervorhebung"/>
          <w:rFonts w:ascii="Times New Roman" w:hAnsi="Times New Roman"/>
          <w:bCs/>
          <w:i w:val="0"/>
          <w:iCs w:val="0"/>
          <w:color w:val="000000"/>
          <w:highlight w:val="yellow"/>
        </w:rPr>
        <w:t xml:space="preserve"> cellular responses involved in systemic inflammation that stimulate the acute phase reaction (Turner et al, 2014) </w:t>
      </w:r>
      <w:r>
        <w:rPr>
          <w:rFonts w:ascii="Times New Roman" w:hAnsi="Times New Roman"/>
          <w:color w:val="000000"/>
          <w:highlight w:val="yellow"/>
        </w:rPr>
        <w:t>can eradicate infectious agents, but can also lead to harmful systemic effects (Waters et al, 2013).</w:t>
      </w:r>
    </w:p>
    <w:p w14:paraId="02E233A2" w14:textId="6B0E6766" w:rsidR="007D75FA" w:rsidRDefault="00132A20" w:rsidP="00ED6157">
      <w:pPr>
        <w:spacing w:line="360" w:lineRule="auto"/>
        <w:jc w:val="both"/>
        <w:rPr>
          <w:rFonts w:hint="eastAsia"/>
        </w:rPr>
      </w:pPr>
      <w:r>
        <w:rPr>
          <w:rFonts w:ascii="Times New Roman" w:hAnsi="Times New Roman"/>
          <w:color w:val="000000"/>
        </w:rPr>
        <w:t>We observed significantly increased expression of the anti-inflammatory Th1 cytokines IL10 and TGFβ in infections with the laboratory isolate of E</w:t>
      </w:r>
      <w:r>
        <w:rPr>
          <w:rFonts w:ascii="Times New Roman" w:hAnsi="Times New Roman"/>
          <w:i/>
          <w:iCs/>
          <w:color w:val="000000"/>
        </w:rPr>
        <w:t>. falciformis</w:t>
      </w:r>
      <w:r>
        <w:rPr>
          <w:rFonts w:ascii="Times New Roman" w:hAnsi="Times New Roman"/>
          <w:color w:val="000000"/>
        </w:rPr>
        <w:t xml:space="preserve">.  IL10 can counteract </w:t>
      </w:r>
      <w:ins w:id="1201" w:author="Weyrich, Alexandra" w:date="2018-06-04T15:09:00Z">
        <w:r w:rsidR="004D7A37">
          <w:rPr>
            <w:rFonts w:ascii="Times New Roman" w:hAnsi="Times New Roman"/>
            <w:color w:val="000000"/>
          </w:rPr>
          <w:t xml:space="preserve">with </w:t>
        </w:r>
      </w:ins>
      <w:r>
        <w:rPr>
          <w:rFonts w:ascii="Times New Roman" w:hAnsi="Times New Roman"/>
          <w:color w:val="000000"/>
        </w:rPr>
        <w:t xml:space="preserve">IFNγ and is </w:t>
      </w:r>
      <w:ins w:id="1202" w:author="Weyrich, Alexandra" w:date="2018-06-04T15:10:00Z">
        <w:r w:rsidR="0071753D">
          <w:rPr>
            <w:rFonts w:ascii="Times New Roman" w:hAnsi="Times New Roman"/>
            <w:color w:val="000000"/>
          </w:rPr>
          <w:t xml:space="preserve">also </w:t>
        </w:r>
      </w:ins>
      <w:r>
        <w:rPr>
          <w:rFonts w:ascii="Times New Roman" w:hAnsi="Times New Roman"/>
          <w:color w:val="000000"/>
        </w:rPr>
        <w:t xml:space="preserve">expressed </w:t>
      </w:r>
      <w:del w:id="1203" w:author="Weyrich, Alexandra" w:date="2018-06-04T15:10:00Z">
        <w:r w:rsidDel="0071753D">
          <w:rPr>
            <w:rFonts w:ascii="Times New Roman" w:hAnsi="Times New Roman"/>
            <w:color w:val="000000"/>
          </w:rPr>
          <w:delText xml:space="preserve">also </w:delText>
        </w:r>
      </w:del>
      <w:r>
        <w:rPr>
          <w:rFonts w:ascii="Times New Roman" w:hAnsi="Times New Roman"/>
          <w:color w:val="000000"/>
        </w:rPr>
        <w:t xml:space="preserve">in </w:t>
      </w:r>
      <w:ins w:id="1204" w:author="Weyrich, Alexandra" w:date="2018-06-04T15:09:00Z">
        <w:r w:rsidR="0071753D">
          <w:rPr>
            <w:rFonts w:ascii="Times New Roman" w:hAnsi="Times New Roman"/>
            <w:i/>
            <w:iCs/>
            <w:color w:val="000000"/>
          </w:rPr>
          <w:t>Eimeria</w:t>
        </w:r>
      </w:ins>
      <w:ins w:id="1205" w:author="Weyrich, Alexandra" w:date="2018-06-04T15:10:00Z">
        <w:r w:rsidR="0071753D">
          <w:rPr>
            <w:rFonts w:ascii="Times New Roman" w:hAnsi="Times New Roman"/>
            <w:color w:val="000000"/>
          </w:rPr>
          <w:t>-</w:t>
        </w:r>
      </w:ins>
      <w:ins w:id="1206" w:author="Weyrich, Alexandra" w:date="2018-06-04T15:09:00Z">
        <w:r w:rsidR="0071753D">
          <w:rPr>
            <w:rFonts w:ascii="Times New Roman" w:hAnsi="Times New Roman"/>
            <w:color w:val="000000"/>
          </w:rPr>
          <w:t xml:space="preserve">infected </w:t>
        </w:r>
      </w:ins>
      <w:del w:id="1207" w:author="Weyrich, Alexandra" w:date="2018-06-04T15:10:00Z">
        <w:r w:rsidDel="0071753D">
          <w:rPr>
            <w:rFonts w:ascii="Times New Roman" w:hAnsi="Times New Roman"/>
            <w:color w:val="000000"/>
          </w:rPr>
          <w:delText xml:space="preserve">the </w:delText>
        </w:r>
      </w:del>
      <w:r>
        <w:rPr>
          <w:rFonts w:ascii="Times New Roman" w:hAnsi="Times New Roman"/>
          <w:color w:val="000000"/>
        </w:rPr>
        <w:t>spleen</w:t>
      </w:r>
      <w:ins w:id="1208" w:author="Weyrich, Alexandra" w:date="2018-06-04T15:10:00Z">
        <w:r w:rsidR="0071753D">
          <w:rPr>
            <w:rFonts w:ascii="Times New Roman" w:hAnsi="Times New Roman"/>
            <w:color w:val="000000"/>
          </w:rPr>
          <w:t>s</w:t>
        </w:r>
      </w:ins>
      <w:r>
        <w:rPr>
          <w:rFonts w:ascii="Times New Roman" w:hAnsi="Times New Roman"/>
          <w:color w:val="000000"/>
        </w:rPr>
        <w:t xml:space="preserve"> of </w:t>
      </w:r>
      <w:proofErr w:type="gramStart"/>
      <w:r>
        <w:rPr>
          <w:rFonts w:ascii="Times New Roman" w:hAnsi="Times New Roman"/>
          <w:color w:val="000000"/>
        </w:rPr>
        <w:t>chicken</w:t>
      </w:r>
      <w:proofErr w:type="gramEnd"/>
      <w:del w:id="1209" w:author="Weyrich, Alexandra" w:date="2018-06-04T15:10:00Z">
        <w:r w:rsidDel="0071753D">
          <w:rPr>
            <w:rFonts w:ascii="Times New Roman" w:hAnsi="Times New Roman"/>
            <w:color w:val="000000"/>
          </w:rPr>
          <w:delText xml:space="preserve">s </w:delText>
        </w:r>
      </w:del>
      <w:del w:id="1210" w:author="Weyrich, Alexandra" w:date="2018-06-04T15:09:00Z">
        <w:r w:rsidDel="0071753D">
          <w:rPr>
            <w:rFonts w:ascii="Times New Roman" w:hAnsi="Times New Roman"/>
            <w:color w:val="000000"/>
          </w:rPr>
          <w:delText xml:space="preserve">infected </w:delText>
        </w:r>
      </w:del>
      <w:del w:id="1211" w:author="Weyrich, Alexandra" w:date="2018-06-04T15:10:00Z">
        <w:r w:rsidDel="0071753D">
          <w:rPr>
            <w:rFonts w:ascii="Times New Roman" w:hAnsi="Times New Roman"/>
            <w:color w:val="000000"/>
          </w:rPr>
          <w:delText xml:space="preserve">with </w:delText>
        </w:r>
      </w:del>
      <w:del w:id="1212" w:author="Weyrich, Alexandra" w:date="2018-06-04T15:09:00Z">
        <w:r w:rsidDel="0071753D">
          <w:rPr>
            <w:rFonts w:ascii="Times New Roman" w:hAnsi="Times New Roman"/>
            <w:i/>
            <w:iCs/>
            <w:color w:val="000000"/>
          </w:rPr>
          <w:delText>Eimeria</w:delText>
        </w:r>
        <w:r w:rsidDel="0071753D">
          <w:rPr>
            <w:rFonts w:ascii="Times New Roman" w:hAnsi="Times New Roman"/>
            <w:color w:val="000000"/>
          </w:rPr>
          <w:delText xml:space="preserve"> </w:delText>
        </w:r>
      </w:del>
      <w:bookmarkStart w:id="1213" w:name="__UnoMark__10547_2905672918"/>
      <w:r>
        <w:rPr>
          <w:rFonts w:ascii="Times New Roman" w:hAnsi="Times New Roman"/>
          <w:color w:val="000000"/>
        </w:rPr>
        <w:t>(Rothwell et al., 2000)</w:t>
      </w:r>
      <w:bookmarkEnd w:id="1213"/>
      <w:r>
        <w:rPr>
          <w:rFonts w:ascii="Times New Roman" w:hAnsi="Times New Roman"/>
          <w:color w:val="000000"/>
        </w:rPr>
        <w:t xml:space="preserve">. IL10 expression in the spleen could be indicative for an attempt to balance inflammation during </w:t>
      </w:r>
      <w:r>
        <w:rPr>
          <w:rFonts w:ascii="Times New Roman" w:hAnsi="Times New Roman"/>
          <w:i/>
          <w:iCs/>
          <w:color w:val="000000"/>
        </w:rPr>
        <w:t>E.</w:t>
      </w:r>
      <w:ins w:id="1214" w:author="Weyrich, Alexandra" w:date="2018-06-04T15:10:00Z">
        <w:r w:rsidR="0071753D">
          <w:rPr>
            <w:rFonts w:ascii="Times New Roman" w:hAnsi="Times New Roman"/>
            <w:i/>
            <w:iCs/>
            <w:color w:val="000000"/>
          </w:rPr>
          <w:t xml:space="preserve"> </w:t>
        </w:r>
      </w:ins>
      <w:r>
        <w:rPr>
          <w:rFonts w:ascii="Times New Roman" w:hAnsi="Times New Roman"/>
          <w:i/>
          <w:iCs/>
          <w:color w:val="000000"/>
        </w:rPr>
        <w:t>flaciformis</w:t>
      </w:r>
      <w:r>
        <w:rPr>
          <w:rFonts w:ascii="Times New Roman" w:hAnsi="Times New Roman"/>
          <w:color w:val="000000"/>
        </w:rPr>
        <w:t xml:space="preserve"> laboratory isolate infection. A failure to </w:t>
      </w:r>
      <w:proofErr w:type="gramStart"/>
      <w:r>
        <w:rPr>
          <w:rFonts w:ascii="Times New Roman" w:hAnsi="Times New Roman"/>
          <w:color w:val="000000"/>
        </w:rPr>
        <w:t>established</w:t>
      </w:r>
      <w:proofErr w:type="gramEnd"/>
      <w:r>
        <w:rPr>
          <w:rFonts w:ascii="Times New Roman" w:hAnsi="Times New Roman"/>
          <w:color w:val="000000"/>
        </w:rPr>
        <w:t xml:space="preserve"> this </w:t>
      </w:r>
      <w:del w:id="1215" w:author="Weyrich, Alexandra" w:date="2018-06-04T15:11:00Z">
        <w:r w:rsidDel="0071753D">
          <w:rPr>
            <w:rFonts w:ascii="Times New Roman" w:hAnsi="Times New Roman"/>
            <w:color w:val="000000"/>
          </w:rPr>
          <w:delText>inflamatory</w:delText>
        </w:r>
      </w:del>
      <w:ins w:id="1216" w:author="Weyrich, Alexandra" w:date="2018-06-04T15:11:00Z">
        <w:r w:rsidR="0071753D">
          <w:rPr>
            <w:rFonts w:ascii="Times New Roman" w:hAnsi="Times New Roman"/>
            <w:color w:val="000000"/>
          </w:rPr>
          <w:t>inflammatory</w:t>
        </w:r>
      </w:ins>
      <w:r>
        <w:rPr>
          <w:rFonts w:ascii="Times New Roman" w:hAnsi="Times New Roman"/>
          <w:color w:val="000000"/>
        </w:rPr>
        <w:t xml:space="preserve"> balance can lead to pronounced inflammation </w:t>
      </w:r>
      <w:bookmarkStart w:id="1217" w:name="__UnoMark__10546_2905672918"/>
      <w:r>
        <w:rPr>
          <w:rFonts w:ascii="Times New Roman" w:hAnsi="Times New Roman"/>
          <w:color w:val="000000"/>
        </w:rPr>
        <w:t>(Inagaki-Ohara et al., 2006)</w:t>
      </w:r>
      <w:bookmarkEnd w:id="1217"/>
      <w:r>
        <w:rPr>
          <w:rFonts w:ascii="Times New Roman" w:hAnsi="Times New Roman"/>
          <w:color w:val="000000"/>
        </w:rPr>
        <w:t>. T</w:t>
      </w:r>
      <w:ins w:id="1218" w:author="Weyrich, Alexandra" w:date="2018-06-04T15:11:00Z">
        <w:r w:rsidR="0071753D">
          <w:rPr>
            <w:rFonts w:ascii="Times New Roman" w:hAnsi="Times New Roman"/>
            <w:color w:val="000000"/>
          </w:rPr>
          <w:t>gf</w:t>
        </w:r>
      </w:ins>
      <w:del w:id="1219" w:author="Weyrich, Alexandra" w:date="2018-06-04T15:11:00Z">
        <w:r w:rsidDel="0071753D">
          <w:rPr>
            <w:rFonts w:ascii="Times New Roman" w:hAnsi="Times New Roman"/>
            <w:color w:val="000000"/>
          </w:rPr>
          <w:delText>GF</w:delText>
        </w:r>
      </w:del>
      <w:r>
        <w:rPr>
          <w:rFonts w:ascii="Times New Roman" w:hAnsi="Times New Roman"/>
          <w:color w:val="000000"/>
        </w:rPr>
        <w:t xml:space="preserve">β showed elevated expression levels early in infection with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w:t>
      </w:r>
      <w:ins w:id="1220" w:author="Weyrich, Alexandra" w:date="2018-06-04T15:11:00Z">
        <w:r w:rsidR="0071753D">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laboratory isolate (7 and 9 dpi). </w:t>
      </w:r>
      <w:ins w:id="1221" w:author="Weyrich, Alexandra" w:date="2018-06-04T15:12:00Z">
        <w:r w:rsidR="0071753D">
          <w:rPr>
            <w:rFonts w:ascii="Times New Roman" w:hAnsi="Times New Roman"/>
            <w:color w:val="000000"/>
          </w:rPr>
          <w:t xml:space="preserve">The simultaneous </w:t>
        </w:r>
      </w:ins>
      <w:del w:id="1222" w:author="Weyrich, Alexandra" w:date="2018-06-04T15:12:00Z">
        <w:r w:rsidDel="0071753D">
          <w:rPr>
            <w:rFonts w:ascii="Times New Roman" w:hAnsi="Times New Roman"/>
            <w:color w:val="000000"/>
          </w:rPr>
          <w:delText>Considering an</w:delText>
        </w:r>
      </w:del>
      <w:r>
        <w:rPr>
          <w:rFonts w:ascii="Times New Roman" w:hAnsi="Times New Roman"/>
          <w:color w:val="000000"/>
        </w:rPr>
        <w:t xml:space="preserve"> elevat</w:t>
      </w:r>
      <w:ins w:id="1223" w:author="Weyrich, Alexandra" w:date="2018-06-04T15:12:00Z">
        <w:r w:rsidR="0071753D">
          <w:rPr>
            <w:rFonts w:ascii="Times New Roman" w:hAnsi="Times New Roman"/>
            <w:color w:val="000000"/>
          </w:rPr>
          <w:t xml:space="preserve">ion </w:t>
        </w:r>
      </w:ins>
      <w:del w:id="1224" w:author="Weyrich, Alexandra" w:date="2018-06-04T15:12:00Z">
        <w:r w:rsidDel="0071753D">
          <w:rPr>
            <w:rFonts w:ascii="Times New Roman" w:hAnsi="Times New Roman"/>
            <w:color w:val="000000"/>
          </w:rPr>
          <w:delText>ed level</w:delText>
        </w:r>
      </w:del>
      <w:r>
        <w:rPr>
          <w:rFonts w:ascii="Times New Roman" w:hAnsi="Times New Roman"/>
          <w:color w:val="000000"/>
        </w:rPr>
        <w:t xml:space="preserve"> of </w:t>
      </w:r>
      <w:proofErr w:type="gramStart"/>
      <w:r>
        <w:rPr>
          <w:rFonts w:ascii="Times New Roman" w:hAnsi="Times New Roman"/>
          <w:color w:val="000000"/>
        </w:rPr>
        <w:t>I</w:t>
      </w:r>
      <w:ins w:id="1225" w:author="Weyrich, Alexandra" w:date="2018-06-04T15:11:00Z">
        <w:r w:rsidR="0071753D">
          <w:rPr>
            <w:rFonts w:ascii="Times New Roman" w:hAnsi="Times New Roman"/>
            <w:color w:val="000000"/>
          </w:rPr>
          <w:t>l</w:t>
        </w:r>
      </w:ins>
      <w:proofErr w:type="gramEnd"/>
      <w:del w:id="1226" w:author="Weyrich, Alexandra" w:date="2018-06-04T15:11:00Z">
        <w:r w:rsidDel="0071753D">
          <w:rPr>
            <w:rFonts w:ascii="Times New Roman" w:hAnsi="Times New Roman"/>
            <w:color w:val="000000"/>
          </w:rPr>
          <w:delText>L</w:delText>
        </w:r>
      </w:del>
      <w:r>
        <w:rPr>
          <w:rFonts w:ascii="Times New Roman" w:hAnsi="Times New Roman"/>
          <w:color w:val="000000"/>
        </w:rPr>
        <w:t>6 expression</w:t>
      </w:r>
      <w:ins w:id="1227" w:author="Weyrich, Alexandra" w:date="2018-06-04T15:12:00Z">
        <w:r w:rsidR="0071753D">
          <w:rPr>
            <w:rFonts w:ascii="Times New Roman" w:hAnsi="Times New Roman"/>
            <w:color w:val="000000"/>
          </w:rPr>
          <w:t xml:space="preserve"> levels</w:t>
        </w:r>
      </w:ins>
      <w:r>
        <w:rPr>
          <w:rFonts w:ascii="Times New Roman" w:hAnsi="Times New Roman"/>
          <w:color w:val="000000"/>
        </w:rPr>
        <w:t xml:space="preserve">, </w:t>
      </w:r>
      <w:del w:id="1228" w:author="Weyrich, Alexandra" w:date="2018-06-04T15:12:00Z">
        <w:r w:rsidDel="0071753D">
          <w:rPr>
            <w:rFonts w:ascii="Times New Roman" w:hAnsi="Times New Roman"/>
            <w:color w:val="000000"/>
          </w:rPr>
          <w:delText xml:space="preserve">these finding could </w:delText>
        </w:r>
      </w:del>
      <w:ins w:id="1229" w:author="Weyrich, Alexandra" w:date="2018-06-04T15:12:00Z">
        <w:r w:rsidR="0071753D">
          <w:rPr>
            <w:rFonts w:ascii="Times New Roman" w:hAnsi="Times New Roman"/>
            <w:color w:val="000000"/>
          </w:rPr>
          <w:t xml:space="preserve">may </w:t>
        </w:r>
      </w:ins>
      <w:r>
        <w:rPr>
          <w:rFonts w:ascii="Times New Roman" w:hAnsi="Times New Roman"/>
          <w:color w:val="000000"/>
        </w:rPr>
        <w:t>indicate the involvement of a Th17 pathway to control the infection events. T</w:t>
      </w:r>
      <w:ins w:id="1230" w:author="Weyrich, Alexandra" w:date="2018-06-04T15:13:00Z">
        <w:r w:rsidR="0071753D">
          <w:rPr>
            <w:rFonts w:ascii="Times New Roman" w:hAnsi="Times New Roman"/>
            <w:color w:val="000000"/>
          </w:rPr>
          <w:t>gf</w:t>
        </w:r>
      </w:ins>
      <w:del w:id="1231" w:author="Weyrich, Alexandra" w:date="2018-06-04T15:13:00Z">
        <w:r w:rsidDel="0071753D">
          <w:rPr>
            <w:rFonts w:ascii="Times New Roman" w:hAnsi="Times New Roman"/>
            <w:color w:val="000000"/>
          </w:rPr>
          <w:delText>GF</w:delText>
        </w:r>
      </w:del>
      <w:r>
        <w:rPr>
          <w:rFonts w:ascii="Times New Roman" w:hAnsi="Times New Roman"/>
          <w:color w:val="000000"/>
        </w:rPr>
        <w:t xml:space="preserve">β and </w:t>
      </w:r>
      <w:proofErr w:type="gramStart"/>
      <w:r>
        <w:rPr>
          <w:rFonts w:ascii="Times New Roman" w:hAnsi="Times New Roman"/>
          <w:color w:val="000000"/>
        </w:rPr>
        <w:t>I</w:t>
      </w:r>
      <w:ins w:id="1232" w:author="Weyrich, Alexandra" w:date="2018-06-04T15:13:00Z">
        <w:r w:rsidR="0071753D">
          <w:rPr>
            <w:rFonts w:ascii="Times New Roman" w:hAnsi="Times New Roman"/>
            <w:color w:val="000000"/>
          </w:rPr>
          <w:t>l</w:t>
        </w:r>
      </w:ins>
      <w:proofErr w:type="gramEnd"/>
      <w:del w:id="1233" w:author="Weyrich, Alexandra" w:date="2018-06-04T15:13:00Z">
        <w:r w:rsidDel="0071753D">
          <w:rPr>
            <w:rFonts w:ascii="Times New Roman" w:hAnsi="Times New Roman"/>
            <w:color w:val="000000"/>
          </w:rPr>
          <w:delText>L</w:delText>
        </w:r>
      </w:del>
      <w:r>
        <w:rPr>
          <w:rFonts w:ascii="Times New Roman" w:hAnsi="Times New Roman"/>
          <w:color w:val="000000"/>
        </w:rPr>
        <w:t xml:space="preserve">6 play </w:t>
      </w:r>
      <w:ins w:id="1234" w:author="Weyrich, Alexandra" w:date="2018-06-04T15:13:00Z">
        <w:r w:rsidR="0071753D">
          <w:rPr>
            <w:rFonts w:ascii="Times New Roman" w:hAnsi="Times New Roman"/>
            <w:color w:val="000000"/>
          </w:rPr>
          <w:t xml:space="preserve">crucial </w:t>
        </w:r>
      </w:ins>
      <w:del w:id="1235" w:author="Weyrich, Alexandra" w:date="2018-06-04T15:14:00Z">
        <w:r w:rsidDel="0071753D">
          <w:rPr>
            <w:rFonts w:ascii="Times New Roman" w:hAnsi="Times New Roman"/>
            <w:color w:val="000000"/>
          </w:rPr>
          <w:delText>non</w:delText>
        </w:r>
      </w:del>
      <w:del w:id="1236" w:author="Weyrich, Alexandra" w:date="2018-06-04T15:13:00Z">
        <w:r w:rsidDel="0071753D">
          <w:rPr>
            <w:rFonts w:ascii="Times New Roman" w:hAnsi="Times New Roman"/>
            <w:color w:val="000000"/>
          </w:rPr>
          <w:delText xml:space="preserve"> </w:delText>
        </w:r>
      </w:del>
      <w:del w:id="1237" w:author="Weyrich, Alexandra" w:date="2018-06-04T15:14:00Z">
        <w:r w:rsidDel="0071753D">
          <w:rPr>
            <w:rFonts w:ascii="Times New Roman" w:hAnsi="Times New Roman"/>
            <w:color w:val="000000"/>
          </w:rPr>
          <w:delText xml:space="preserve">redundant </w:delText>
        </w:r>
      </w:del>
      <w:r>
        <w:rPr>
          <w:rFonts w:ascii="Times New Roman" w:hAnsi="Times New Roman"/>
          <w:color w:val="000000"/>
        </w:rPr>
        <w:t>roles in the generation of IL17 from naïve CD4+</w:t>
      </w:r>
      <w:ins w:id="1238" w:author="Weyrich, Alexandra" w:date="2018-06-04T15:14:00Z">
        <w:r w:rsidR="0071753D">
          <w:rPr>
            <w:rFonts w:ascii="Times New Roman" w:hAnsi="Times New Roman"/>
            <w:color w:val="000000"/>
          </w:rPr>
          <w:t xml:space="preserve"> </w:t>
        </w:r>
      </w:ins>
      <w:r>
        <w:rPr>
          <w:rFonts w:ascii="Times New Roman" w:hAnsi="Times New Roman"/>
          <w:color w:val="000000"/>
        </w:rPr>
        <w:t xml:space="preserve">T cells </w:t>
      </w:r>
      <w:bookmarkStart w:id="1239" w:name="__tag_402675636"/>
      <w:bookmarkEnd w:id="1239"/>
      <w:r>
        <w:rPr>
          <w:rFonts w:ascii="Times New Roman" w:hAnsi="Times New Roman"/>
          <w:color w:val="000000"/>
        </w:rPr>
        <w:t xml:space="preserve">of mouse </w:t>
      </w:r>
      <w:bookmarkStart w:id="1240" w:name="__UnoMark__10545_2905672918"/>
      <w:r>
        <w:rPr>
          <w:rFonts w:ascii="Times New Roman" w:hAnsi="Times New Roman"/>
          <w:color w:val="000000"/>
        </w:rPr>
        <w:t>(Sehrawat and Rouse, 2017</w:t>
      </w:r>
      <w:ins w:id="1241" w:author="Weyrich, Alexandra" w:date="2018-06-04T15:13:00Z">
        <w:r w:rsidR="0071753D">
          <w:rPr>
            <w:rFonts w:ascii="Times New Roman" w:hAnsi="Times New Roman"/>
            <w:color w:val="000000"/>
          </w:rPr>
          <w:t xml:space="preserve">; </w:t>
        </w:r>
      </w:ins>
      <w:del w:id="1242" w:author="Weyrich, Alexandra" w:date="2018-06-04T15:13:00Z">
        <w:r w:rsidDel="0071753D">
          <w:rPr>
            <w:rFonts w:ascii="Times New Roman" w:hAnsi="Times New Roman"/>
            <w:color w:val="000000"/>
          </w:rPr>
          <w:delText>)</w:delText>
        </w:r>
        <w:bookmarkEnd w:id="1240"/>
        <w:r w:rsidDel="0071753D">
          <w:rPr>
            <w:rFonts w:ascii="Times New Roman" w:hAnsi="Times New Roman"/>
            <w:color w:val="000000"/>
            <w:highlight w:val="yellow"/>
          </w:rPr>
          <w:delText>(</w:delText>
        </w:r>
      </w:del>
      <w:r>
        <w:rPr>
          <w:rFonts w:ascii="Times New Roman" w:hAnsi="Times New Roman"/>
          <w:color w:val="000000"/>
          <w:highlight w:val="yellow"/>
        </w:rPr>
        <w:t>Korn et al, 2009</w:t>
      </w:r>
      <w:ins w:id="1243" w:author="Weyrich, Alexandra" w:date="2018-06-04T15:13:00Z">
        <w:r w:rsidR="0071753D">
          <w:rPr>
            <w:rFonts w:ascii="Times New Roman" w:hAnsi="Times New Roman"/>
            <w:color w:val="000000"/>
          </w:rPr>
          <w:t>)</w:t>
        </w:r>
      </w:ins>
      <w:r>
        <w:rPr>
          <w:rFonts w:ascii="Times New Roman" w:hAnsi="Times New Roman"/>
          <w:color w:val="000000"/>
        </w:rPr>
        <w:t xml:space="preserve">. IL17 in turn contributes to both immunopathology and parasite restriction during infection with </w:t>
      </w:r>
      <w:r w:rsidRPr="0071753D">
        <w:rPr>
          <w:rFonts w:ascii="Times New Roman" w:hAnsi="Times New Roman"/>
          <w:i/>
          <w:color w:val="000000"/>
          <w:rPrChange w:id="1244" w:author="Weyrich, Alexandra" w:date="2018-06-04T15:14:00Z">
            <w:rPr>
              <w:rFonts w:ascii="Times New Roman" w:hAnsi="Times New Roman"/>
              <w:color w:val="000000"/>
            </w:rPr>
          </w:rPrChange>
        </w:rPr>
        <w:t>E.</w:t>
      </w:r>
      <w:ins w:id="1245" w:author="Weyrich, Alexandra" w:date="2018-06-04T15:14:00Z">
        <w:r w:rsidR="0071753D" w:rsidRPr="0071753D">
          <w:rPr>
            <w:rFonts w:ascii="Times New Roman" w:hAnsi="Times New Roman"/>
            <w:i/>
            <w:color w:val="000000"/>
            <w:rPrChange w:id="1246" w:author="Weyrich, Alexandra" w:date="2018-06-04T15:14:00Z">
              <w:rPr>
                <w:rFonts w:ascii="Times New Roman" w:hAnsi="Times New Roman"/>
                <w:color w:val="000000"/>
              </w:rPr>
            </w:rPrChange>
          </w:rPr>
          <w:t xml:space="preserve"> </w:t>
        </w:r>
      </w:ins>
      <w:r w:rsidRPr="0071753D">
        <w:rPr>
          <w:rFonts w:ascii="Times New Roman" w:hAnsi="Times New Roman"/>
          <w:i/>
          <w:color w:val="000000"/>
          <w:rPrChange w:id="1247" w:author="Weyrich, Alexandra" w:date="2018-06-04T15:14:00Z">
            <w:rPr>
              <w:rFonts w:ascii="Times New Roman" w:hAnsi="Times New Roman"/>
              <w:color w:val="000000"/>
            </w:rPr>
          </w:rPrChange>
        </w:rPr>
        <w:t>falciformis</w:t>
      </w:r>
      <w:r>
        <w:rPr>
          <w:rFonts w:ascii="Times New Roman" w:hAnsi="Times New Roman"/>
          <w:color w:val="000000"/>
        </w:rPr>
        <w:t xml:space="preserve"> </w:t>
      </w:r>
      <w:bookmarkStart w:id="1248" w:name="__UnoMark__10544_2905672918"/>
      <w:r>
        <w:rPr>
          <w:rFonts w:ascii="Times New Roman" w:hAnsi="Times New Roman"/>
          <w:color w:val="000000"/>
        </w:rPr>
        <w:t>(Stange, 2013)</w:t>
      </w:r>
      <w:bookmarkEnd w:id="1248"/>
      <w:r>
        <w:rPr>
          <w:rFonts w:ascii="Times New Roman" w:hAnsi="Times New Roman"/>
          <w:color w:val="000000"/>
        </w:rPr>
        <w:t>.</w:t>
      </w:r>
    </w:p>
    <w:p w14:paraId="3AE372B8" w14:textId="77777777" w:rsidR="007D75FA" w:rsidRDefault="007D75FA" w:rsidP="00ED6157">
      <w:pPr>
        <w:spacing w:line="360" w:lineRule="auto"/>
        <w:jc w:val="both"/>
        <w:rPr>
          <w:rFonts w:ascii="Times New Roman" w:hAnsi="Times New Roman"/>
          <w:color w:val="000000"/>
        </w:rPr>
      </w:pPr>
    </w:p>
    <w:p w14:paraId="42B4BE69" w14:textId="1C312956" w:rsidR="007D75FA" w:rsidRDefault="0071753D" w:rsidP="00ED6157">
      <w:pPr>
        <w:spacing w:line="360" w:lineRule="auto"/>
        <w:jc w:val="both"/>
        <w:rPr>
          <w:rFonts w:hint="eastAsia"/>
        </w:rPr>
      </w:pPr>
      <w:ins w:id="1249" w:author="Weyrich, Alexandra" w:date="2018-06-04T15:16:00Z">
        <w:r>
          <w:rPr>
            <w:rFonts w:ascii="Times New Roman" w:hAnsi="Times New Roman"/>
            <w:color w:val="000000"/>
          </w:rPr>
          <w:lastRenderedPageBreak/>
          <w:t>In the spleen, i</w:t>
        </w:r>
      </w:ins>
      <w:del w:id="1250" w:author="Weyrich, Alexandra" w:date="2018-06-04T15:16:00Z">
        <w:r w:rsidR="00132A20" w:rsidDel="0071753D">
          <w:rPr>
            <w:rFonts w:ascii="Times New Roman" w:hAnsi="Times New Roman"/>
            <w:color w:val="000000"/>
          </w:rPr>
          <w:delText>I</w:delText>
        </w:r>
      </w:del>
      <w:r w:rsidR="00132A20">
        <w:rPr>
          <w:rFonts w:ascii="Times New Roman" w:hAnsi="Times New Roman"/>
          <w:color w:val="000000"/>
        </w:rPr>
        <w:t>nduction of S</w:t>
      </w:r>
      <w:ins w:id="1251" w:author="Weyrich, Alexandra" w:date="2018-06-04T15:15:00Z">
        <w:r>
          <w:rPr>
            <w:rFonts w:ascii="Times New Roman" w:hAnsi="Times New Roman"/>
            <w:color w:val="000000"/>
          </w:rPr>
          <w:t>tat6</w:t>
        </w:r>
      </w:ins>
      <w:del w:id="1252" w:author="Weyrich, Alexandra" w:date="2018-06-04T15:15:00Z">
        <w:r w:rsidR="00132A20" w:rsidDel="0071753D">
          <w:rPr>
            <w:rFonts w:ascii="Times New Roman" w:hAnsi="Times New Roman"/>
            <w:color w:val="000000"/>
          </w:rPr>
          <w:delText>TAT6</w:delText>
        </w:r>
      </w:del>
      <w:ins w:id="1253" w:author="Weyrich, Alexandra" w:date="2018-06-04T15:15:00Z">
        <w:r>
          <w:rPr>
            <w:rFonts w:ascii="Times New Roman" w:hAnsi="Times New Roman"/>
            <w:color w:val="000000"/>
          </w:rPr>
          <w:t xml:space="preserve"> expression</w:t>
        </w:r>
      </w:ins>
      <w:del w:id="1254" w:author="Weyrich, Alexandra" w:date="2018-06-04T15:16:00Z">
        <w:r w:rsidR="00132A20" w:rsidDel="0071753D">
          <w:rPr>
            <w:rFonts w:ascii="Times New Roman" w:hAnsi="Times New Roman"/>
            <w:color w:val="000000"/>
          </w:rPr>
          <w:delText xml:space="preserve"> in the spleen</w:delText>
        </w:r>
      </w:del>
      <w:r w:rsidR="00132A20">
        <w:rPr>
          <w:rFonts w:ascii="Times New Roman" w:hAnsi="Times New Roman"/>
          <w:color w:val="000000"/>
        </w:rPr>
        <w:t xml:space="preserve"> has been reported in several infections with intestinal parasites </w:t>
      </w:r>
      <w:bookmarkStart w:id="1255" w:name="__UnoMark__10543_2905672918"/>
      <w:r w:rsidR="00132A20">
        <w:rPr>
          <w:rFonts w:ascii="Times New Roman" w:hAnsi="Times New Roman"/>
          <w:color w:val="000000"/>
        </w:rPr>
        <w:t>(Lee et al., 2013</w:t>
      </w:r>
      <w:ins w:id="1256" w:author="Weyrich, Alexandra" w:date="2018-06-04T15:15:00Z">
        <w:r>
          <w:rPr>
            <w:rFonts w:ascii="Times New Roman" w:hAnsi="Times New Roman"/>
            <w:color w:val="000000"/>
          </w:rPr>
          <w:t xml:space="preserve">, </w:t>
        </w:r>
      </w:ins>
      <w:del w:id="1257" w:author="Weyrich, Alexandra" w:date="2018-06-04T15:15:00Z">
        <w:r w:rsidR="00132A20" w:rsidDel="0071753D">
          <w:rPr>
            <w:rFonts w:ascii="Times New Roman" w:hAnsi="Times New Roman"/>
            <w:color w:val="000000"/>
          </w:rPr>
          <w:delText>)</w:delText>
        </w:r>
        <w:bookmarkEnd w:id="1255"/>
        <w:r w:rsidR="00132A20" w:rsidDel="0071753D">
          <w:rPr>
            <w:rFonts w:ascii="Times New Roman" w:hAnsi="Times New Roman"/>
            <w:color w:val="000000"/>
          </w:rPr>
          <w:delText xml:space="preserve"> </w:delText>
        </w:r>
      </w:del>
      <w:r w:rsidR="00132A20">
        <w:rPr>
          <w:rFonts w:ascii="Times New Roman" w:hAnsi="Times New Roman"/>
          <w:color w:val="000000"/>
          <w:highlight w:val="yellow"/>
        </w:rPr>
        <w:t>Lopez et al, 2013)</w:t>
      </w:r>
      <w:r w:rsidR="00132A20">
        <w:rPr>
          <w:rFonts w:ascii="Times New Roman" w:hAnsi="Times New Roman"/>
          <w:color w:val="000000"/>
        </w:rPr>
        <w:t>. In addition to elevated expression of S</w:t>
      </w:r>
      <w:ins w:id="1258" w:author="Weyrich, Alexandra" w:date="2018-06-04T15:15:00Z">
        <w:r>
          <w:rPr>
            <w:rFonts w:ascii="Times New Roman" w:hAnsi="Times New Roman"/>
            <w:color w:val="000000"/>
          </w:rPr>
          <w:t>tat</w:t>
        </w:r>
      </w:ins>
      <w:del w:id="1259" w:author="Weyrich, Alexandra" w:date="2018-06-04T15:15:00Z">
        <w:r w:rsidR="00132A20" w:rsidDel="0071753D">
          <w:rPr>
            <w:rFonts w:ascii="Times New Roman" w:hAnsi="Times New Roman"/>
            <w:color w:val="000000"/>
          </w:rPr>
          <w:delText>TAT</w:delText>
        </w:r>
      </w:del>
      <w:r w:rsidR="00132A20">
        <w:rPr>
          <w:rFonts w:ascii="Times New Roman" w:hAnsi="Times New Roman"/>
          <w:color w:val="000000"/>
        </w:rPr>
        <w:t xml:space="preserve">6 we noticed significantly elevated expression of the major regulatory chemokines CxCL9 in infections with the laboratory isolate of </w:t>
      </w:r>
      <w:r w:rsidR="00132A20">
        <w:rPr>
          <w:rFonts w:ascii="Times New Roman" w:hAnsi="Times New Roman"/>
          <w:i/>
          <w:iCs/>
          <w:color w:val="000000"/>
        </w:rPr>
        <w:t>E. falciformis</w:t>
      </w:r>
      <w:r w:rsidR="00132A20">
        <w:rPr>
          <w:rFonts w:ascii="Times New Roman" w:hAnsi="Times New Roman"/>
          <w:color w:val="000000"/>
        </w:rPr>
        <w:t xml:space="preserve">. </w:t>
      </w:r>
      <w:del w:id="1260" w:author="Weyrich, Alexandra" w:date="2018-06-04T15:16:00Z">
        <w:r w:rsidR="00132A20" w:rsidDel="0071753D">
          <w:rPr>
            <w:rFonts w:ascii="Times New Roman" w:hAnsi="Times New Roman"/>
            <w:color w:val="000000"/>
          </w:rPr>
          <w:delText xml:space="preserve"> </w:delText>
        </w:r>
      </w:del>
      <w:r w:rsidR="00132A20">
        <w:rPr>
          <w:rFonts w:ascii="Times New Roman" w:hAnsi="Times New Roman"/>
          <w:color w:val="000000"/>
        </w:rPr>
        <w:t xml:space="preserve">CxCL9 can be induced downstream of INFγ </w:t>
      </w:r>
      <w:bookmarkStart w:id="1261" w:name="__UnoMark__10542_2905672918"/>
      <w:r w:rsidR="00132A20">
        <w:rPr>
          <w:rFonts w:ascii="Times New Roman" w:hAnsi="Times New Roman"/>
          <w:color w:val="000000"/>
        </w:rPr>
        <w:t>(Djamiatun et al., 2017; Hirako et al., 2016; Schmid et al., 2014)</w:t>
      </w:r>
      <w:bookmarkEnd w:id="1261"/>
      <w:r w:rsidR="00132A20">
        <w:rPr>
          <w:rFonts w:ascii="Times New Roman" w:hAnsi="Times New Roman"/>
          <w:color w:val="000000"/>
        </w:rPr>
        <w:t xml:space="preserve"> and is involved in recruitment and</w:t>
      </w:r>
      <w:r w:rsidR="00132A20">
        <w:rPr>
          <w:rFonts w:ascii="Times New Roman" w:hAnsi="Times New Roman"/>
          <w:color w:val="222222"/>
        </w:rPr>
        <w:t xml:space="preserve"> activation of </w:t>
      </w:r>
      <w:r w:rsidR="00132A20">
        <w:rPr>
          <w:rFonts w:ascii="Times New Roman" w:hAnsi="Times New Roman"/>
          <w:color w:val="000000"/>
        </w:rPr>
        <w:t xml:space="preserve">effector T lymphocytes in the spleen as well as </w:t>
      </w:r>
      <w:del w:id="1262" w:author="Weyrich, Alexandra" w:date="2018-06-04T15:15:00Z">
        <w:r w:rsidR="00132A20" w:rsidDel="0071753D">
          <w:rPr>
            <w:rFonts w:ascii="Times New Roman" w:hAnsi="Times New Roman"/>
            <w:color w:val="000000"/>
          </w:rPr>
          <w:delText>non lymphoid</w:delText>
        </w:r>
      </w:del>
      <w:ins w:id="1263" w:author="Weyrich, Alexandra" w:date="2018-06-04T15:17:00Z">
        <w:r>
          <w:rPr>
            <w:rFonts w:ascii="Times New Roman" w:hAnsi="Times New Roman"/>
            <w:color w:val="000000"/>
          </w:rPr>
          <w:t xml:space="preserve"> in n</w:t>
        </w:r>
      </w:ins>
      <w:ins w:id="1264" w:author="Weyrich, Alexandra" w:date="2018-06-04T15:15:00Z">
        <w:r>
          <w:rPr>
            <w:rFonts w:ascii="Times New Roman" w:hAnsi="Times New Roman"/>
            <w:color w:val="000000"/>
          </w:rPr>
          <w:t>on-lymphoid</w:t>
        </w:r>
      </w:ins>
      <w:r w:rsidR="00132A20">
        <w:rPr>
          <w:rFonts w:ascii="Times New Roman" w:hAnsi="Times New Roman"/>
          <w:color w:val="000000"/>
        </w:rPr>
        <w:t xml:space="preserve"> organs such as intestine in disease models including</w:t>
      </w:r>
      <w:r w:rsidR="00132A20">
        <w:rPr>
          <w:rFonts w:ascii="Times New Roman" w:hAnsi="Times New Roman"/>
          <w:i/>
          <w:iCs/>
          <w:color w:val="000000"/>
        </w:rPr>
        <w:t xml:space="preserve"> E.</w:t>
      </w:r>
      <w:ins w:id="1265" w:author="Weyrich, Alexandra" w:date="2018-06-04T15:17:00Z">
        <w:r>
          <w:rPr>
            <w:rFonts w:ascii="Times New Roman" w:hAnsi="Times New Roman"/>
            <w:i/>
            <w:iCs/>
            <w:color w:val="000000"/>
          </w:rPr>
          <w:t xml:space="preserve"> </w:t>
        </w:r>
      </w:ins>
      <w:r w:rsidR="00132A20">
        <w:rPr>
          <w:rFonts w:ascii="Times New Roman" w:hAnsi="Times New Roman"/>
          <w:i/>
          <w:iCs/>
          <w:color w:val="000000"/>
        </w:rPr>
        <w:t>falciformis</w:t>
      </w:r>
      <w:r w:rsidR="00132A20">
        <w:rPr>
          <w:rFonts w:ascii="Times New Roman" w:hAnsi="Times New Roman"/>
          <w:color w:val="000000"/>
        </w:rPr>
        <w:t xml:space="preserve"> </w:t>
      </w:r>
      <w:bookmarkStart w:id="1266" w:name="__UnoMark__10541_2905672918"/>
      <w:r w:rsidR="00132A20">
        <w:rPr>
          <w:rFonts w:ascii="Times New Roman" w:hAnsi="Times New Roman"/>
          <w:color w:val="000000"/>
        </w:rPr>
        <w:t>(Hardison et al., 2006; Khan et al., 2001; Schmid et al., 2014)</w:t>
      </w:r>
      <w:bookmarkEnd w:id="1266"/>
      <w:r w:rsidR="00132A20">
        <w:rPr>
          <w:rFonts w:ascii="Times New Roman" w:hAnsi="Times New Roman"/>
          <w:color w:val="000000"/>
        </w:rPr>
        <w:t xml:space="preserve">. </w:t>
      </w:r>
    </w:p>
    <w:p w14:paraId="2AF98A27" w14:textId="6052A5AE" w:rsidR="007D75FA" w:rsidRDefault="00132A20" w:rsidP="00ED6157">
      <w:pPr>
        <w:spacing w:line="360" w:lineRule="auto"/>
        <w:jc w:val="both"/>
        <w:rPr>
          <w:rFonts w:hint="eastAsia"/>
        </w:rPr>
      </w:pPr>
      <w:r>
        <w:rPr>
          <w:rFonts w:ascii="Times New Roman" w:hAnsi="Times New Roman"/>
          <w:color w:val="000000"/>
        </w:rPr>
        <w:t xml:space="preserve">The apparent differences in immune response </w:t>
      </w:r>
      <w:del w:id="1267" w:author="Weyrich, Alexandra" w:date="2018-06-04T15:19:00Z">
        <w:r w:rsidDel="0071753D">
          <w:rPr>
            <w:rFonts w:ascii="Times New Roman" w:hAnsi="Times New Roman"/>
            <w:color w:val="000000"/>
          </w:rPr>
          <w:delText xml:space="preserve">against </w:delText>
        </w:r>
      </w:del>
      <w:ins w:id="1268" w:author="Weyrich, Alexandra" w:date="2018-06-04T15:19:00Z">
        <w:r w:rsidR="0071753D">
          <w:rPr>
            <w:rFonts w:ascii="Times New Roman" w:hAnsi="Times New Roman"/>
            <w:color w:val="000000"/>
          </w:rPr>
          <w:t xml:space="preserve">of </w:t>
        </w:r>
      </w:ins>
      <w:r>
        <w:rPr>
          <w:rFonts w:ascii="Times New Roman" w:hAnsi="Times New Roman"/>
          <w:color w:val="000000"/>
        </w:rPr>
        <w:t>the wild</w:t>
      </w:r>
      <w:ins w:id="1269" w:author="Weyrich, Alexandra" w:date="2018-06-04T15:17:00Z">
        <w:r w:rsidR="0071753D">
          <w:rPr>
            <w:rFonts w:ascii="Times New Roman" w:hAnsi="Times New Roman"/>
            <w:color w:val="000000"/>
          </w:rPr>
          <w:t>-</w:t>
        </w:r>
      </w:ins>
      <w:del w:id="1270" w:author="Weyrich, Alexandra" w:date="2018-06-04T15:17:00Z">
        <w:r w:rsidDel="0071753D">
          <w:rPr>
            <w:rFonts w:ascii="Times New Roman" w:hAnsi="Times New Roman"/>
            <w:color w:val="000000"/>
          </w:rPr>
          <w:delText xml:space="preserve"> </w:delText>
        </w:r>
      </w:del>
      <w:r>
        <w:rPr>
          <w:rFonts w:ascii="Times New Roman" w:hAnsi="Times New Roman"/>
          <w:color w:val="000000"/>
        </w:rPr>
        <w:t xml:space="preserve">derived and the laboratory isolate of </w:t>
      </w:r>
      <w:r>
        <w:rPr>
          <w:rFonts w:ascii="Times New Roman" w:hAnsi="Times New Roman"/>
          <w:i/>
          <w:iCs/>
          <w:color w:val="000000"/>
        </w:rPr>
        <w:t>E. falciformis</w:t>
      </w:r>
      <w:r>
        <w:rPr>
          <w:rFonts w:ascii="Times New Roman" w:hAnsi="Times New Roman"/>
          <w:iCs/>
          <w:color w:val="000000"/>
        </w:rPr>
        <w:t xml:space="preserve"> invite</w:t>
      </w:r>
      <w:ins w:id="1271" w:author="Weyrich, Alexandra" w:date="2018-06-04T15:23:00Z">
        <w:r w:rsidR="007A3C76">
          <w:rPr>
            <w:rFonts w:ascii="Times New Roman" w:hAnsi="Times New Roman"/>
            <w:iCs/>
            <w:color w:val="000000"/>
          </w:rPr>
          <w:t>s to</w:t>
        </w:r>
      </w:ins>
      <w:r>
        <w:rPr>
          <w:rFonts w:ascii="Times New Roman" w:hAnsi="Times New Roman"/>
          <w:iCs/>
          <w:color w:val="000000"/>
        </w:rPr>
        <w:t xml:space="preserve"> speculat</w:t>
      </w:r>
      <w:ins w:id="1272" w:author="Weyrich, Alexandra" w:date="2018-06-04T15:23:00Z">
        <w:r w:rsidR="007A3C76">
          <w:rPr>
            <w:rFonts w:ascii="Times New Roman" w:hAnsi="Times New Roman"/>
            <w:iCs/>
            <w:color w:val="000000"/>
          </w:rPr>
          <w:t>e</w:t>
        </w:r>
      </w:ins>
      <w:del w:id="1273" w:author="Weyrich, Alexandra" w:date="2018-06-04T15:23:00Z">
        <w:r w:rsidDel="007A3C76">
          <w:rPr>
            <w:rFonts w:ascii="Times New Roman" w:hAnsi="Times New Roman"/>
            <w:iCs/>
            <w:color w:val="000000"/>
          </w:rPr>
          <w:delText>ions</w:delText>
        </w:r>
      </w:del>
      <w:r>
        <w:rPr>
          <w:rFonts w:ascii="Times New Roman" w:hAnsi="Times New Roman"/>
          <w:iCs/>
          <w:color w:val="000000"/>
        </w:rPr>
        <w:t xml:space="preserve"> about their origin. </w:t>
      </w:r>
      <w:del w:id="1274" w:author="Weyrich, Alexandra" w:date="2018-06-04T15:26:00Z">
        <w:r w:rsidDel="007A3C76">
          <w:rPr>
            <w:rFonts w:ascii="Times New Roman" w:hAnsi="Times New Roman"/>
            <w:iCs/>
            <w:color w:val="000000"/>
          </w:rPr>
          <w:delText>Such speculation should be qualified with the notion that</w:delText>
        </w:r>
      </w:del>
      <w:ins w:id="1275" w:author="Weyrich, Alexandra" w:date="2018-06-04T15:26:00Z">
        <w:r w:rsidR="007A3C76">
          <w:rPr>
            <w:rFonts w:ascii="Times New Roman" w:hAnsi="Times New Roman"/>
            <w:iCs/>
            <w:color w:val="000000"/>
          </w:rPr>
          <w:t>Unfortunately,</w:t>
        </w:r>
      </w:ins>
      <w:r>
        <w:rPr>
          <w:rFonts w:ascii="Times New Roman" w:hAnsi="Times New Roman"/>
          <w:iCs/>
          <w:color w:val="000000"/>
        </w:rPr>
        <w:t xml:space="preserve"> we </w:t>
      </w:r>
      <w:del w:id="1276" w:author="Weyrich, Alexandra" w:date="2018-06-04T15:15:00Z">
        <w:r w:rsidDel="0071753D">
          <w:rPr>
            <w:rFonts w:ascii="Times New Roman" w:hAnsi="Times New Roman"/>
            <w:iCs/>
            <w:color w:val="000000"/>
          </w:rPr>
          <w:delText>can not</w:delText>
        </w:r>
      </w:del>
      <w:del w:id="1277" w:author="Weyrich, Alexandra" w:date="2018-06-04T15:26:00Z">
        <w:r w:rsidDel="007A3C76">
          <w:rPr>
            <w:rFonts w:ascii="Times New Roman" w:hAnsi="Times New Roman"/>
            <w:iCs/>
            <w:color w:val="000000"/>
          </w:rPr>
          <w:delText xml:space="preserve"> be</w:delText>
        </w:r>
      </w:del>
      <w:ins w:id="1278" w:author="Weyrich, Alexandra" w:date="2018-06-04T15:26:00Z">
        <w:r w:rsidR="007A3C76">
          <w:rPr>
            <w:rFonts w:ascii="Times New Roman" w:hAnsi="Times New Roman"/>
            <w:iCs/>
            <w:color w:val="000000"/>
          </w:rPr>
          <w:t>do not know</w:t>
        </w:r>
      </w:ins>
      <w:del w:id="1279" w:author="Weyrich, Alexandra" w:date="2018-06-04T15:26:00Z">
        <w:r w:rsidDel="007A3C76">
          <w:rPr>
            <w:rFonts w:ascii="Times New Roman" w:hAnsi="Times New Roman"/>
            <w:iCs/>
            <w:color w:val="000000"/>
          </w:rPr>
          <w:delText xml:space="preserve"> sure what</w:delText>
        </w:r>
      </w:del>
      <w:ins w:id="1280" w:author="Weyrich, Alexandra" w:date="2018-06-04T15:26:00Z">
        <w:r w:rsidR="007A3C76">
          <w:rPr>
            <w:rFonts w:ascii="Times New Roman" w:hAnsi="Times New Roman"/>
            <w:iCs/>
            <w:color w:val="000000"/>
          </w:rPr>
          <w:t xml:space="preserve"> the</w:t>
        </w:r>
      </w:ins>
      <w:r>
        <w:rPr>
          <w:rFonts w:ascii="Times New Roman" w:hAnsi="Times New Roman"/>
          <w:iCs/>
          <w:color w:val="000000"/>
        </w:rPr>
        <w:t xml:space="preserve"> infection phenotype (pathology)</w:t>
      </w:r>
      <w:ins w:id="1281" w:author="Weyrich, Alexandra" w:date="2018-06-04T15:26:00Z">
        <w:r w:rsidR="007A3C76">
          <w:rPr>
            <w:rFonts w:ascii="Times New Roman" w:hAnsi="Times New Roman"/>
            <w:iCs/>
            <w:color w:val="000000"/>
          </w:rPr>
          <w:t xml:space="preserve"> </w:t>
        </w:r>
      </w:ins>
      <w:del w:id="1282" w:author="Weyrich, Alexandra" w:date="2018-06-04T15:27:00Z">
        <w:r w:rsidDel="007A3C76">
          <w:rPr>
            <w:rFonts w:ascii="Times New Roman" w:hAnsi="Times New Roman"/>
            <w:iCs/>
            <w:color w:val="000000"/>
          </w:rPr>
          <w:delText xml:space="preserve"> </w:delText>
        </w:r>
      </w:del>
      <w:ins w:id="1283" w:author="Weyrich, Alexandra" w:date="2018-06-04T15:27:00Z">
        <w:r w:rsidR="007A3C76">
          <w:rPr>
            <w:rFonts w:ascii="Times New Roman" w:hAnsi="Times New Roman"/>
            <w:iCs/>
            <w:color w:val="000000"/>
          </w:rPr>
          <w:t xml:space="preserve">of </w:t>
        </w:r>
      </w:ins>
      <w:r>
        <w:rPr>
          <w:rFonts w:ascii="Times New Roman" w:hAnsi="Times New Roman"/>
          <w:iCs/>
          <w:color w:val="000000"/>
        </w:rPr>
        <w:t xml:space="preserve">the original </w:t>
      </w:r>
      <w:r>
        <w:rPr>
          <w:rFonts w:ascii="Times New Roman" w:hAnsi="Times New Roman"/>
          <w:i/>
          <w:iCs/>
          <w:color w:val="000000"/>
        </w:rPr>
        <w:t>E. falciformis</w:t>
      </w:r>
      <w:r>
        <w:rPr>
          <w:rFonts w:ascii="Times New Roman" w:hAnsi="Times New Roman"/>
          <w:iCs/>
          <w:color w:val="000000"/>
        </w:rPr>
        <w:t xml:space="preserve"> BayerHaberkorn isolate </w:t>
      </w:r>
      <w:del w:id="1284" w:author="Weyrich, Alexandra" w:date="2018-06-04T15:27:00Z">
        <w:r w:rsidDel="007A3C76">
          <w:rPr>
            <w:rFonts w:ascii="Times New Roman" w:hAnsi="Times New Roman"/>
            <w:iCs/>
            <w:color w:val="000000"/>
          </w:rPr>
          <w:delText xml:space="preserve">had </w:delText>
        </w:r>
      </w:del>
      <w:del w:id="1285" w:author="Weyrich, Alexandra" w:date="2018-06-04T15:28:00Z">
        <w:r w:rsidDel="007A3C76">
          <w:rPr>
            <w:rFonts w:ascii="Times New Roman" w:hAnsi="Times New Roman"/>
            <w:iCs/>
            <w:color w:val="000000"/>
          </w:rPr>
          <w:delText>when it was derived</w:delText>
        </w:r>
      </w:del>
      <w:ins w:id="1286" w:author="Weyrich, Alexandra" w:date="2018-06-04T15:28:00Z">
        <w:r w:rsidR="007A3C76">
          <w:rPr>
            <w:rFonts w:ascii="Times New Roman" w:hAnsi="Times New Roman"/>
            <w:iCs/>
            <w:color w:val="000000"/>
          </w:rPr>
          <w:t xml:space="preserve"> 60 years ago</w:t>
        </w:r>
      </w:ins>
      <w:r>
        <w:rPr>
          <w:rFonts w:ascii="Times New Roman" w:hAnsi="Times New Roman"/>
          <w:iCs/>
          <w:color w:val="000000"/>
        </w:rPr>
        <w:t xml:space="preserve">. </w:t>
      </w:r>
      <w:r>
        <w:rPr>
          <w:rStyle w:val="Hervorhebung"/>
          <w:rFonts w:ascii="Times New Roman" w:hAnsi="Times New Roman"/>
          <w:bCs/>
          <w:i w:val="0"/>
          <w:iCs w:val="0"/>
          <w:color w:val="000000"/>
        </w:rPr>
        <w:t xml:space="preserve">It is plausible, however, that </w:t>
      </w:r>
      <w:r>
        <w:rPr>
          <w:rStyle w:val="Hervorhebung"/>
          <w:rFonts w:ascii="Times New Roman" w:hAnsi="Times New Roman"/>
          <w:bCs/>
          <w:i w:val="0"/>
          <w:color w:val="000000"/>
        </w:rPr>
        <w:t>the path</w:t>
      </w:r>
      <w:r>
        <w:rPr>
          <w:rStyle w:val="Hervorhebung"/>
          <w:rFonts w:ascii="Times New Roman" w:hAnsi="Times New Roman"/>
          <w:bCs/>
          <w:i w:val="0"/>
          <w:iCs w:val="0"/>
          <w:color w:val="000000"/>
        </w:rPr>
        <w:t>ology befor</w:t>
      </w:r>
      <w:r>
        <w:rPr>
          <w:rStyle w:val="Hervorhebung"/>
          <w:rFonts w:ascii="Times New Roman" w:hAnsi="Times New Roman"/>
          <w:bCs/>
          <w:i w:val="0"/>
          <w:color w:val="000000"/>
        </w:rPr>
        <w:t xml:space="preserve">e serial passaging resembled that observed in our </w:t>
      </w:r>
      <w:del w:id="1287" w:author="Weyrich, Alexandra" w:date="2018-06-04T15:25:00Z">
        <w:r w:rsidDel="007A3C76">
          <w:rPr>
            <w:rStyle w:val="Hervorhebung"/>
            <w:rFonts w:ascii="Times New Roman" w:hAnsi="Times New Roman"/>
            <w:bCs/>
            <w:i w:val="0"/>
            <w:color w:val="000000"/>
          </w:rPr>
          <w:delText xml:space="preserve">the </w:delText>
        </w:r>
      </w:del>
      <w:r>
        <w:rPr>
          <w:rStyle w:val="Hervorhebung"/>
          <w:rFonts w:ascii="Times New Roman" w:hAnsi="Times New Roman"/>
          <w:bCs/>
          <w:i w:val="0"/>
          <w:color w:val="000000"/>
        </w:rPr>
        <w:t>isolate</w:t>
      </w:r>
      <w:del w:id="1288" w:author="Weyrich, Alexandra" w:date="2018-06-04T15:25:00Z">
        <w:r w:rsidDel="007A3C76">
          <w:rPr>
            <w:rStyle w:val="Hervorhebung"/>
            <w:rFonts w:ascii="Times New Roman" w:hAnsi="Times New Roman"/>
            <w:bCs/>
            <w:i w:val="0"/>
            <w:color w:val="000000"/>
          </w:rPr>
          <w:delText xml:space="preserve"> we derived newly</w:delText>
        </w:r>
      </w:del>
      <w:r>
        <w:rPr>
          <w:rStyle w:val="Hervorhebung"/>
          <w:rFonts w:ascii="Times New Roman" w:hAnsi="Times New Roman"/>
          <w:bCs/>
          <w:i w:val="0"/>
          <w:color w:val="000000"/>
        </w:rPr>
        <w:t xml:space="preserve">. </w:t>
      </w:r>
      <w:r>
        <w:rPr>
          <w:rStyle w:val="Hervorhebung"/>
          <w:rFonts w:ascii="Times New Roman" w:hAnsi="Times New Roman"/>
          <w:bCs/>
          <w:i w:val="0"/>
          <w:iCs w:val="0"/>
          <w:color w:val="000000"/>
        </w:rPr>
        <w:t>In the laboratory the consequences of serial passag</w:t>
      </w:r>
      <w:ins w:id="1289" w:author="Weyrich, Alexandra" w:date="2018-06-04T15:29:00Z">
        <w:r w:rsidR="007A3C76">
          <w:rPr>
            <w:rStyle w:val="Hervorhebung"/>
            <w:rFonts w:ascii="Times New Roman" w:hAnsi="Times New Roman"/>
            <w:bCs/>
            <w:i w:val="0"/>
            <w:iCs w:val="0"/>
            <w:color w:val="000000"/>
          </w:rPr>
          <w:t xml:space="preserve">ing </w:t>
        </w:r>
      </w:ins>
      <w:del w:id="1290" w:author="Weyrich, Alexandra" w:date="2018-06-04T15:29:00Z">
        <w:r w:rsidDel="007A3C76">
          <w:rPr>
            <w:rStyle w:val="Hervorhebung"/>
            <w:rFonts w:ascii="Times New Roman" w:hAnsi="Times New Roman"/>
            <w:bCs/>
            <w:i w:val="0"/>
            <w:iCs w:val="0"/>
            <w:color w:val="000000"/>
          </w:rPr>
          <w:delText xml:space="preserve">e </w:delText>
        </w:r>
      </w:del>
      <w:r>
        <w:rPr>
          <w:rStyle w:val="Hervorhebung"/>
          <w:rFonts w:ascii="Times New Roman" w:hAnsi="Times New Roman"/>
          <w:bCs/>
          <w:i w:val="0"/>
          <w:iCs w:val="0"/>
          <w:color w:val="000000"/>
        </w:rPr>
        <w:t xml:space="preserve">can be </w:t>
      </w:r>
      <w:ins w:id="1291" w:author="Weyrich, Alexandra" w:date="2018-06-04T15:29:00Z">
        <w:r w:rsidR="007A3C76">
          <w:rPr>
            <w:rStyle w:val="Hervorhebung"/>
            <w:rFonts w:ascii="Times New Roman" w:hAnsi="Times New Roman"/>
            <w:bCs/>
            <w:i w:val="0"/>
            <w:iCs w:val="0"/>
            <w:color w:val="000000"/>
          </w:rPr>
          <w:t xml:space="preserve">seen as </w:t>
        </w:r>
      </w:ins>
      <w:del w:id="1292" w:author="Weyrich, Alexandra" w:date="2018-06-04T15:29:00Z">
        <w:r w:rsidDel="007A3C76">
          <w:rPr>
            <w:rStyle w:val="Hervorhebung"/>
            <w:rFonts w:ascii="Times New Roman" w:hAnsi="Times New Roman"/>
            <w:bCs/>
            <w:i w:val="0"/>
            <w:iCs w:val="0"/>
            <w:color w:val="000000"/>
          </w:rPr>
          <w:delText xml:space="preserve">understood in terms of </w:delText>
        </w:r>
      </w:del>
      <w:r>
        <w:rPr>
          <w:rStyle w:val="Hervorhebung"/>
          <w:rFonts w:ascii="Times New Roman" w:hAnsi="Times New Roman"/>
          <w:bCs/>
          <w:i w:val="0"/>
          <w:iCs w:val="0"/>
          <w:color w:val="000000"/>
        </w:rPr>
        <w:t xml:space="preserve">a selection experiment </w:t>
      </w:r>
      <w:bookmarkStart w:id="1293" w:name="__UnoMark__10540_2905672918"/>
      <w:r>
        <w:rPr>
          <w:rStyle w:val="Hervorhebung"/>
          <w:rFonts w:ascii="Times New Roman" w:hAnsi="Times New Roman"/>
          <w:bCs/>
          <w:i w:val="0"/>
          <w:iCs w:val="0"/>
          <w:color w:val="000000"/>
        </w:rPr>
        <w:t>(Ebert, 1998)</w:t>
      </w:r>
      <w:bookmarkEnd w:id="1293"/>
      <w:r>
        <w:rPr>
          <w:rStyle w:val="Hervorhebung"/>
          <w:rFonts w:ascii="Times New Roman" w:hAnsi="Times New Roman"/>
          <w:bCs/>
          <w:i w:val="0"/>
          <w:iCs w:val="0"/>
          <w:color w:val="000000"/>
        </w:rPr>
        <w:t xml:space="preserve">. In </w:t>
      </w:r>
      <w:r>
        <w:rPr>
          <w:rStyle w:val="Hervorhebung"/>
          <w:rFonts w:ascii="Times New Roman" w:hAnsi="Times New Roman"/>
          <w:bCs/>
          <w:color w:val="000000"/>
        </w:rPr>
        <w:t>Eimeria</w:t>
      </w:r>
      <w:r>
        <w:rPr>
          <w:rStyle w:val="Hervorhebung"/>
          <w:rFonts w:ascii="Times New Roman" w:hAnsi="Times New Roman"/>
          <w:bCs/>
          <w:i w:val="0"/>
          <w:iCs w:val="0"/>
          <w:color w:val="000000"/>
        </w:rPr>
        <w:t xml:space="preserve"> artificial selection has been used to e.g. create attenuated “precoccious” stains, which undergo a faster development, are less pathogenic but still induce protective immunity against reinfections </w:t>
      </w:r>
      <w:bookmarkStart w:id="1294" w:name="__UnoMark__10539_2905672918"/>
      <w:r>
        <w:rPr>
          <w:rStyle w:val="Hervorhebung"/>
          <w:rFonts w:ascii="Times New Roman" w:hAnsi="Times New Roman"/>
          <w:bCs/>
          <w:i w:val="0"/>
          <w:iCs w:val="0"/>
          <w:color w:val="000000"/>
        </w:rPr>
        <w:t>(McDonald and Ballingall, 1983; Shirley and Bellatti, 1988)</w:t>
      </w:r>
      <w:bookmarkEnd w:id="1294"/>
      <w:r>
        <w:rPr>
          <w:rStyle w:val="Hervorhebung"/>
          <w:rFonts w:ascii="Times New Roman" w:hAnsi="Times New Roman"/>
          <w:bCs/>
          <w:i w:val="0"/>
          <w:iCs w:val="0"/>
          <w:color w:val="000000"/>
        </w:rPr>
        <w:t xml:space="preserve">. </w:t>
      </w:r>
    </w:p>
    <w:p w14:paraId="4235C300" w14:textId="13A86201" w:rsidR="007D75FA" w:rsidRPr="00411229" w:rsidRDefault="00132A20" w:rsidP="00ED6157">
      <w:pPr>
        <w:spacing w:line="360" w:lineRule="auto"/>
        <w:jc w:val="both"/>
        <w:rPr>
          <w:rFonts w:ascii="Times New Roman" w:hAnsi="Times New Roman" w:hint="eastAsia"/>
          <w:bCs/>
          <w:color w:val="000000"/>
          <w:rPrChange w:id="1295" w:author="Weyrich, Alexandra" w:date="2018-06-04T15:41:00Z">
            <w:rPr>
              <w:rFonts w:hint="eastAsia"/>
            </w:rPr>
          </w:rPrChange>
        </w:rPr>
      </w:pPr>
      <w:r>
        <w:rPr>
          <w:rStyle w:val="Hervorhebung"/>
          <w:rFonts w:ascii="Times New Roman" w:hAnsi="Times New Roman"/>
          <w:bCs/>
          <w:i w:val="0"/>
          <w:iCs w:val="0"/>
          <w:color w:val="000000"/>
        </w:rPr>
        <w:t>Independent of the ultimate reasons for the difference in immunogenicity</w:t>
      </w:r>
      <w:ins w:id="1296" w:author="Weyrich, Alexandra" w:date="2018-06-04T15:32:00Z">
        <w:r w:rsidR="00405150">
          <w:rPr>
            <w:rStyle w:val="Hervorhebung"/>
            <w:rFonts w:ascii="Times New Roman" w:hAnsi="Times New Roman"/>
            <w:bCs/>
            <w:i w:val="0"/>
            <w:iCs w:val="0"/>
            <w:color w:val="000000"/>
          </w:rPr>
          <w:t>,</w:t>
        </w:r>
      </w:ins>
      <w:r>
        <w:rPr>
          <w:rStyle w:val="Hervorhebung"/>
          <w:rFonts w:ascii="Times New Roman" w:hAnsi="Times New Roman"/>
          <w:bCs/>
          <w:i w:val="0"/>
          <w:iCs w:val="0"/>
          <w:color w:val="000000"/>
        </w:rPr>
        <w:t xml:space="preserve"> </w:t>
      </w:r>
      <w:del w:id="1297" w:author="Weyrich, Alexandra" w:date="2018-06-04T15:31:00Z">
        <w:r w:rsidDel="00405150">
          <w:rPr>
            <w:rStyle w:val="Hervorhebung"/>
            <w:rFonts w:ascii="Times New Roman" w:hAnsi="Times New Roman"/>
            <w:bCs/>
            <w:i w:val="0"/>
            <w:iCs w:val="0"/>
            <w:color w:val="000000"/>
          </w:rPr>
          <w:delText>the conclusion can be drawn</w:delText>
        </w:r>
      </w:del>
      <w:ins w:id="1298" w:author="Weyrich, Alexandra" w:date="2018-06-04T15:31:00Z">
        <w:r w:rsidR="00405150">
          <w:rPr>
            <w:rStyle w:val="Hervorhebung"/>
            <w:rFonts w:ascii="Times New Roman" w:hAnsi="Times New Roman"/>
            <w:bCs/>
            <w:i w:val="0"/>
            <w:iCs w:val="0"/>
            <w:color w:val="000000"/>
          </w:rPr>
          <w:t>we conclude</w:t>
        </w:r>
      </w:ins>
      <w:r>
        <w:rPr>
          <w:rStyle w:val="Hervorhebung"/>
          <w:rFonts w:ascii="Times New Roman" w:hAnsi="Times New Roman"/>
          <w:bCs/>
          <w:i w:val="0"/>
          <w:iCs w:val="0"/>
          <w:color w:val="000000"/>
        </w:rPr>
        <w:t xml:space="preserve"> that the infections with the laboratory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might not be representative for parasite-host interaction in their ecological and evolutionary context.</w:t>
      </w:r>
      <w:commentRangeStart w:id="1299"/>
      <w:r>
        <w:rPr>
          <w:rStyle w:val="Hervorhebung"/>
          <w:rFonts w:ascii="Times New Roman" w:hAnsi="Times New Roman"/>
          <w:bCs/>
          <w:i w:val="0"/>
          <w:iCs w:val="0"/>
          <w:color w:val="000000"/>
        </w:rPr>
        <w:t xml:space="preserve"> In addition to the description of infection dynamics, induced immune reactions and histopathology for a wild derived isolate of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in comparison to the BayerHaberkorn</w:t>
      </w:r>
      <w:ins w:id="1300" w:author="Weyrich, Alexandra" w:date="2018-06-04T15:32:00Z">
        <w:r w:rsidR="00405150">
          <w:rPr>
            <w:rStyle w:val="Hervorhebung"/>
            <w:rFonts w:ascii="Times New Roman" w:hAnsi="Times New Roman"/>
            <w:bCs/>
            <w:i w:val="0"/>
            <w:iCs w:val="0"/>
            <w:color w:val="000000"/>
          </w:rPr>
          <w:t>,</w:t>
        </w:r>
      </w:ins>
      <w:r>
        <w:rPr>
          <w:rStyle w:val="Hervorhebung"/>
          <w:rFonts w:ascii="Times New Roman" w:hAnsi="Times New Roman"/>
          <w:bCs/>
          <w:i w:val="0"/>
          <w:iCs w:val="0"/>
          <w:color w:val="000000"/>
        </w:rPr>
        <w:t xml:space="preserve"> we show that </w:t>
      </w:r>
      <w:r>
        <w:rPr>
          <w:rStyle w:val="Hervorhebung"/>
          <w:rFonts w:ascii="Times New Roman" w:hAnsi="Times New Roman"/>
          <w:bCs/>
          <w:color w:val="000000"/>
        </w:rPr>
        <w:t xml:space="preserve">E. ferrisi </w:t>
      </w:r>
      <w:r>
        <w:rPr>
          <w:rStyle w:val="Hervorhebung"/>
          <w:rFonts w:ascii="Times New Roman" w:hAnsi="Times New Roman"/>
          <w:bCs/>
          <w:i w:val="0"/>
          <w:iCs w:val="0"/>
          <w:color w:val="000000"/>
        </w:rPr>
        <w:t xml:space="preserve">possesses a short developmental cycle and low pathology. </w:t>
      </w:r>
      <w:commentRangeStart w:id="1301"/>
      <w:commentRangeEnd w:id="1299"/>
      <w:ins w:id="1302" w:author="Weyrich, Alexandra" w:date="2018-06-04T15:40:00Z">
        <w:r w:rsidR="00411229">
          <w:rPr>
            <w:rStyle w:val="Hervorhebung"/>
            <w:rFonts w:ascii="Times New Roman" w:hAnsi="Times New Roman"/>
            <w:bCs/>
            <w:i w:val="0"/>
            <w:iCs w:val="0"/>
            <w:color w:val="000000"/>
          </w:rPr>
          <w:t>The</w:t>
        </w:r>
      </w:ins>
      <w:del w:id="1303" w:author="Weyrich, Alexandra" w:date="2018-06-04T15:40:00Z">
        <w:r w:rsidR="00405150" w:rsidDel="00411229">
          <w:rPr>
            <w:rStyle w:val="Kommentarzeichen"/>
            <w:rFonts w:cs="Mangal"/>
          </w:rPr>
          <w:commentReference w:id="1299"/>
        </w:r>
      </w:del>
      <w:ins w:id="1304" w:author="Weyrich, Alexandra" w:date="2018-06-04T15:39:00Z">
        <w:r w:rsidR="00405150">
          <w:rPr>
            <w:rStyle w:val="Hervorhebung"/>
            <w:rFonts w:ascii="Times New Roman" w:hAnsi="Times New Roman"/>
            <w:bCs/>
            <w:i w:val="0"/>
            <w:iCs w:val="0"/>
            <w:color w:val="000000"/>
          </w:rPr>
          <w:t xml:space="preserve"> characterisation of </w:t>
        </w:r>
        <w:r w:rsidR="00411229">
          <w:rPr>
            <w:rStyle w:val="Hervorhebung"/>
            <w:rFonts w:ascii="Times New Roman" w:hAnsi="Times New Roman"/>
            <w:bCs/>
            <w:i w:val="0"/>
            <w:iCs w:val="0"/>
            <w:color w:val="000000"/>
          </w:rPr>
          <w:t xml:space="preserve">different Eimeria </w:t>
        </w:r>
      </w:ins>
      <w:ins w:id="1305" w:author="Weyrich, Alexandra" w:date="2018-06-04T15:40:00Z">
        <w:r w:rsidR="00411229">
          <w:rPr>
            <w:rStyle w:val="Hervorhebung"/>
            <w:rFonts w:ascii="Times New Roman" w:hAnsi="Times New Roman"/>
            <w:bCs/>
            <w:i w:val="0"/>
            <w:iCs w:val="0"/>
            <w:color w:val="000000"/>
          </w:rPr>
          <w:t>strains within the current study</w:t>
        </w:r>
      </w:ins>
      <w:ins w:id="1306" w:author="Weyrich, Alexandra" w:date="2018-06-04T15:41:00Z">
        <w:r w:rsidR="00411229">
          <w:rPr>
            <w:rStyle w:val="Hervorhebung"/>
            <w:rFonts w:ascii="Times New Roman" w:hAnsi="Times New Roman"/>
            <w:bCs/>
            <w:i w:val="0"/>
            <w:iCs w:val="0"/>
            <w:color w:val="000000"/>
          </w:rPr>
          <w:t>, including</w:t>
        </w:r>
      </w:ins>
      <w:ins w:id="1307" w:author="Weyrich, Alexandra" w:date="2018-06-04T15:40:00Z">
        <w:r w:rsidR="00411229">
          <w:rPr>
            <w:rStyle w:val="Hervorhebung"/>
            <w:rFonts w:ascii="Times New Roman" w:hAnsi="Times New Roman"/>
            <w:bCs/>
            <w:i w:val="0"/>
            <w:iCs w:val="0"/>
            <w:color w:val="000000"/>
          </w:rPr>
          <w:t xml:space="preserve"> </w:t>
        </w:r>
      </w:ins>
      <w:del w:id="1308" w:author="Weyrich, Alexandra" w:date="2018-06-04T15:35:00Z">
        <w:r w:rsidDel="00405150">
          <w:rPr>
            <w:rStyle w:val="Hervorhebung"/>
            <w:rFonts w:ascii="Times New Roman" w:hAnsi="Times New Roman"/>
            <w:bCs/>
            <w:i w:val="0"/>
            <w:iCs w:val="0"/>
            <w:color w:val="000000"/>
          </w:rPr>
          <w:delText>This</w:delText>
        </w:r>
      </w:del>
      <w:del w:id="1309" w:author="Weyrich, Alexandra" w:date="2018-06-04T15:36:00Z">
        <w:r w:rsidDel="00405150">
          <w:rPr>
            <w:rStyle w:val="Hervorhebung"/>
            <w:rFonts w:ascii="Times New Roman" w:hAnsi="Times New Roman"/>
            <w:bCs/>
            <w:i w:val="0"/>
            <w:iCs w:val="0"/>
            <w:color w:val="000000"/>
          </w:rPr>
          <w:delText xml:space="preserve"> update on</w:delText>
        </w:r>
      </w:del>
      <w:r>
        <w:rPr>
          <w:rStyle w:val="Hervorhebung"/>
          <w:rFonts w:ascii="Times New Roman" w:hAnsi="Times New Roman"/>
          <w:bCs/>
          <w:i w:val="0"/>
          <w:iCs w:val="0"/>
          <w:color w:val="000000"/>
        </w:rPr>
        <w:t xml:space="preserve"> the</w:t>
      </w:r>
      <w:ins w:id="1310" w:author="Weyrich, Alexandra" w:date="2018-06-04T15:36:00Z">
        <w:r w:rsidR="00405150">
          <w:rPr>
            <w:rStyle w:val="Hervorhebung"/>
            <w:rFonts w:ascii="Times New Roman" w:hAnsi="Times New Roman"/>
            <w:bCs/>
            <w:i w:val="0"/>
            <w:iCs w:val="0"/>
            <w:color w:val="000000"/>
          </w:rPr>
          <w:t xml:space="preserve"> Eimeria</w:t>
        </w:r>
      </w:ins>
      <w:r>
        <w:rPr>
          <w:rStyle w:val="Hervorhebung"/>
          <w:rFonts w:ascii="Times New Roman" w:hAnsi="Times New Roman"/>
          <w:bCs/>
          <w:i w:val="0"/>
          <w:iCs w:val="0"/>
          <w:color w:val="000000"/>
        </w:rPr>
        <w:t xml:space="preserve"> life cycle </w:t>
      </w:r>
      <w:bookmarkStart w:id="1311" w:name="__UnoMark__10538_2905672918"/>
      <w:r>
        <w:rPr>
          <w:rStyle w:val="Hervorhebung"/>
          <w:rFonts w:ascii="Times New Roman" w:hAnsi="Times New Roman"/>
          <w:bCs/>
          <w:i w:val="0"/>
          <w:iCs w:val="0"/>
          <w:color w:val="000000"/>
        </w:rPr>
        <w:t>(Ankrom et al., 1975)</w:t>
      </w:r>
      <w:bookmarkEnd w:id="1311"/>
      <w:proofErr w:type="gramStart"/>
      <w:ins w:id="1312" w:author="Weyrich, Alexandra" w:date="2018-06-04T15:36:00Z">
        <w:r w:rsidR="00405150">
          <w:rPr>
            <w:rStyle w:val="Hervorhebung"/>
            <w:rFonts w:ascii="Times New Roman" w:hAnsi="Times New Roman"/>
            <w:bCs/>
            <w:i w:val="0"/>
            <w:iCs w:val="0"/>
            <w:color w:val="000000"/>
          </w:rPr>
          <w:t xml:space="preserve">, </w:t>
        </w:r>
      </w:ins>
      <w:ins w:id="1313" w:author="Weyrich, Alexandra" w:date="2018-06-04T15:33:00Z">
        <w:r w:rsidR="00405150">
          <w:rPr>
            <w:rStyle w:val="Hervorhebung"/>
            <w:rFonts w:ascii="Times New Roman" w:hAnsi="Times New Roman"/>
            <w:bCs/>
            <w:i w:val="0"/>
            <w:iCs w:val="0"/>
            <w:color w:val="000000"/>
          </w:rPr>
          <w:t xml:space="preserve"> </w:t>
        </w:r>
      </w:ins>
      <w:proofErr w:type="gramEnd"/>
      <w:del w:id="1314" w:author="Weyrich, Alexandra" w:date="2018-06-04T15:41:00Z">
        <w:r w:rsidDel="00411229">
          <w:rPr>
            <w:rStyle w:val="Hervorhebung"/>
            <w:rFonts w:ascii="Times New Roman" w:hAnsi="Times New Roman"/>
            <w:bCs/>
            <w:i w:val="0"/>
            <w:iCs w:val="0"/>
            <w:color w:val="000000"/>
          </w:rPr>
          <w:delText xml:space="preserve">with details on </w:delText>
        </w:r>
      </w:del>
      <w:r>
        <w:rPr>
          <w:rStyle w:val="Hervorhebung"/>
          <w:rFonts w:ascii="Times New Roman" w:hAnsi="Times New Roman"/>
          <w:bCs/>
          <w:i w:val="0"/>
          <w:iCs w:val="0"/>
          <w:color w:val="000000"/>
        </w:rPr>
        <w:t xml:space="preserve">histopathology and immune </w:t>
      </w:r>
      <w:ins w:id="1315" w:author="Weyrich, Alexandra" w:date="2018-06-04T15:38:00Z">
        <w:r w:rsidR="00405150">
          <w:rPr>
            <w:rStyle w:val="Hervorhebung"/>
            <w:rFonts w:ascii="Times New Roman" w:hAnsi="Times New Roman"/>
            <w:bCs/>
            <w:i w:val="0"/>
            <w:iCs w:val="0"/>
            <w:color w:val="000000"/>
          </w:rPr>
          <w:t xml:space="preserve">gene </w:t>
        </w:r>
      </w:ins>
      <w:r>
        <w:rPr>
          <w:rStyle w:val="Hervorhebung"/>
          <w:rFonts w:ascii="Times New Roman" w:hAnsi="Times New Roman"/>
          <w:bCs/>
          <w:i w:val="0"/>
          <w:iCs w:val="0"/>
          <w:color w:val="000000"/>
        </w:rPr>
        <w:t xml:space="preserve">reactions </w:t>
      </w:r>
      <w:ins w:id="1316" w:author="Weyrich, Alexandra" w:date="2018-06-04T15:41:00Z">
        <w:r w:rsidR="00411229">
          <w:rPr>
            <w:rStyle w:val="Hervorhebung"/>
            <w:rFonts w:ascii="Times New Roman" w:hAnsi="Times New Roman"/>
            <w:bCs/>
            <w:i w:val="0"/>
            <w:iCs w:val="0"/>
            <w:color w:val="000000"/>
          </w:rPr>
          <w:t>may</w:t>
        </w:r>
      </w:ins>
      <w:del w:id="1317" w:author="Weyrich, Alexandra" w:date="2018-06-04T15:39:00Z">
        <w:r w:rsidDel="00405150">
          <w:rPr>
            <w:rStyle w:val="Hervorhebung"/>
            <w:rFonts w:ascii="Times New Roman" w:hAnsi="Times New Roman"/>
            <w:bCs/>
            <w:i w:val="0"/>
            <w:iCs w:val="0"/>
            <w:color w:val="000000"/>
          </w:rPr>
          <w:delText xml:space="preserve">will </w:delText>
        </w:r>
      </w:del>
      <w:r>
        <w:rPr>
          <w:rStyle w:val="Hervorhebung"/>
          <w:rFonts w:ascii="Times New Roman" w:hAnsi="Times New Roman"/>
          <w:bCs/>
          <w:i w:val="0"/>
          <w:iCs w:val="0"/>
          <w:color w:val="000000"/>
        </w:rPr>
        <w:t xml:space="preserve">increase the </w:t>
      </w:r>
      <w:del w:id="1318" w:author="Weyrich, Alexandra" w:date="2018-06-04T15:35:00Z">
        <w:r w:rsidDel="00405150">
          <w:rPr>
            <w:rStyle w:val="Hervorhebung"/>
            <w:rFonts w:ascii="Times New Roman" w:hAnsi="Times New Roman"/>
            <w:bCs/>
            <w:i w:val="0"/>
            <w:iCs w:val="0"/>
            <w:color w:val="000000"/>
          </w:rPr>
          <w:delText>attractivity</w:delText>
        </w:r>
      </w:del>
      <w:ins w:id="1319" w:author="Weyrich, Alexandra" w:date="2018-06-04T15:42:00Z">
        <w:r w:rsidR="00411229">
          <w:rPr>
            <w:rStyle w:val="Hervorhebung"/>
            <w:rFonts w:ascii="Times New Roman" w:hAnsi="Times New Roman"/>
            <w:bCs/>
            <w:i w:val="0"/>
            <w:iCs w:val="0"/>
            <w:color w:val="000000"/>
          </w:rPr>
          <w:t>attraction</w:t>
        </w:r>
      </w:ins>
      <w:r>
        <w:rPr>
          <w:rStyle w:val="Hervorhebung"/>
          <w:rFonts w:ascii="Times New Roman" w:hAnsi="Times New Roman"/>
          <w:bCs/>
          <w:i w:val="0"/>
          <w:iCs w:val="0"/>
          <w:color w:val="000000"/>
        </w:rPr>
        <w:t xml:space="preserve"> of this species as </w:t>
      </w:r>
      <w:ins w:id="1320" w:author="Weyrich, Alexandra" w:date="2018-06-04T15:35:00Z">
        <w:r w:rsidR="00405150">
          <w:rPr>
            <w:rStyle w:val="Hervorhebung"/>
            <w:rFonts w:ascii="Times New Roman" w:hAnsi="Times New Roman"/>
            <w:bCs/>
            <w:i w:val="0"/>
            <w:iCs w:val="0"/>
            <w:color w:val="000000"/>
          </w:rPr>
          <w:t xml:space="preserve">a </w:t>
        </w:r>
      </w:ins>
      <w:r>
        <w:rPr>
          <w:rStyle w:val="Hervorhebung"/>
          <w:rFonts w:ascii="Times New Roman" w:hAnsi="Times New Roman"/>
          <w:bCs/>
          <w:i w:val="0"/>
          <w:iCs w:val="0"/>
          <w:color w:val="000000"/>
        </w:rPr>
        <w:t xml:space="preserve">rodent infection model for </w:t>
      </w:r>
      <w:r>
        <w:rPr>
          <w:rStyle w:val="Hervorhebung"/>
          <w:rFonts w:ascii="Times New Roman" w:hAnsi="Times New Roman"/>
          <w:bCs/>
          <w:color w:val="000000"/>
        </w:rPr>
        <w:t>Eimeria</w:t>
      </w:r>
      <w:r>
        <w:rPr>
          <w:rStyle w:val="Hervorhebung"/>
          <w:rFonts w:ascii="Times New Roman" w:hAnsi="Times New Roman"/>
          <w:bCs/>
          <w:i w:val="0"/>
          <w:iCs w:val="0"/>
          <w:color w:val="000000"/>
        </w:rPr>
        <w:t>.</w:t>
      </w:r>
      <w:commentRangeEnd w:id="1301"/>
      <w:r w:rsidR="00411229">
        <w:rPr>
          <w:rStyle w:val="Kommentarzeichen"/>
          <w:rFonts w:cs="Mangal"/>
        </w:rPr>
        <w:commentReference w:id="1301"/>
      </w:r>
    </w:p>
    <w:p w14:paraId="23869FC2" w14:textId="77777777" w:rsidR="007D75FA" w:rsidRDefault="007D75FA" w:rsidP="00ED6157">
      <w:pPr>
        <w:tabs>
          <w:tab w:val="left" w:pos="4940"/>
          <w:tab w:val="left" w:pos="6382"/>
        </w:tabs>
        <w:spacing w:before="57" w:after="57" w:line="360" w:lineRule="auto"/>
        <w:jc w:val="both"/>
        <w:rPr>
          <w:rFonts w:hint="eastAsia"/>
        </w:rPr>
      </w:pPr>
    </w:p>
    <w:p w14:paraId="7EAB9743" w14:textId="77777777" w:rsidR="007D75FA" w:rsidRDefault="00132A20" w:rsidP="00ED6157">
      <w:pPr>
        <w:spacing w:line="360" w:lineRule="auto"/>
        <w:jc w:val="both"/>
        <w:rPr>
          <w:rFonts w:hint="eastAsia"/>
        </w:rPr>
      </w:pPr>
      <w:r>
        <w:rPr>
          <w:b/>
          <w:bCs/>
        </w:rPr>
        <w:t>3. Material and Methods</w:t>
      </w:r>
    </w:p>
    <w:p w14:paraId="17D6D19D" w14:textId="77777777" w:rsidR="007D75FA" w:rsidRDefault="007D75FA" w:rsidP="00ED6157">
      <w:pPr>
        <w:spacing w:line="360" w:lineRule="auto"/>
        <w:jc w:val="both"/>
        <w:rPr>
          <w:rFonts w:hint="eastAsia"/>
          <w:b/>
          <w:bCs/>
        </w:rPr>
      </w:pPr>
    </w:p>
    <w:p w14:paraId="273439A5" w14:textId="77777777" w:rsidR="007D75FA" w:rsidRDefault="00132A20" w:rsidP="00ED6157">
      <w:pPr>
        <w:spacing w:line="360" w:lineRule="auto"/>
        <w:jc w:val="both"/>
        <w:rPr>
          <w:rFonts w:hint="eastAsia"/>
          <w:b/>
          <w:bCs/>
        </w:rPr>
      </w:pPr>
      <w:r>
        <w:rPr>
          <w:b/>
          <w:bCs/>
        </w:rPr>
        <w:t>3.1</w:t>
      </w:r>
      <w:proofErr w:type="gramStart"/>
      <w:r>
        <w:rPr>
          <w:b/>
          <w:bCs/>
        </w:rPr>
        <w:t>.  Wild</w:t>
      </w:r>
      <w:proofErr w:type="gramEnd"/>
      <w:r>
        <w:rPr>
          <w:b/>
          <w:bCs/>
        </w:rPr>
        <w:t xml:space="preserve"> isolate of </w:t>
      </w:r>
      <w:r>
        <w:rPr>
          <w:b/>
          <w:bCs/>
          <w:i/>
          <w:iCs/>
        </w:rPr>
        <w:t xml:space="preserve">E. flaciformis </w:t>
      </w:r>
      <w:r>
        <w:rPr>
          <w:b/>
          <w:bCs/>
        </w:rPr>
        <w:t xml:space="preserve">(falW) and </w:t>
      </w:r>
      <w:r>
        <w:rPr>
          <w:b/>
          <w:bCs/>
          <w:i/>
          <w:iCs/>
        </w:rPr>
        <w:t>E. ferrisi</w:t>
      </w:r>
      <w:r>
        <w:rPr>
          <w:b/>
          <w:bCs/>
        </w:rPr>
        <w:t xml:space="preserve"> (ferW)</w:t>
      </w:r>
      <w:r>
        <w:rPr>
          <w:b/>
          <w:bCs/>
        </w:rPr>
        <w:commentReference w:id="1321"/>
      </w:r>
    </w:p>
    <w:p w14:paraId="19943EF8" w14:textId="36DA593F" w:rsidR="007D75FA" w:rsidRDefault="00132A20" w:rsidP="00ED6157">
      <w:pPr>
        <w:spacing w:line="360" w:lineRule="auto"/>
        <w:jc w:val="both"/>
        <w:rPr>
          <w:rFonts w:ascii="Times New Roman" w:hAnsi="Times New Roman"/>
        </w:rPr>
      </w:pPr>
      <w:r>
        <w:rPr>
          <w:rFonts w:ascii="Times New Roman" w:hAnsi="Times New Roman"/>
        </w:rPr>
        <w:lastRenderedPageBreak/>
        <w:t xml:space="preserve">The pure inocula of </w:t>
      </w:r>
      <w:r>
        <w:rPr>
          <w:rFonts w:ascii="Times New Roman" w:hAnsi="Times New Roman"/>
          <w:i/>
          <w:iCs/>
        </w:rPr>
        <w:t>E. f</w:t>
      </w:r>
      <w:del w:id="1322" w:author="xx" w:date="2018-06-24T19:05:00Z">
        <w:r w:rsidDel="00F91187">
          <w:rPr>
            <w:rFonts w:ascii="Times New Roman" w:hAnsi="Times New Roman"/>
            <w:i/>
            <w:iCs/>
          </w:rPr>
          <w:delText>l</w:delText>
        </w:r>
      </w:del>
      <w:r>
        <w:rPr>
          <w:rFonts w:ascii="Times New Roman" w:hAnsi="Times New Roman"/>
          <w:i/>
          <w:iCs/>
        </w:rPr>
        <w:t>a</w:t>
      </w:r>
      <w:ins w:id="1323" w:author="xx" w:date="2018-06-24T19:05:00Z">
        <w:r w:rsidR="00F91187">
          <w:rPr>
            <w:rFonts w:ascii="Times New Roman" w:hAnsi="Times New Roman"/>
            <w:i/>
            <w:iCs/>
          </w:rPr>
          <w:t>l</w:t>
        </w:r>
      </w:ins>
      <w:r>
        <w:rPr>
          <w:rFonts w:ascii="Times New Roman" w:hAnsi="Times New Roman"/>
          <w:i/>
          <w:iCs/>
        </w:rPr>
        <w:t xml:space="preserve">ciformis </w:t>
      </w:r>
      <w:r>
        <w:rPr>
          <w:rFonts w:ascii="Times New Roman" w:hAnsi="Times New Roman"/>
        </w:rPr>
        <w:t xml:space="preserve">(falW) and </w:t>
      </w:r>
      <w:r>
        <w:rPr>
          <w:rFonts w:ascii="Times New Roman" w:hAnsi="Times New Roman"/>
          <w:i/>
          <w:iCs/>
        </w:rPr>
        <w:t>E. ferrisi</w:t>
      </w:r>
      <w:r>
        <w:rPr>
          <w:rFonts w:ascii="Times New Roman" w:hAnsi="Times New Roman"/>
        </w:rPr>
        <w:t xml:space="preserve"> (ferW) wild derived isolates were produced in our lab through NMRI infection experiment. Briefly, sporulated oocysts of </w:t>
      </w:r>
      <w:r>
        <w:rPr>
          <w:rFonts w:ascii="Times New Roman" w:hAnsi="Times New Roman"/>
          <w:i/>
          <w:iCs/>
        </w:rPr>
        <w:t>Eimeria</w:t>
      </w:r>
      <w:r>
        <w:rPr>
          <w:rFonts w:ascii="Times New Roman" w:hAnsi="Times New Roman"/>
        </w:rPr>
        <w:t xml:space="preserve"> were recovered </w:t>
      </w:r>
      <w:ins w:id="1324" w:author="xx" w:date="2018-06-24T19:55:00Z">
        <w:r w:rsidR="00B92450">
          <w:rPr>
            <w:rFonts w:ascii="Times New Roman" w:hAnsi="Times New Roman"/>
          </w:rPr>
          <w:t xml:space="preserve">Berlin in 2016 </w:t>
        </w:r>
      </w:ins>
      <w:r>
        <w:rPr>
          <w:rFonts w:ascii="Times New Roman" w:hAnsi="Times New Roman"/>
        </w:rPr>
        <w:t xml:space="preserve">from samples obtained after field collection from </w:t>
      </w:r>
      <w:ins w:id="1325" w:author="xx" w:date="2018-06-24T19:54:00Z">
        <w:r w:rsidR="00B92450">
          <w:rPr>
            <w:rFonts w:ascii="Times New Roman" w:hAnsi="Times New Roman"/>
          </w:rPr>
          <w:t xml:space="preserve">the </w:t>
        </w:r>
      </w:ins>
      <w:r>
        <w:rPr>
          <w:rFonts w:ascii="Times New Roman" w:hAnsi="Times New Roman"/>
        </w:rPr>
        <w:t xml:space="preserve">house mouse hybrid zone </w:t>
      </w:r>
      <w:del w:id="1326" w:author="xx" w:date="2018-06-24T19:54:00Z">
        <w:r w:rsidDel="00B92450">
          <w:rPr>
            <w:rFonts w:ascii="Times New Roman" w:hAnsi="Times New Roman"/>
          </w:rPr>
          <w:delText xml:space="preserve">to the </w:delText>
        </w:r>
      </w:del>
      <w:r>
        <w:rPr>
          <w:rFonts w:ascii="Times New Roman" w:hAnsi="Times New Roman"/>
        </w:rPr>
        <w:t>north of</w:t>
      </w:r>
      <w:del w:id="1327" w:author="xx" w:date="2018-06-24T19:55:00Z">
        <w:r w:rsidDel="00B92450">
          <w:rPr>
            <w:rFonts w:ascii="Times New Roman" w:hAnsi="Times New Roman"/>
          </w:rPr>
          <w:delText xml:space="preserve"> Berlin in 2016</w:delText>
        </w:r>
      </w:del>
      <w:r>
        <w:rPr>
          <w:rFonts w:ascii="Times New Roman" w:hAnsi="Times New Roman"/>
        </w:rPr>
        <w:t xml:space="preserve">, from individual faeces sample in which each genotype predominated 300 oocysts for </w:t>
      </w:r>
      <w:commentRangeStart w:id="1328"/>
      <w:r>
        <w:rPr>
          <w:rFonts w:ascii="Times New Roman" w:hAnsi="Times New Roman"/>
        </w:rPr>
        <w:t>E64</w:t>
      </w:r>
      <w:commentRangeEnd w:id="1328"/>
      <w:r w:rsidR="00B92450">
        <w:rPr>
          <w:rStyle w:val="Kommentarzeichen"/>
          <w:rFonts w:cs="Mangal"/>
        </w:rPr>
        <w:commentReference w:id="1328"/>
      </w:r>
      <w:r>
        <w:rPr>
          <w:rFonts w:ascii="Times New Roman" w:hAnsi="Times New Roman"/>
        </w:rPr>
        <w:t xml:space="preserve"> and 600 oocysts for </w:t>
      </w:r>
      <w:commentRangeStart w:id="1329"/>
      <w:r>
        <w:rPr>
          <w:rFonts w:ascii="Times New Roman" w:hAnsi="Times New Roman"/>
        </w:rPr>
        <w:t>Efwild</w:t>
      </w:r>
      <w:commentRangeEnd w:id="1329"/>
      <w:r w:rsidR="00B92450">
        <w:rPr>
          <w:rStyle w:val="Kommentarzeichen"/>
          <w:rFonts w:cs="Mangal"/>
        </w:rPr>
        <w:commentReference w:id="1329"/>
      </w:r>
      <w:r>
        <w:rPr>
          <w:rFonts w:ascii="Times New Roman" w:hAnsi="Times New Roman"/>
        </w:rPr>
        <w:t xml:space="preserve"> were inoculated into 16 weeks old -NMRI female. </w:t>
      </w:r>
      <w:del w:id="1330" w:author="xx" w:date="2018-06-24T19:06:00Z">
        <w:r w:rsidDel="00F91187">
          <w:rPr>
            <w:rFonts w:ascii="Times New Roman" w:hAnsi="Times New Roman"/>
          </w:rPr>
          <w:delText xml:space="preserve"> </w:delText>
        </w:r>
      </w:del>
      <w:r>
        <w:rPr>
          <w:rFonts w:ascii="Times New Roman" w:hAnsi="Times New Roman"/>
        </w:rPr>
        <w:t xml:space="preserve">All mice were reared individually in wire cages in isolation rooms and provided with food and water </w:t>
      </w:r>
      <w:r>
        <w:rPr>
          <w:rFonts w:ascii="Times New Roman" w:hAnsi="Times New Roman"/>
          <w:i/>
          <w:iCs/>
        </w:rPr>
        <w:t>ad libi</w:t>
      </w:r>
      <w:ins w:id="1331" w:author="xx" w:date="2018-06-24T19:06:00Z">
        <w:r w:rsidR="00F91187">
          <w:rPr>
            <w:rFonts w:ascii="Times New Roman" w:hAnsi="Times New Roman"/>
            <w:i/>
            <w:iCs/>
          </w:rPr>
          <w:t>t</w:t>
        </w:r>
      </w:ins>
      <w:del w:id="1332" w:author="xx" w:date="2018-06-24T19:06:00Z">
        <w:r w:rsidDel="00F91187">
          <w:rPr>
            <w:rFonts w:ascii="Times New Roman" w:hAnsi="Times New Roman"/>
            <w:i/>
            <w:iCs/>
          </w:rPr>
          <w:delText>d</w:delText>
        </w:r>
      </w:del>
      <w:r>
        <w:rPr>
          <w:rFonts w:ascii="Times New Roman" w:hAnsi="Times New Roman"/>
          <w:i/>
          <w:iCs/>
        </w:rPr>
        <w:t>um</w:t>
      </w:r>
      <w:r>
        <w:rPr>
          <w:rFonts w:ascii="Times New Roman" w:hAnsi="Times New Roman"/>
        </w:rPr>
        <w:t>. The faeces from those mice were collected daily during the period of oocyst release from 1 to 12 days post-inoculation [</w:t>
      </w:r>
      <w:ins w:id="1333" w:author="xx" w:date="2018-06-24T19:06:00Z">
        <w:r w:rsidR="00F91187">
          <w:rPr>
            <w:rFonts w:ascii="Times New Roman" w:hAnsi="Times New Roman"/>
          </w:rPr>
          <w:t>d</w:t>
        </w:r>
      </w:ins>
      <w:r>
        <w:rPr>
          <w:rFonts w:ascii="Times New Roman" w:hAnsi="Times New Roman"/>
        </w:rPr>
        <w:t>pi]. Oocysts in faeces were harvested by screening, sedimentation- flotation in saturated NaCl salt solution, and washings. They were then placed in 2% potassium dichromate and incubated at 25</w:t>
      </w:r>
      <w:ins w:id="1334" w:author="xx" w:date="2018-06-24T19:07:00Z">
        <w:r w:rsidR="00F91187">
          <w:rPr>
            <w:rFonts w:ascii="Times New Roman" w:hAnsi="Times New Roman"/>
          </w:rPr>
          <w:t xml:space="preserve"> °</w:t>
        </w:r>
      </w:ins>
      <w:r>
        <w:rPr>
          <w:rFonts w:ascii="Times New Roman" w:hAnsi="Times New Roman"/>
        </w:rPr>
        <w:t>C for 4 days to permit oocyst sporulation. Sporulated oocyst</w:t>
      </w:r>
      <w:ins w:id="1335" w:author="xx" w:date="2018-06-24T19:07:00Z">
        <w:r w:rsidR="00F91187">
          <w:rPr>
            <w:rFonts w:ascii="Times New Roman" w:hAnsi="Times New Roman"/>
          </w:rPr>
          <w:t>s</w:t>
        </w:r>
      </w:ins>
      <w:r>
        <w:rPr>
          <w:rFonts w:ascii="Times New Roman" w:hAnsi="Times New Roman"/>
        </w:rPr>
        <w:t xml:space="preserve"> were examined repeatedly under light microscopy to ensure </w:t>
      </w:r>
      <w:del w:id="1336" w:author="xx" w:date="2018-06-24T19:07:00Z">
        <w:r w:rsidDel="00F91187">
          <w:rPr>
            <w:rFonts w:ascii="Times New Roman" w:hAnsi="Times New Roman"/>
          </w:rPr>
          <w:delText xml:space="preserve">its </w:delText>
        </w:r>
      </w:del>
      <w:ins w:id="1337" w:author="xx" w:date="2018-06-24T19:07:00Z">
        <w:r w:rsidR="00F91187">
          <w:rPr>
            <w:rFonts w:ascii="Times New Roman" w:hAnsi="Times New Roman"/>
          </w:rPr>
          <w:t xml:space="preserve">their </w:t>
        </w:r>
      </w:ins>
      <w:r>
        <w:rPr>
          <w:rFonts w:ascii="Times New Roman" w:hAnsi="Times New Roman"/>
        </w:rPr>
        <w:t>purity, and were then stored at 4 °C for about 1 month</w:t>
      </w:r>
      <w:del w:id="1338" w:author="xx" w:date="2018-06-24T19:07:00Z">
        <w:r w:rsidDel="00F91187">
          <w:rPr>
            <w:rFonts w:ascii="Times New Roman" w:hAnsi="Times New Roman"/>
          </w:rPr>
          <w:delText>s</w:delText>
        </w:r>
      </w:del>
      <w:r>
        <w:rPr>
          <w:rFonts w:ascii="Times New Roman" w:hAnsi="Times New Roman"/>
        </w:rPr>
        <w:t xml:space="preserve"> prior to use.</w:t>
      </w:r>
    </w:p>
    <w:p w14:paraId="67406345" w14:textId="77777777" w:rsidR="007D75FA" w:rsidRDefault="007D75FA" w:rsidP="00ED6157">
      <w:pPr>
        <w:spacing w:line="360" w:lineRule="auto"/>
        <w:jc w:val="both"/>
        <w:rPr>
          <w:rFonts w:ascii="Times New Roman" w:hAnsi="Times New Roman"/>
        </w:rPr>
      </w:pPr>
    </w:p>
    <w:p w14:paraId="2C2D2A3B" w14:textId="77777777" w:rsidR="007D75FA" w:rsidRDefault="00132A20" w:rsidP="00ED6157">
      <w:pPr>
        <w:spacing w:line="360" w:lineRule="auto"/>
        <w:jc w:val="both"/>
        <w:rPr>
          <w:rFonts w:ascii="Times New Roman" w:hAnsi="Times New Roman"/>
          <w:b/>
          <w:bCs/>
        </w:rPr>
      </w:pPr>
      <w:r>
        <w:rPr>
          <w:rFonts w:ascii="Times New Roman" w:hAnsi="Times New Roman"/>
          <w:b/>
          <w:bCs/>
        </w:rPr>
        <w:t>3.2</w:t>
      </w:r>
      <w:proofErr w:type="gramStart"/>
      <w:r>
        <w:rPr>
          <w:rFonts w:ascii="Times New Roman" w:hAnsi="Times New Roman"/>
          <w:b/>
          <w:bCs/>
        </w:rPr>
        <w:t>.  Infection</w:t>
      </w:r>
      <w:proofErr w:type="gramEnd"/>
      <w:r>
        <w:rPr>
          <w:rFonts w:ascii="Times New Roman" w:hAnsi="Times New Roman"/>
          <w:b/>
          <w:bCs/>
        </w:rPr>
        <w:t xml:space="preserve"> protocol, oocyst counting and sample collection:</w:t>
      </w:r>
    </w:p>
    <w:p w14:paraId="5BB9DCF1" w14:textId="6DD7D67E" w:rsidR="007D75FA" w:rsidRDefault="00132A20" w:rsidP="00ED6157">
      <w:pPr>
        <w:spacing w:line="360" w:lineRule="auto"/>
        <w:jc w:val="both"/>
        <w:rPr>
          <w:rFonts w:ascii="Times New Roman" w:hAnsi="Times New Roman"/>
        </w:rPr>
      </w:pPr>
      <w:r>
        <w:rPr>
          <w:rFonts w:ascii="Times New Roman" w:hAnsi="Times New Roman"/>
        </w:rPr>
        <w:t xml:space="preserve">The cleaned inocula of the wild derived </w:t>
      </w:r>
      <w:r>
        <w:rPr>
          <w:rFonts w:ascii="Times New Roman" w:hAnsi="Times New Roman"/>
          <w:i/>
          <w:iCs/>
        </w:rPr>
        <w:t xml:space="preserve">E. flaciformis </w:t>
      </w:r>
      <w:r>
        <w:rPr>
          <w:rFonts w:ascii="Times New Roman" w:hAnsi="Times New Roman"/>
        </w:rPr>
        <w:t xml:space="preserve">(falW) and </w:t>
      </w:r>
      <w:r>
        <w:rPr>
          <w:rFonts w:ascii="Times New Roman" w:hAnsi="Times New Roman"/>
          <w:i/>
          <w:iCs/>
        </w:rPr>
        <w:t xml:space="preserve">E. ferrisi </w:t>
      </w:r>
      <w:r>
        <w:rPr>
          <w:rFonts w:ascii="Times New Roman" w:hAnsi="Times New Roman"/>
        </w:rPr>
        <w:t xml:space="preserve">(ferW) isolates produced from the previously described experiment. The inoculum of </w:t>
      </w:r>
      <w:r>
        <w:rPr>
          <w:rFonts w:ascii="Times New Roman" w:hAnsi="Times New Roman"/>
          <w:i/>
          <w:iCs/>
        </w:rPr>
        <w:t>E. flaciformis</w:t>
      </w:r>
      <w:r>
        <w:rPr>
          <w:rFonts w:ascii="Times New Roman" w:hAnsi="Times New Roman"/>
        </w:rPr>
        <w:t xml:space="preserve"> was originally </w:t>
      </w:r>
      <w:del w:id="1339" w:author="xx" w:date="2018-06-24T19:08:00Z">
        <w:r w:rsidDel="00F91187">
          <w:rPr>
            <w:rFonts w:ascii="Times New Roman" w:hAnsi="Times New Roman"/>
          </w:rPr>
          <w:delText xml:space="preserve">isolated in Wupperthal </w:delText>
        </w:r>
      </w:del>
      <w:r>
        <w:rPr>
          <w:rFonts w:ascii="Times New Roman" w:hAnsi="Times New Roman"/>
        </w:rPr>
        <w:t xml:space="preserve">by Haberkorn </w:t>
      </w:r>
      <w:del w:id="1340" w:author="xx" w:date="2018-06-24T19:08:00Z">
        <w:r w:rsidDel="00F91187">
          <w:rPr>
            <w:rFonts w:ascii="Times New Roman" w:hAnsi="Times New Roman"/>
          </w:rPr>
          <w:delText xml:space="preserve">working at Bayer Animal Health company </w:delText>
        </w:r>
      </w:del>
      <w:r>
        <w:rPr>
          <w:rFonts w:ascii="Times New Roman" w:hAnsi="Times New Roman"/>
        </w:rPr>
        <w:t xml:space="preserve">in 1960 and </w:t>
      </w:r>
      <w:del w:id="1341" w:author="xx" w:date="2018-06-24T19:09:00Z">
        <w:r w:rsidDel="00F91187">
          <w:rPr>
            <w:rFonts w:ascii="Times New Roman" w:hAnsi="Times New Roman"/>
          </w:rPr>
          <w:delText xml:space="preserve">described in 1970, it </w:delText>
        </w:r>
      </w:del>
      <w:r>
        <w:rPr>
          <w:rFonts w:ascii="Times New Roman" w:hAnsi="Times New Roman"/>
        </w:rPr>
        <w:t xml:space="preserve">was since </w:t>
      </w:r>
      <w:del w:id="1342" w:author="xx" w:date="2018-06-24T19:09:00Z">
        <w:r w:rsidDel="00F91187">
          <w:rPr>
            <w:rFonts w:ascii="Times New Roman" w:hAnsi="Times New Roman"/>
          </w:rPr>
          <w:delText xml:space="preserve">then </w:delText>
        </w:r>
      </w:del>
      <w:r>
        <w:rPr>
          <w:rFonts w:ascii="Times New Roman" w:hAnsi="Times New Roman"/>
        </w:rPr>
        <w:t>propagated through experimental passaging in NMRI mice every 3 months.</w:t>
      </w:r>
    </w:p>
    <w:p w14:paraId="045DFCA5" w14:textId="77A12AE5" w:rsidR="007D75FA" w:rsidRDefault="00132A20" w:rsidP="00ED6157">
      <w:pPr>
        <w:spacing w:line="360" w:lineRule="auto"/>
        <w:jc w:val="both"/>
        <w:rPr>
          <w:rFonts w:ascii="Times New Roman" w:hAnsi="Times New Roman"/>
        </w:rPr>
      </w:pPr>
      <w:r>
        <w:rPr>
          <w:rFonts w:ascii="Times New Roman" w:hAnsi="Times New Roman"/>
        </w:rPr>
        <w:t>15 female NMRI mice (10 to 12 weeks old) were randomly assigned to four groups</w:t>
      </w:r>
      <w:ins w:id="1343" w:author="xx" w:date="2018-06-24T19:15:00Z">
        <w:r w:rsidR="004C5FE0">
          <w:rPr>
            <w:rFonts w:ascii="Times New Roman" w:hAnsi="Times New Roman"/>
          </w:rPr>
          <w:t xml:space="preserve"> each</w:t>
        </w:r>
      </w:ins>
      <w:r>
        <w:rPr>
          <w:rFonts w:ascii="Times New Roman" w:hAnsi="Times New Roman"/>
        </w:rPr>
        <w:t xml:space="preserve">, including a </w:t>
      </w:r>
      <w:del w:id="1344" w:author="xx" w:date="2018-06-24T19:15:00Z">
        <w:r w:rsidDel="004C5FE0">
          <w:rPr>
            <w:rFonts w:ascii="Times New Roman" w:hAnsi="Times New Roman"/>
          </w:rPr>
          <w:delText xml:space="preserve">group </w:delText>
        </w:r>
      </w:del>
      <w:del w:id="1345" w:author="xx" w:date="2018-06-24T19:16:00Z">
        <w:r w:rsidDel="004C5FE0">
          <w:rPr>
            <w:rFonts w:ascii="Times New Roman" w:hAnsi="Times New Roman"/>
          </w:rPr>
          <w:delText xml:space="preserve">maintained as study </w:delText>
        </w:r>
      </w:del>
      <w:r>
        <w:rPr>
          <w:rFonts w:ascii="Times New Roman" w:hAnsi="Times New Roman"/>
        </w:rPr>
        <w:t>control</w:t>
      </w:r>
      <w:del w:id="1346" w:author="xx" w:date="2018-06-24T19:16:00Z">
        <w:r w:rsidDel="004C5FE0">
          <w:rPr>
            <w:rFonts w:ascii="Times New Roman" w:hAnsi="Times New Roman"/>
          </w:rPr>
          <w:delText>s</w:delText>
        </w:r>
      </w:del>
      <w:r>
        <w:rPr>
          <w:rFonts w:ascii="Times New Roman" w:hAnsi="Times New Roman"/>
        </w:rPr>
        <w:t xml:space="preserve"> </w:t>
      </w:r>
      <w:ins w:id="1347" w:author="xx" w:date="2018-06-24T19:15:00Z">
        <w:r w:rsidR="004C5FE0">
          <w:rPr>
            <w:rFonts w:ascii="Times New Roman" w:hAnsi="Times New Roman"/>
          </w:rPr>
          <w:t xml:space="preserve">group </w:t>
        </w:r>
      </w:ins>
      <w:r>
        <w:rPr>
          <w:rFonts w:ascii="Times New Roman" w:hAnsi="Times New Roman"/>
        </w:rPr>
        <w:t xml:space="preserve">that </w:t>
      </w:r>
      <w:del w:id="1348" w:author="xx" w:date="2018-06-24T19:16:00Z">
        <w:r w:rsidDel="004C5FE0">
          <w:rPr>
            <w:rFonts w:ascii="Times New Roman" w:hAnsi="Times New Roman"/>
          </w:rPr>
          <w:delText xml:space="preserve">were </w:delText>
        </w:r>
      </w:del>
      <w:ins w:id="1349" w:author="xx" w:date="2018-06-24T19:16:00Z">
        <w:r w:rsidR="004C5FE0">
          <w:rPr>
            <w:rFonts w:ascii="Times New Roman" w:hAnsi="Times New Roman"/>
          </w:rPr>
          <w:t xml:space="preserve">was </w:t>
        </w:r>
      </w:ins>
      <w:r>
        <w:rPr>
          <w:rFonts w:ascii="Times New Roman" w:hAnsi="Times New Roman"/>
        </w:rPr>
        <w:t>not inoculated. The remaining 45 mice were inoculated via oral gavage with 0.1 ml of inoculum containing a single dose of 200 sporulated oocyst</w:t>
      </w:r>
      <w:ins w:id="1350" w:author="xx" w:date="2018-06-24T19:16:00Z">
        <w:r w:rsidR="004C5FE0">
          <w:rPr>
            <w:rFonts w:ascii="Times New Roman" w:hAnsi="Times New Roman"/>
          </w:rPr>
          <w:t>s</w:t>
        </w:r>
      </w:ins>
      <w:r>
        <w:rPr>
          <w:rFonts w:ascii="Times New Roman" w:hAnsi="Times New Roman"/>
        </w:rPr>
        <w:t>. The inoculum had been prepared counting the total number of oocysts in 10µl directly on a standard microscope slide.</w:t>
      </w:r>
    </w:p>
    <w:p w14:paraId="24B1F96B" w14:textId="7A49992C" w:rsidR="007D75FA" w:rsidDel="004C5FE0" w:rsidRDefault="00132A20" w:rsidP="00ED6157">
      <w:pPr>
        <w:spacing w:line="360" w:lineRule="auto"/>
        <w:jc w:val="both"/>
        <w:rPr>
          <w:del w:id="1351" w:author="xx" w:date="2018-06-24T19:13:00Z"/>
          <w:rFonts w:ascii="Times New Roman" w:hAnsi="Times New Roman"/>
        </w:rPr>
      </w:pPr>
      <w:del w:id="1352" w:author="xx" w:date="2018-06-24T19:12:00Z">
        <w:r w:rsidDel="004C5FE0">
          <w:rPr>
            <w:rFonts w:ascii="Times New Roman" w:hAnsi="Times New Roman"/>
          </w:rPr>
          <w:delText xml:space="preserve">Complete </w:delText>
        </w:r>
      </w:del>
      <w:ins w:id="1353" w:author="xx" w:date="2018-06-24T19:12:00Z">
        <w:r w:rsidR="004C5FE0">
          <w:rPr>
            <w:rFonts w:ascii="Times New Roman" w:hAnsi="Times New Roman"/>
          </w:rPr>
          <w:t xml:space="preserve">All </w:t>
        </w:r>
      </w:ins>
      <w:r>
        <w:rPr>
          <w:rFonts w:ascii="Times New Roman" w:hAnsi="Times New Roman"/>
        </w:rPr>
        <w:t xml:space="preserve">faeces were collected every day of the experiment. </w:t>
      </w:r>
      <w:del w:id="1354" w:author="xx" w:date="2018-06-24T19:12:00Z">
        <w:r w:rsidDel="004C5FE0">
          <w:rPr>
            <w:rFonts w:ascii="Times New Roman" w:hAnsi="Times New Roman"/>
          </w:rPr>
          <w:delText xml:space="preserve"> </w:delText>
        </w:r>
      </w:del>
      <w:r>
        <w:rPr>
          <w:rFonts w:ascii="Times New Roman" w:hAnsi="Times New Roman"/>
        </w:rPr>
        <w:t>After weigh</w:t>
      </w:r>
      <w:del w:id="1355" w:author="xx" w:date="2018-06-24T19:12:00Z">
        <w:r w:rsidDel="004C5FE0">
          <w:rPr>
            <w:rFonts w:ascii="Times New Roman" w:hAnsi="Times New Roman"/>
          </w:rPr>
          <w:delText>t</w:delText>
        </w:r>
      </w:del>
      <w:r>
        <w:rPr>
          <w:rFonts w:ascii="Times New Roman" w:hAnsi="Times New Roman"/>
        </w:rPr>
        <w:t xml:space="preserve">ing </w:t>
      </w:r>
      <w:del w:id="1356" w:author="xx" w:date="2018-06-24T19:12:00Z">
        <w:r w:rsidDel="004C5FE0">
          <w:rPr>
            <w:rFonts w:ascii="Times New Roman" w:hAnsi="Times New Roman"/>
          </w:rPr>
          <w:delText xml:space="preserve">of </w:delText>
        </w:r>
      </w:del>
      <w:r>
        <w:rPr>
          <w:rFonts w:ascii="Times New Roman" w:hAnsi="Times New Roman"/>
        </w:rPr>
        <w:t>the faeces, flotation was performed</w:t>
      </w:r>
      <w:del w:id="1357" w:author="xx" w:date="2018-06-24T19:13:00Z">
        <w:r w:rsidDel="004C5FE0">
          <w:rPr>
            <w:rFonts w:ascii="Times New Roman" w:hAnsi="Times New Roman"/>
          </w:rPr>
          <w:delText xml:space="preserve"> as follows</w:delText>
        </w:r>
      </w:del>
      <w:r>
        <w:rPr>
          <w:rFonts w:ascii="Times New Roman" w:hAnsi="Times New Roman"/>
        </w:rPr>
        <w:t xml:space="preserve">: </w:t>
      </w:r>
      <w:del w:id="1358" w:author="xx" w:date="2018-06-24T19:12:00Z">
        <w:r w:rsidDel="004C5FE0">
          <w:rPr>
            <w:rFonts w:ascii="Times New Roman" w:hAnsi="Times New Roman"/>
          </w:rPr>
          <w:delText xml:space="preserve"> </w:delText>
        </w:r>
      </w:del>
      <w:r>
        <w:rPr>
          <w:rFonts w:ascii="Times New Roman" w:hAnsi="Times New Roman"/>
        </w:rPr>
        <w:t xml:space="preserve">Saturated salt (NaCl) solution was added, the mixture was stirred and </w:t>
      </w:r>
    </w:p>
    <w:p w14:paraId="5ABA4F8B" w14:textId="62437CDE" w:rsidR="007D75FA" w:rsidRDefault="00132A20" w:rsidP="00ED6157">
      <w:pPr>
        <w:spacing w:line="360" w:lineRule="auto"/>
        <w:jc w:val="both"/>
        <w:rPr>
          <w:rFonts w:ascii="Times New Roman" w:hAnsi="Times New Roman"/>
        </w:rPr>
      </w:pPr>
      <w:proofErr w:type="gramStart"/>
      <w:r>
        <w:rPr>
          <w:rFonts w:ascii="Times New Roman" w:hAnsi="Times New Roman"/>
        </w:rPr>
        <w:t>centrifuged</w:t>
      </w:r>
      <w:proofErr w:type="gramEnd"/>
      <w:r>
        <w:rPr>
          <w:rFonts w:ascii="Times New Roman" w:hAnsi="Times New Roman"/>
        </w:rPr>
        <w:t xml:space="preserve"> at 3175g. It was washed twice with physiological </w:t>
      </w:r>
      <w:del w:id="1359" w:author="xx" w:date="2018-06-24T19:13:00Z">
        <w:r w:rsidDel="004C5FE0">
          <w:rPr>
            <w:rFonts w:ascii="Times New Roman" w:hAnsi="Times New Roman"/>
          </w:rPr>
          <w:delText xml:space="preserve">salt </w:delText>
        </w:r>
      </w:del>
      <w:ins w:id="1360" w:author="xx" w:date="2018-06-24T19:13:00Z">
        <w:r w:rsidR="004C5FE0">
          <w:rPr>
            <w:rFonts w:ascii="Times New Roman" w:hAnsi="Times New Roman"/>
          </w:rPr>
          <w:t xml:space="preserve">NaCl </w:t>
        </w:r>
      </w:ins>
      <w:r>
        <w:rPr>
          <w:rFonts w:ascii="Times New Roman" w:hAnsi="Times New Roman"/>
        </w:rPr>
        <w:t xml:space="preserve">solution and after the last washing 2ml of 2% potassium dichromate solution were added to the pellet and 10µl of the solution </w:t>
      </w:r>
      <w:proofErr w:type="gramStart"/>
      <w:r>
        <w:rPr>
          <w:rFonts w:ascii="Times New Roman" w:hAnsi="Times New Roman"/>
        </w:rPr>
        <w:t>were</w:t>
      </w:r>
      <w:proofErr w:type="gramEnd"/>
      <w:r>
        <w:rPr>
          <w:rFonts w:ascii="Times New Roman" w:hAnsi="Times New Roman"/>
        </w:rPr>
        <w:t xml:space="preserve"> loaded into a “Neubauer-improved chamber”. Oocyst</w:t>
      </w:r>
      <w:ins w:id="1361" w:author="xx" w:date="2018-06-24T19:13:00Z">
        <w:r w:rsidR="004C5FE0">
          <w:rPr>
            <w:rFonts w:ascii="Times New Roman" w:hAnsi="Times New Roman"/>
          </w:rPr>
          <w:t>s</w:t>
        </w:r>
      </w:ins>
      <w:r>
        <w:rPr>
          <w:rFonts w:ascii="Times New Roman" w:hAnsi="Times New Roman"/>
        </w:rPr>
        <w:t xml:space="preserve"> were counted in eight grid squares. Then the number of oocysts per gram faeces was obtained according to the (0.1µl) volume of a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14:paraId="388A60E3" w14:textId="51368627" w:rsidR="007D75FA" w:rsidRDefault="00132A20" w:rsidP="00ED6157">
      <w:pPr>
        <w:spacing w:line="360" w:lineRule="auto"/>
        <w:jc w:val="both"/>
        <w:rPr>
          <w:ins w:id="1362" w:author="Weyrich, Alexandra" w:date="2018-05-28T17:58:00Z"/>
          <w:rFonts w:ascii="Times New Roman" w:hAnsi="Times New Roman"/>
          <w:color w:val="000000"/>
        </w:rPr>
      </w:pPr>
      <w:del w:id="1363" w:author="xx" w:date="2018-06-24T19:17:00Z">
        <w:r w:rsidDel="00C977C4">
          <w:rPr>
            <w:rFonts w:ascii="Times New Roman" w:hAnsi="Times New Roman"/>
          </w:rPr>
          <w:delText xml:space="preserve">The weight of mice was recorded </w:delText>
        </w:r>
      </w:del>
      <w:ins w:id="1364" w:author="xx" w:date="2018-06-24T19:18:00Z">
        <w:r w:rsidR="00C977C4">
          <w:rPr>
            <w:rFonts w:ascii="Times New Roman" w:hAnsi="Times New Roman"/>
          </w:rPr>
          <w:t>During the 11 days of the experiment</w:t>
        </w:r>
        <w:r w:rsidR="00C977C4" w:rsidDel="00C977C4">
          <w:rPr>
            <w:rFonts w:ascii="Times New Roman" w:hAnsi="Times New Roman"/>
          </w:rPr>
          <w:t xml:space="preserve"> </w:t>
        </w:r>
      </w:ins>
      <w:del w:id="1365" w:author="xx" w:date="2018-06-24T19:19:00Z">
        <w:r w:rsidDel="00C977C4">
          <w:rPr>
            <w:rFonts w:ascii="Times New Roman" w:hAnsi="Times New Roman"/>
          </w:rPr>
          <w:delText xml:space="preserve">every day </w:delText>
        </w:r>
      </w:del>
      <w:del w:id="1366" w:author="xx" w:date="2018-06-24T19:17:00Z">
        <w:r w:rsidDel="00C977C4">
          <w:rPr>
            <w:rFonts w:ascii="Times New Roman" w:hAnsi="Times New Roman"/>
          </w:rPr>
          <w:delText xml:space="preserve">for </w:delText>
        </w:r>
      </w:del>
      <w:ins w:id="1367" w:author="xx" w:date="2018-06-24T19:17:00Z">
        <w:r w:rsidR="00C977C4">
          <w:rPr>
            <w:rFonts w:ascii="Times New Roman" w:hAnsi="Times New Roman"/>
          </w:rPr>
          <w:t xml:space="preserve">the body weight of </w:t>
        </w:r>
      </w:ins>
      <w:r>
        <w:rPr>
          <w:rFonts w:ascii="Times New Roman" w:hAnsi="Times New Roman"/>
        </w:rPr>
        <w:t xml:space="preserve">each mouse </w:t>
      </w:r>
      <w:ins w:id="1368" w:author="xx" w:date="2018-06-24T19:17:00Z">
        <w:r w:rsidR="00C977C4">
          <w:rPr>
            <w:rFonts w:ascii="Times New Roman" w:hAnsi="Times New Roman"/>
          </w:rPr>
          <w:t>was recorded</w:t>
        </w:r>
      </w:ins>
      <w:ins w:id="1369" w:author="xx" w:date="2018-06-24T19:18:00Z">
        <w:r w:rsidR="00C977C4">
          <w:rPr>
            <w:rFonts w:ascii="Times New Roman" w:hAnsi="Times New Roman"/>
          </w:rPr>
          <w:t xml:space="preserve"> </w:t>
        </w:r>
      </w:ins>
      <w:ins w:id="1370" w:author="xx" w:date="2018-06-24T19:19:00Z">
        <w:r w:rsidR="00C977C4">
          <w:rPr>
            <w:rFonts w:ascii="Times New Roman" w:hAnsi="Times New Roman"/>
          </w:rPr>
          <w:t xml:space="preserve">every </w:t>
        </w:r>
        <w:proofErr w:type="gramStart"/>
        <w:r w:rsidR="00C977C4">
          <w:rPr>
            <w:rFonts w:ascii="Times New Roman" w:hAnsi="Times New Roman"/>
          </w:rPr>
          <w:t xml:space="preserve">day </w:t>
        </w:r>
      </w:ins>
      <w:proofErr w:type="gramEnd"/>
      <w:del w:id="1371" w:author="xx" w:date="2018-06-24T19:18:00Z">
        <w:r w:rsidDel="00C977C4">
          <w:rPr>
            <w:rFonts w:ascii="Times New Roman" w:hAnsi="Times New Roman"/>
          </w:rPr>
          <w:delText>during the 11 days of the experiment</w:delText>
        </w:r>
      </w:del>
      <w:r>
        <w:rPr>
          <w:rFonts w:ascii="Times New Roman" w:hAnsi="Times New Roman"/>
        </w:rPr>
        <w:t xml:space="preserve">. </w:t>
      </w:r>
      <w:del w:id="1372" w:author="xx" w:date="2018-06-24T19:17:00Z">
        <w:r w:rsidDel="00C977C4">
          <w:rPr>
            <w:rFonts w:ascii="Times New Roman" w:hAnsi="Times New Roman"/>
          </w:rPr>
          <w:delText xml:space="preserve"> </w:delText>
        </w:r>
      </w:del>
      <w:ins w:id="1373" w:author="xx" w:date="2018-06-24T19:19:00Z">
        <w:r w:rsidR="00C977C4">
          <w:rPr>
            <w:rFonts w:ascii="Times New Roman" w:hAnsi="Times New Roman"/>
          </w:rPr>
          <w:t xml:space="preserve">From each group </w:t>
        </w:r>
      </w:ins>
      <w:del w:id="1374" w:author="xx" w:date="2018-06-24T19:19:00Z">
        <w:r w:rsidDel="00C977C4">
          <w:rPr>
            <w:rFonts w:ascii="Times New Roman" w:hAnsi="Times New Roman"/>
          </w:rPr>
          <w:delText>T</w:delText>
        </w:r>
      </w:del>
      <w:ins w:id="1375" w:author="xx" w:date="2018-06-24T19:19:00Z">
        <w:r w:rsidR="00C977C4">
          <w:rPr>
            <w:rFonts w:ascii="Times New Roman" w:hAnsi="Times New Roman"/>
          </w:rPr>
          <w:t>t</w:t>
        </w:r>
      </w:ins>
      <w:r>
        <w:rPr>
          <w:rFonts w:ascii="Times New Roman" w:hAnsi="Times New Roman"/>
        </w:rPr>
        <w:t xml:space="preserve">hree </w:t>
      </w:r>
      <w:r>
        <w:rPr>
          <w:rFonts w:ascii="Times New Roman" w:hAnsi="Times New Roman"/>
        </w:rPr>
        <w:lastRenderedPageBreak/>
        <w:t xml:space="preserve">mice were sacrificed </w:t>
      </w:r>
      <w:del w:id="1376" w:author="xx" w:date="2018-06-24T19:19:00Z">
        <w:r w:rsidDel="00C977C4">
          <w:rPr>
            <w:rFonts w:ascii="Times New Roman" w:hAnsi="Times New Roman"/>
          </w:rPr>
          <w:delText xml:space="preserve">from each group </w:delText>
        </w:r>
      </w:del>
      <w:r>
        <w:rPr>
          <w:rFonts w:ascii="Times New Roman" w:hAnsi="Times New Roman"/>
        </w:rPr>
        <w:t xml:space="preserve">on 3, 5, 7, 9, and 11 dpi. Immediately after death the viscera were </w:t>
      </w:r>
      <w:del w:id="1377" w:author="xx" w:date="2018-06-24T19:20:00Z">
        <w:r w:rsidDel="00C977C4">
          <w:rPr>
            <w:rFonts w:ascii="Times New Roman" w:hAnsi="Times New Roman"/>
          </w:rPr>
          <w:delText>exposed</w:delText>
        </w:r>
      </w:del>
      <w:ins w:id="1378" w:author="xx" w:date="2018-06-24T19:20:00Z">
        <w:r w:rsidR="00C977C4">
          <w:rPr>
            <w:rFonts w:ascii="Times New Roman" w:hAnsi="Times New Roman"/>
          </w:rPr>
          <w:t>exenterated and</w:t>
        </w:r>
      </w:ins>
      <w:del w:id="1379" w:author="xx" w:date="2018-06-24T19:20:00Z">
        <w:r w:rsidDel="00C977C4">
          <w:rPr>
            <w:rFonts w:ascii="Times New Roman" w:hAnsi="Times New Roman"/>
          </w:rPr>
          <w:delText>,</w:delText>
        </w:r>
      </w:del>
      <w:r>
        <w:rPr>
          <w:rFonts w:ascii="Times New Roman" w:hAnsi="Times New Roman"/>
        </w:rPr>
        <w:t xml:space="preserve"> </w:t>
      </w:r>
      <w:del w:id="1380" w:author="xx" w:date="2018-06-24T19:20:00Z">
        <w:r w:rsidDel="00C977C4">
          <w:rPr>
            <w:rFonts w:ascii="Times New Roman" w:hAnsi="Times New Roman"/>
          </w:rPr>
          <w:delText xml:space="preserve">the </w:delText>
        </w:r>
      </w:del>
      <w:r>
        <w:rPr>
          <w:rFonts w:ascii="Times New Roman" w:hAnsi="Times New Roman"/>
        </w:rPr>
        <w:t xml:space="preserve">spleen and caeca removed. Caecal contents were gently </w:t>
      </w:r>
      <w:ins w:id="1381" w:author="xx" w:date="2018-06-24T19:21:00Z">
        <w:r w:rsidR="00C977C4">
          <w:rPr>
            <w:rFonts w:ascii="Times New Roman" w:hAnsi="Times New Roman"/>
          </w:rPr>
          <w:t>removed</w:t>
        </w:r>
      </w:ins>
      <w:del w:id="1382" w:author="xx" w:date="2018-06-24T19:21:00Z">
        <w:r w:rsidDel="00C977C4">
          <w:rPr>
            <w:rFonts w:ascii="Times New Roman" w:hAnsi="Times New Roman"/>
          </w:rPr>
          <w:delText xml:space="preserve">washed </w:delText>
        </w:r>
      </w:del>
      <w:del w:id="1383" w:author="Weyrich, Alexandra" w:date="2018-05-28T18:08:00Z">
        <w:r w:rsidDel="0072426A">
          <w:rPr>
            <w:rFonts w:ascii="Times New Roman" w:hAnsi="Times New Roman"/>
          </w:rPr>
          <w:delText>away</w:delText>
        </w:r>
      </w:del>
      <w:r>
        <w:rPr>
          <w:rFonts w:ascii="Times New Roman" w:hAnsi="Times New Roman"/>
        </w:rPr>
        <w:t xml:space="preserve"> with physiological </w:t>
      </w:r>
      <w:del w:id="1384" w:author="xx" w:date="2018-06-24T19:21:00Z">
        <w:r w:rsidDel="00C977C4">
          <w:rPr>
            <w:rFonts w:ascii="Times New Roman" w:hAnsi="Times New Roman"/>
          </w:rPr>
          <w:delText xml:space="preserve">salt </w:delText>
        </w:r>
      </w:del>
      <w:ins w:id="1385" w:author="xx" w:date="2018-06-24T19:21:00Z">
        <w:r w:rsidR="00C977C4">
          <w:rPr>
            <w:rFonts w:ascii="Times New Roman" w:hAnsi="Times New Roman"/>
          </w:rPr>
          <w:t xml:space="preserve">NaCl </w:t>
        </w:r>
      </w:ins>
      <w:r>
        <w:rPr>
          <w:rFonts w:ascii="Times New Roman" w:hAnsi="Times New Roman"/>
        </w:rPr>
        <w:t xml:space="preserve">solution and the tissue was cut longitudinally into two pieces. One piece was transferred into a </w:t>
      </w:r>
      <w:commentRangeStart w:id="1386"/>
      <w:r>
        <w:rPr>
          <w:rFonts w:ascii="Times New Roman" w:hAnsi="Times New Roman"/>
        </w:rPr>
        <w:t xml:space="preserve">30 ml </w:t>
      </w:r>
      <w:del w:id="1387" w:author="xx" w:date="2018-06-24T19:21:00Z">
        <w:r w:rsidDel="004C7706">
          <w:rPr>
            <w:rFonts w:ascii="Times New Roman" w:hAnsi="Times New Roman"/>
          </w:rPr>
          <w:delText xml:space="preserve">polypropylene </w:delText>
        </w:r>
      </w:del>
      <w:r>
        <w:rPr>
          <w:rFonts w:ascii="Times New Roman" w:hAnsi="Times New Roman"/>
        </w:rPr>
        <w:t xml:space="preserve">tube containing 20 µl of RNAlater® </w:t>
      </w:r>
      <w:commentRangeEnd w:id="1386"/>
      <w:r w:rsidR="004C7706">
        <w:rPr>
          <w:rStyle w:val="Kommentarzeichen"/>
          <w:rFonts w:cs="Mangal"/>
        </w:rPr>
        <w:commentReference w:id="1386"/>
      </w:r>
      <w:r>
        <w:rPr>
          <w:rFonts w:ascii="Times New Roman" w:hAnsi="Times New Roman"/>
        </w:rPr>
        <w:t>(Life Technologies; Carlsbad, CA, USA). Samples were stored for 4h at 4°C before</w:t>
      </w:r>
      <w:ins w:id="1388" w:author="xx" w:date="2018-06-24T19:23:00Z">
        <w:r w:rsidR="004C7706">
          <w:rPr>
            <w:rFonts w:ascii="Times New Roman" w:hAnsi="Times New Roman"/>
          </w:rPr>
          <w:t xml:space="preserve"> being</w:t>
        </w:r>
      </w:ins>
      <w:r>
        <w:rPr>
          <w:rFonts w:ascii="Times New Roman" w:hAnsi="Times New Roman"/>
        </w:rPr>
        <w:t xml:space="preserve"> transfer</w:t>
      </w:r>
      <w:ins w:id="1389" w:author="xx" w:date="2018-06-24T19:23:00Z">
        <w:r w:rsidR="004C7706">
          <w:rPr>
            <w:rFonts w:ascii="Times New Roman" w:hAnsi="Times New Roman"/>
          </w:rPr>
          <w:t>red</w:t>
        </w:r>
      </w:ins>
      <w:del w:id="1390" w:author="xx" w:date="2018-06-24T19:23:00Z">
        <w:r w:rsidDel="004C7706">
          <w:rPr>
            <w:rFonts w:ascii="Times New Roman" w:hAnsi="Times New Roman"/>
          </w:rPr>
          <w:delText xml:space="preserve"> to</w:delText>
        </w:r>
      </w:del>
      <w:r>
        <w:rPr>
          <w:rFonts w:ascii="Times New Roman" w:hAnsi="Times New Roman"/>
        </w:rPr>
        <w:t xml:space="preserve"> and stor</w:t>
      </w:r>
      <w:ins w:id="1391" w:author="xx" w:date="2018-06-24T19:23:00Z">
        <w:r w:rsidR="004C7706">
          <w:rPr>
            <w:rFonts w:ascii="Times New Roman" w:hAnsi="Times New Roman"/>
          </w:rPr>
          <w:t>ed</w:t>
        </w:r>
      </w:ins>
      <w:del w:id="1392" w:author="xx" w:date="2018-06-24T19:23:00Z">
        <w:r w:rsidDel="004C7706">
          <w:rPr>
            <w:rFonts w:ascii="Times New Roman" w:hAnsi="Times New Roman"/>
          </w:rPr>
          <w:delText>age</w:delText>
        </w:r>
      </w:del>
      <w:r>
        <w:rPr>
          <w:rFonts w:ascii="Times New Roman" w:hAnsi="Times New Roman"/>
        </w:rPr>
        <w:t xml:space="preserve"> at</w:t>
      </w:r>
      <w:ins w:id="1393" w:author="Weyrich, Alexandra" w:date="2018-05-28T18:06:00Z">
        <w:r w:rsidR="00353544">
          <w:rPr>
            <w:rFonts w:ascii="Times New Roman" w:hAnsi="Times New Roman"/>
          </w:rPr>
          <w:t xml:space="preserve"> </w:t>
        </w:r>
      </w:ins>
      <w:r>
        <w:rPr>
          <w:rFonts w:ascii="Times New Roman" w:hAnsi="Times New Roman"/>
        </w:rPr>
        <w:t>−20 °C until us</w:t>
      </w:r>
      <w:ins w:id="1394" w:author="Weyrich, Alexandra" w:date="2018-05-28T18:06:00Z">
        <w:r w:rsidR="00353544">
          <w:rPr>
            <w:rFonts w:ascii="Times New Roman" w:hAnsi="Times New Roman"/>
          </w:rPr>
          <w:t>ag</w:t>
        </w:r>
      </w:ins>
      <w:r>
        <w:rPr>
          <w:rFonts w:ascii="Times New Roman" w:hAnsi="Times New Roman"/>
        </w:rPr>
        <w:t>e. The second piece of caecum tissue was fixed in 4% f</w:t>
      </w:r>
      <w:r>
        <w:rPr>
          <w:rFonts w:ascii="Times New Roman" w:hAnsi="Times New Roman"/>
          <w:color w:val="000000"/>
        </w:rPr>
        <w:t xml:space="preserve">ormalin and stored at room temperature </w:t>
      </w:r>
      <w:del w:id="1395" w:author="Weyrich, Alexandra" w:date="2018-05-28T18:10:00Z">
        <w:r w:rsidDel="0072426A">
          <w:rPr>
            <w:rFonts w:ascii="Times New Roman" w:hAnsi="Times New Roman"/>
            <w:color w:val="000000"/>
          </w:rPr>
          <w:delText xml:space="preserve">until </w:delText>
        </w:r>
      </w:del>
      <w:del w:id="1396" w:author="Weyrich, Alexandra" w:date="2018-05-28T18:09:00Z">
        <w:r w:rsidDel="0072426A">
          <w:rPr>
            <w:rFonts w:ascii="Times New Roman" w:hAnsi="Times New Roman"/>
            <w:color w:val="000000"/>
          </w:rPr>
          <w:delText xml:space="preserve">used </w:delText>
        </w:r>
      </w:del>
      <w:del w:id="1397" w:author="Weyrich, Alexandra" w:date="2018-05-28T18:10:00Z">
        <w:r w:rsidDel="0072426A">
          <w:rPr>
            <w:rFonts w:ascii="Times New Roman" w:hAnsi="Times New Roman"/>
            <w:color w:val="000000"/>
          </w:rPr>
          <w:delText>for histological</w:delText>
        </w:r>
      </w:del>
      <w:ins w:id="1398" w:author="Weyrich, Alexandra" w:date="2018-05-28T18:10:00Z">
        <w:r w:rsidR="0072426A">
          <w:rPr>
            <w:rFonts w:ascii="Times New Roman" w:hAnsi="Times New Roman"/>
            <w:color w:val="000000"/>
          </w:rPr>
          <w:t>for histological</w:t>
        </w:r>
      </w:ins>
      <w:r>
        <w:rPr>
          <w:rFonts w:ascii="Times New Roman" w:hAnsi="Times New Roman"/>
          <w:color w:val="000000"/>
        </w:rPr>
        <w:t xml:space="preserve"> examination.</w:t>
      </w:r>
    </w:p>
    <w:p w14:paraId="263A1246" w14:textId="77777777" w:rsidR="00353544" w:rsidRDefault="00353544" w:rsidP="00ED6157">
      <w:pPr>
        <w:spacing w:line="360" w:lineRule="auto"/>
        <w:jc w:val="both"/>
        <w:rPr>
          <w:rFonts w:hint="eastAsia"/>
        </w:rPr>
      </w:pPr>
    </w:p>
    <w:p w14:paraId="2FB3B2B1" w14:textId="3DF80A85" w:rsidR="007D75FA" w:rsidRDefault="00132A20" w:rsidP="00ED6157">
      <w:pPr>
        <w:tabs>
          <w:tab w:val="left" w:pos="1582"/>
        </w:tabs>
        <w:spacing w:line="360" w:lineRule="auto"/>
        <w:jc w:val="both"/>
        <w:rPr>
          <w:rFonts w:hint="eastAsia"/>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 xml:space="preserve">load in infected mouse </w:t>
      </w:r>
      <w:del w:id="1399" w:author="Weyrich, Alexandra" w:date="2018-05-28T17:59:00Z">
        <w:r w:rsidDel="00353544">
          <w:rPr>
            <w:rFonts w:ascii="Times New Roman" w:hAnsi="Times New Roman"/>
            <w:b/>
            <w:bCs/>
          </w:rPr>
          <w:delText>cacum</w:delText>
        </w:r>
      </w:del>
      <w:ins w:id="1400" w:author="Weyrich, Alexandra" w:date="2018-05-28T17:59:00Z">
        <w:r w:rsidR="00353544">
          <w:rPr>
            <w:rFonts w:ascii="Times New Roman" w:hAnsi="Times New Roman"/>
            <w:b/>
            <w:bCs/>
          </w:rPr>
          <w:t>caecum</w:t>
        </w:r>
      </w:ins>
      <w:r>
        <w:rPr>
          <w:rFonts w:ascii="Times New Roman" w:hAnsi="Times New Roman"/>
          <w:b/>
          <w:bCs/>
        </w:rPr>
        <w:t xml:space="preserve"> tissue</w:t>
      </w:r>
    </w:p>
    <w:p w14:paraId="1BDAFC0E" w14:textId="1C3D6B06" w:rsidR="007D75FA" w:rsidRDefault="00132A20" w:rsidP="00ED6157">
      <w:pPr>
        <w:spacing w:line="360" w:lineRule="auto"/>
        <w:jc w:val="both"/>
        <w:rPr>
          <w:rFonts w:hint="eastAsia"/>
        </w:rPr>
      </w:pPr>
      <w:r>
        <w:rPr>
          <w:rFonts w:ascii="Times New Roman" w:hAnsi="Times New Roman"/>
        </w:rPr>
        <w:t xml:space="preserve">For DNA extraction frozen </w:t>
      </w:r>
      <w:ins w:id="1401" w:author="Weyrich, Alexandra" w:date="2018-05-28T18:11:00Z">
        <w:r w:rsidR="00D34BEC">
          <w:rPr>
            <w:rFonts w:ascii="Times New Roman" w:hAnsi="Times New Roman"/>
          </w:rPr>
          <w:t xml:space="preserve">caecum </w:t>
        </w:r>
      </w:ins>
      <w:r>
        <w:rPr>
          <w:rFonts w:ascii="Times New Roman" w:hAnsi="Times New Roman"/>
        </w:rPr>
        <w:t xml:space="preserve">tissue was manually homogenized </w:t>
      </w:r>
      <w:ins w:id="1402" w:author="Weyrich, Alexandra" w:date="2018-05-28T18:11:00Z">
        <w:r w:rsidR="00D34BEC">
          <w:rPr>
            <w:rFonts w:ascii="Times New Roman" w:hAnsi="Times New Roman"/>
          </w:rPr>
          <w:t xml:space="preserve">grinding </w:t>
        </w:r>
      </w:ins>
      <w:del w:id="1403" w:author="Weyrich, Alexandra" w:date="2018-05-28T18:11:00Z">
        <w:r w:rsidDel="00D34BEC">
          <w:rPr>
            <w:rFonts w:ascii="Times New Roman" w:hAnsi="Times New Roman"/>
          </w:rPr>
          <w:delText>by addition of</w:delText>
        </w:r>
      </w:del>
      <w:ins w:id="1404" w:author="Weyrich, Alexandra" w:date="2018-05-28T18:11:00Z">
        <w:r w:rsidR="00D34BEC">
          <w:rPr>
            <w:rFonts w:ascii="Times New Roman" w:hAnsi="Times New Roman"/>
          </w:rPr>
          <w:t>in</w:t>
        </w:r>
      </w:ins>
      <w:r>
        <w:rPr>
          <w:rFonts w:ascii="Times New Roman" w:hAnsi="Times New Roman"/>
        </w:rPr>
        <w:t xml:space="preserve"> liquid N2</w:t>
      </w:r>
      <w:del w:id="1405" w:author="xx" w:date="2018-06-24T19:24:00Z">
        <w:r w:rsidDel="00D363D4">
          <w:rPr>
            <w:rFonts w:ascii="Times New Roman" w:hAnsi="Times New Roman"/>
          </w:rPr>
          <w:delText xml:space="preserve"> </w:delText>
        </w:r>
      </w:del>
      <w:del w:id="1406" w:author="Weyrich, Alexandra" w:date="2018-05-28T18:11:00Z">
        <w:r w:rsidDel="00D34BEC">
          <w:rPr>
            <w:rFonts w:ascii="Times New Roman" w:hAnsi="Times New Roman"/>
          </w:rPr>
          <w:delText>and grinding</w:delText>
        </w:r>
      </w:del>
      <w:r>
        <w:rPr>
          <w:rFonts w:ascii="Times New Roman" w:hAnsi="Times New Roman"/>
        </w:rPr>
        <w:t xml:space="preserve">. Genomic DNA was immediately extracted using innu PREP DNA Mini Kit® (Analytika </w:t>
      </w:r>
      <w:proofErr w:type="gramStart"/>
      <w:r>
        <w:rPr>
          <w:rFonts w:ascii="Times New Roman" w:hAnsi="Times New Roman"/>
        </w:rPr>
        <w:t>jena</w:t>
      </w:r>
      <w:proofErr w:type="gramEnd"/>
      <w:r>
        <w:rPr>
          <w:rFonts w:ascii="Times New Roman" w:hAnsi="Times New Roman"/>
        </w:rPr>
        <w:t xml:space="preserve">) according to the standard manufacturer protocol, incorporating proteinase K digestion. Purified DNA stored at -20 </w:t>
      </w:r>
      <w:ins w:id="1407" w:author="xx" w:date="2018-06-24T19:24:00Z">
        <w:r w:rsidR="00D363D4">
          <w:rPr>
            <w:rFonts w:ascii="Times New Roman" w:hAnsi="Times New Roman"/>
          </w:rPr>
          <w:t xml:space="preserve">°C </w:t>
        </w:r>
      </w:ins>
      <w:r>
        <w:rPr>
          <w:rFonts w:ascii="Times New Roman" w:hAnsi="Times New Roman"/>
        </w:rPr>
        <w:t>until subjected to qPCR for host and parasite DNA quantification.</w:t>
      </w:r>
    </w:p>
    <w:p w14:paraId="3B047110" w14:textId="77777777" w:rsidR="007D75FA" w:rsidRDefault="00132A20" w:rsidP="00ED6157">
      <w:pPr>
        <w:spacing w:line="360" w:lineRule="auto"/>
        <w:jc w:val="both"/>
        <w:rPr>
          <w:rFonts w:hint="eastAsia"/>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14:paraId="347253B2" w14:textId="77777777" w:rsidR="007D75FA" w:rsidRDefault="00132A20" w:rsidP="00ED6157">
      <w:pPr>
        <w:spacing w:line="360" w:lineRule="auto"/>
        <w:jc w:val="both"/>
        <w:rPr>
          <w:rFonts w:hint="eastAsia"/>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14:paraId="2101A82F" w14:textId="77777777" w:rsidR="007D75FA" w:rsidRDefault="00132A20" w:rsidP="00ED6157">
      <w:pPr>
        <w:spacing w:line="360" w:lineRule="auto"/>
        <w:jc w:val="both"/>
        <w:rPr>
          <w:rFonts w:hint="eastAsia"/>
        </w:rPr>
      </w:pPr>
      <w:r>
        <w:rPr>
          <w:rFonts w:ascii="Times New Roman" w:hAnsi="Times New Roman"/>
        </w:rPr>
        <w:t xml:space="preserve"> </w:t>
      </w:r>
      <w:proofErr w:type="gramStart"/>
      <w:r>
        <w:rPr>
          <w:rFonts w:ascii="Times New Roman" w:hAnsi="Times New Roman"/>
        </w:rPr>
        <w:t>qPCR</w:t>
      </w:r>
      <w:proofErr w:type="gramEnd"/>
      <w:r>
        <w:rPr>
          <w:rFonts w:ascii="Times New Roman" w:hAnsi="Times New Roman"/>
        </w:rPr>
        <w:t xml:space="preserve"> amplifications and analysis were performed using Bio-Rad CFX96, Thermalcycler1000 system, which determined the cycle of quantification (Cq).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Cp between technical replicates, the abundance of </w:t>
      </w:r>
      <w:r>
        <w:rPr>
          <w:rFonts w:ascii="Times New Roman" w:hAnsi="Times New Roman"/>
          <w:i/>
          <w:iCs/>
        </w:rPr>
        <w:t>Eimeria</w:t>
      </w:r>
      <w:r>
        <w:rPr>
          <w:rFonts w:ascii="Times New Roman" w:hAnsi="Times New Roman"/>
        </w:rPr>
        <w:t xml:space="preserve"> relative to host DNA was </w:t>
      </w:r>
      <w:r>
        <w:rPr>
          <w:rFonts w:ascii="Times New Roman" w:hAnsi="Times New Roman"/>
        </w:rPr>
        <w:lastRenderedPageBreak/>
        <w:t xml:space="preserve">estimated as </w:t>
      </w:r>
      <w:proofErr w:type="gramStart"/>
      <w:r>
        <w:rPr>
          <w:rFonts w:ascii="Times New Roman" w:hAnsi="Times New Roman"/>
        </w:rPr>
        <w:t xml:space="preserve">the </w:t>
      </w:r>
      <w:r>
        <w:rPr>
          <w:rFonts w:ascii="Times New Roman" w:hAnsi="Times New Roman"/>
          <w:color w:val="000000"/>
        </w:rPr>
        <w:t xml:space="preserve"> ∆</w:t>
      </w:r>
      <w:proofErr w:type="gramEnd"/>
      <w:r>
        <w:rPr>
          <w:rFonts w:ascii="Times New Roman" w:hAnsi="Times New Roman"/>
          <w:color w:val="000000"/>
        </w:rPr>
        <w:t xml:space="preserve">Cq between mouse and parasite DNA. As a log of a ratio is equivalent to subtractions between log values, this represents a </w:t>
      </w:r>
      <w:proofErr w:type="gramStart"/>
      <w:r>
        <w:rPr>
          <w:rFonts w:ascii="Times New Roman" w:hAnsi="Times New Roman"/>
        </w:rPr>
        <w:t>log(</w:t>
      </w:r>
      <w:proofErr w:type="gramEnd"/>
      <w:r>
        <w:rPr>
          <w:rFonts w:ascii="Times New Roman" w:hAnsi="Times New Roman"/>
        </w:rPr>
        <w:t>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w:t>
      </w:r>
    </w:p>
    <w:p w14:paraId="579DE8B7" w14:textId="77777777" w:rsidR="007D75FA" w:rsidRDefault="007D75FA" w:rsidP="00ED6157">
      <w:pPr>
        <w:spacing w:line="360" w:lineRule="auto"/>
        <w:jc w:val="both"/>
        <w:rPr>
          <w:rFonts w:ascii="Times New Roman" w:hAnsi="Times New Roman"/>
        </w:rPr>
      </w:pPr>
    </w:p>
    <w:p w14:paraId="5FF5A5EC" w14:textId="77777777" w:rsidR="007D75FA" w:rsidRDefault="00132A20" w:rsidP="00ED6157">
      <w:pPr>
        <w:spacing w:line="360" w:lineRule="auto"/>
        <w:jc w:val="both"/>
        <w:rPr>
          <w:rFonts w:ascii="Times New Roman" w:hAnsi="Times New Roman"/>
        </w:rPr>
      </w:pPr>
      <w:r>
        <w:rPr>
          <w:rFonts w:ascii="Times New Roman" w:hAnsi="Times New Roman"/>
          <w:b/>
          <w:bCs/>
          <w:color w:val="000000"/>
        </w:rPr>
        <w:t xml:space="preserve"> 3.4. RNA extractions and reverse transcription</w:t>
      </w:r>
    </w:p>
    <w:p w14:paraId="6DEB28B9" w14:textId="77777777" w:rsidR="007D75FA" w:rsidRDefault="00132A20" w:rsidP="00ED6157">
      <w:pPr>
        <w:spacing w:line="360" w:lineRule="auto"/>
        <w:jc w:val="both"/>
        <w:rPr>
          <w:rFonts w:hint="eastAsia"/>
        </w:rPr>
      </w:pPr>
      <w:r>
        <w:rPr>
          <w:rFonts w:ascii="Times New Roman" w:hAnsi="Times New Roman"/>
          <w:color w:val="000000"/>
        </w:rPr>
        <w:t>Before RNA isolation, frozen spleen tissue was homogenized by grinding after addition of liquid nitrogen. Total RNA was isolated using the PureLink™ RNA Mini Kit (</w:t>
      </w:r>
      <w:hyperlink r:id="rId23">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Hervorhebung"/>
          <w:rFonts w:ascii="Times New Roman" w:hAnsi="Times New Roman"/>
          <w:i w:val="0"/>
          <w:iCs w:val="0"/>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(RT) using </w:t>
      </w:r>
      <w:proofErr w:type="gramStart"/>
      <w:r>
        <w:rPr>
          <w:rFonts w:ascii="Times New Roman" w:hAnsi="Times New Roman"/>
        </w:rPr>
        <w:t>a Precellys® 24 tissue homogenizer twice at 6,000 rpm for 20 sec interrupted by a 30 sec cooling break</w:t>
      </w:r>
      <w:proofErr w:type="gramEnd"/>
      <w:r>
        <w:rPr>
          <w:rFonts w:ascii="Times New Roman" w:hAnsi="Times New Roman"/>
        </w:rPr>
        <w:t xml:space="preserve">.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double stranded genomic DNA (gDNA), whereas single stranded RNA remains in solution. To get red of gDNA, an on-column DNA digestion was accomplished by </w:t>
      </w:r>
      <w:r>
        <w:rPr>
          <w:rStyle w:val="Hervorhebung"/>
          <w:rFonts w:ascii="Times New Roman" w:hAnsi="Times New Roman"/>
          <w:i w:val="0"/>
          <w:iCs w:val="0"/>
        </w:rPr>
        <w:t>PureLink DNase Set (</w:t>
      </w:r>
      <w:hyperlink r:id="rId24">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 xml:space="preserve">To purify the RNA a washing solutions were added to the samples on the column and were centrifuged at 13,400 rpm for 30 sec. </w:t>
      </w:r>
    </w:p>
    <w:p w14:paraId="718620D0" w14:textId="77777777" w:rsidR="007D75FA" w:rsidRDefault="00132A20" w:rsidP="00ED6157">
      <w:pPr>
        <w:spacing w:line="360" w:lineRule="auto"/>
        <w:jc w:val="both"/>
        <w:rPr>
          <w:rFonts w:ascii="Times New Roman" w:hAnsi="Times New Roman"/>
        </w:rPr>
      </w:pPr>
      <w:r>
        <w:rPr>
          <w:rFonts w:ascii="Times New Roman" w:hAnsi="Times New Roman"/>
        </w:rPr>
        <w:t xml:space="preserve">After RNA isolation, the synthesis of complementary DNA (cDNA) was performed using the RevertAid H </w:t>
      </w:r>
      <w:proofErr w:type="gramStart"/>
      <w:r>
        <w:rPr>
          <w:rFonts w:ascii="Times New Roman" w:hAnsi="Times New Roman"/>
        </w:rPr>
        <w:t>Minus</w:t>
      </w:r>
      <w:proofErr w:type="gramEnd"/>
      <w:r>
        <w:rPr>
          <w:rFonts w:ascii="Times New Roman" w:hAnsi="Times New Roman"/>
        </w:rPr>
        <w:t xml:space="preserve"> First Strand cDNA Synthesis Kit (Thermo Fisher Scientific, Braunschweig, Germany). The Kit included the genetically engineered RevertAid™ H </w:t>
      </w:r>
      <w:proofErr w:type="gramStart"/>
      <w:r>
        <w:rPr>
          <w:rFonts w:ascii="Times New Roman" w:hAnsi="Times New Roman"/>
        </w:rPr>
        <w:t>Minus</w:t>
      </w:r>
      <w:proofErr w:type="gramEnd"/>
      <w:r>
        <w:rPr>
          <w:rFonts w:ascii="Times New Roman" w:hAnsi="Times New Roman"/>
        </w:rPr>
        <w:t xml:space="preserve"> M-MuLV Reverse Transcriptase (200 U/µl) which lacks the ribonuclease H activity to prevent RNA digestion. Therefore, degradation of RNA in RNA-DNA hybrids during synthesis of the first strand cDNA did not occur. </w:t>
      </w:r>
    </w:p>
    <w:p w14:paraId="41A5C313" w14:textId="77777777" w:rsidR="007D75FA" w:rsidRDefault="00132A20" w:rsidP="00ED6157">
      <w:pPr>
        <w:spacing w:line="360" w:lineRule="auto"/>
        <w:jc w:val="both"/>
        <w:rPr>
          <w:rFonts w:hint="eastAsia"/>
        </w:rPr>
      </w:pPr>
      <w:r>
        <w:rPr>
          <w:rFonts w:ascii="Times New Roman" w:hAnsi="Times New Roman"/>
        </w:rPr>
        <w:t xml:space="preserve">Nuclease-free H2O was added to 1µg template RNA to a total volume of 22 µl and 10 µl 0.1 pg/µl. 2 µl Oligo (dT)18 primer (100 µM, 0.5 µg/µl) were added to synthesize only RNAs with 3’-poly(A) tails (as those are mostly mRNAs). To denature potential secondary structures, the mixture was heated to 65°C for 5 min using the 2720 Thermal Cycler (Applied Biosystems) and rapidly cooled on ice afterwards to prevent renaturation. Subsequently, the reverse transcriptase mix was added. </w:t>
      </w:r>
    </w:p>
    <w:p w14:paraId="0F397EF4" w14:textId="77777777" w:rsidR="007D75FA" w:rsidRDefault="00132A20" w:rsidP="00ED6157">
      <w:pPr>
        <w:spacing w:line="360" w:lineRule="auto"/>
        <w:jc w:val="both"/>
        <w:rPr>
          <w:rFonts w:hint="eastAsia"/>
        </w:rPr>
      </w:pPr>
      <w:r>
        <w:rPr>
          <w:rFonts w:ascii="Times New Roman" w:hAnsi="Times New Roman"/>
        </w:rPr>
        <w:t xml:space="preserve">The reaction was carried out by incubation for 60 min at 42°C followed by heating (termination) at 70°C for 10 min. two separated cDNA synthesis reaction was carried out for each individual sample. </w:t>
      </w:r>
      <w:r>
        <w:rPr>
          <w:rFonts w:ascii="Times New Roman" w:hAnsi="Times New Roman"/>
        </w:rPr>
        <w:lastRenderedPageBreak/>
        <w:t xml:space="preserve">Thereby resulting first strand cDNA was then pooled from which aliquots was then drawn for subsequent gene expression study. </w:t>
      </w:r>
    </w:p>
    <w:p w14:paraId="2BC82252" w14:textId="77777777" w:rsidR="007D75FA" w:rsidRDefault="007D75FA" w:rsidP="00ED6157">
      <w:pPr>
        <w:spacing w:line="360" w:lineRule="auto"/>
        <w:jc w:val="both"/>
        <w:rPr>
          <w:rFonts w:ascii="Times New Roman" w:hAnsi="Times New Roman"/>
          <w:b/>
          <w:bCs/>
          <w:color w:val="000000"/>
        </w:rPr>
      </w:pPr>
    </w:p>
    <w:p w14:paraId="37D968CD" w14:textId="77777777" w:rsidR="007D75FA" w:rsidRDefault="00132A20" w:rsidP="00ED6157">
      <w:pPr>
        <w:spacing w:line="360" w:lineRule="auto"/>
        <w:jc w:val="both"/>
        <w:rPr>
          <w:rFonts w:ascii="Times New Roman" w:hAnsi="Times New Roman"/>
          <w:b/>
          <w:bCs/>
          <w:color w:val="000000"/>
        </w:rPr>
      </w:pPr>
      <w:r>
        <w:rPr>
          <w:rFonts w:ascii="Times New Roman" w:hAnsi="Times New Roman"/>
          <w:b/>
          <w:bCs/>
          <w:color w:val="000000"/>
        </w:rPr>
        <w:t>3.5. Gene expression quantification</w:t>
      </w:r>
    </w:p>
    <w:p w14:paraId="2A963F1D" w14:textId="77777777" w:rsidR="007D75FA" w:rsidRDefault="00132A20" w:rsidP="00ED6157">
      <w:pPr>
        <w:spacing w:line="360" w:lineRule="auto"/>
        <w:jc w:val="both"/>
        <w:rPr>
          <w:rFonts w:ascii="Times New Roman" w:hAnsi="Times New Roman"/>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Primers for these regions were </w:t>
      </w:r>
    </w:p>
    <w:p w14:paraId="61000FAE"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2- Supplementary material for gene expression: </w:t>
      </w:r>
    </w:p>
    <w:p w14:paraId="5A665F60" w14:textId="77777777" w:rsidR="007D75FA" w:rsidRDefault="007D75FA" w:rsidP="00ED6157">
      <w:pPr>
        <w:spacing w:line="360" w:lineRule="auto"/>
        <w:jc w:val="both"/>
        <w:rPr>
          <w:rFonts w:ascii="Times New Roman" w:hAnsi="Times New Roman"/>
          <w:color w:val="000000"/>
        </w:rPr>
      </w:pPr>
    </w:p>
    <w:tbl>
      <w:tblPr>
        <w:tblW w:w="10035" w:type="dxa"/>
        <w:tblInd w:w="116"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4A0" w:firstRow="1" w:lastRow="0" w:firstColumn="1" w:lastColumn="0" w:noHBand="0" w:noVBand="1"/>
      </w:tblPr>
      <w:tblGrid>
        <w:gridCol w:w="1470"/>
        <w:gridCol w:w="4140"/>
        <w:gridCol w:w="1875"/>
        <w:gridCol w:w="2550"/>
      </w:tblGrid>
      <w:tr w:rsidR="007D75FA" w14:paraId="46ECF2C1" w14:textId="77777777">
        <w:tc>
          <w:tcPr>
            <w:tcW w:w="1470" w:type="dxa"/>
            <w:tcBorders>
              <w:top w:val="single" w:sz="4" w:space="0" w:color="000000"/>
              <w:left w:val="single" w:sz="4" w:space="0" w:color="000000"/>
              <w:bottom w:val="single" w:sz="4" w:space="0" w:color="000000"/>
            </w:tcBorders>
            <w:shd w:val="clear" w:color="auto" w:fill="auto"/>
          </w:tcPr>
          <w:p w14:paraId="2465C58F"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0"/>
              <w:left w:val="single" w:sz="4" w:space="0" w:color="000000"/>
              <w:bottom w:val="single" w:sz="4" w:space="0" w:color="000000"/>
            </w:tcBorders>
            <w:shd w:val="clear" w:color="auto" w:fill="auto"/>
          </w:tcPr>
          <w:p w14:paraId="6F58D71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0"/>
              <w:left w:val="single" w:sz="4" w:space="0" w:color="000000"/>
              <w:bottom w:val="single" w:sz="4" w:space="0" w:color="000000"/>
            </w:tcBorders>
            <w:shd w:val="clear" w:color="auto" w:fill="auto"/>
          </w:tcPr>
          <w:p w14:paraId="3E3F7208"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Amplicon size(nt)</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23066211"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  Source </w:t>
            </w:r>
          </w:p>
        </w:tc>
      </w:tr>
      <w:tr w:rsidR="007D75FA" w14:paraId="0E8BDA59" w14:textId="77777777">
        <w:tc>
          <w:tcPr>
            <w:tcW w:w="1470" w:type="dxa"/>
            <w:tcBorders>
              <w:left w:val="single" w:sz="4" w:space="0" w:color="000000"/>
              <w:bottom w:val="single" w:sz="4" w:space="0" w:color="000000"/>
            </w:tcBorders>
            <w:shd w:val="clear" w:color="auto" w:fill="auto"/>
          </w:tcPr>
          <w:p w14:paraId="0B29A20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14:paraId="57394D5E"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left w:val="single" w:sz="4" w:space="0" w:color="000000"/>
              <w:bottom w:val="single" w:sz="4" w:space="0" w:color="000000"/>
            </w:tcBorders>
            <w:shd w:val="clear" w:color="auto" w:fill="auto"/>
          </w:tcPr>
          <w:p w14:paraId="4C59E7CA"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 CTCTCCTCCCCTCTGTCTTG</w:t>
            </w:r>
          </w:p>
          <w:p w14:paraId="301E05A7"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 TCCTTTTGGGTTGAGTTTCC</w:t>
            </w:r>
          </w:p>
        </w:tc>
        <w:tc>
          <w:tcPr>
            <w:tcW w:w="1875" w:type="dxa"/>
            <w:tcBorders>
              <w:left w:val="single" w:sz="4" w:space="0" w:color="000000"/>
              <w:bottom w:val="single" w:sz="4" w:space="0" w:color="000000"/>
            </w:tcBorders>
            <w:shd w:val="clear" w:color="auto" w:fill="auto"/>
          </w:tcPr>
          <w:p w14:paraId="0ACBA64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96</w:t>
            </w:r>
          </w:p>
        </w:tc>
        <w:tc>
          <w:tcPr>
            <w:tcW w:w="2550" w:type="dxa"/>
            <w:tcBorders>
              <w:left w:val="single" w:sz="4" w:space="0" w:color="000000"/>
              <w:bottom w:val="single" w:sz="4" w:space="0" w:color="000000"/>
              <w:right w:val="single" w:sz="4" w:space="0" w:color="000000"/>
            </w:tcBorders>
            <w:shd w:val="clear" w:color="auto" w:fill="auto"/>
          </w:tcPr>
          <w:p w14:paraId="41B66D4C"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This study</w:t>
            </w:r>
          </w:p>
        </w:tc>
      </w:tr>
      <w:tr w:rsidR="007D75FA" w14:paraId="164B2196" w14:textId="77777777">
        <w:tc>
          <w:tcPr>
            <w:tcW w:w="1470" w:type="dxa"/>
            <w:tcBorders>
              <w:left w:val="single" w:sz="4" w:space="0" w:color="000000"/>
              <w:bottom w:val="single" w:sz="4" w:space="0" w:color="000000"/>
            </w:tcBorders>
            <w:shd w:val="clear" w:color="auto" w:fill="auto"/>
          </w:tcPr>
          <w:p w14:paraId="264444BA"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14:paraId="240D567C"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left w:val="single" w:sz="4" w:space="0" w:color="000000"/>
              <w:bottom w:val="single" w:sz="4" w:space="0" w:color="000000"/>
            </w:tcBorders>
            <w:shd w:val="clear" w:color="auto" w:fill="auto"/>
          </w:tcPr>
          <w:p w14:paraId="2EBB8E64"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ACCGTGTTCTTCGACATCAC</w:t>
            </w:r>
          </w:p>
          <w:p w14:paraId="6C5266C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ATGGCGTGTAAAGTCACCAC</w:t>
            </w:r>
          </w:p>
        </w:tc>
        <w:tc>
          <w:tcPr>
            <w:tcW w:w="1875" w:type="dxa"/>
            <w:tcBorders>
              <w:left w:val="single" w:sz="4" w:space="0" w:color="000000"/>
              <w:bottom w:val="single" w:sz="4" w:space="0" w:color="000000"/>
            </w:tcBorders>
            <w:shd w:val="clear" w:color="auto" w:fill="auto"/>
          </w:tcPr>
          <w:p w14:paraId="303D889B"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198</w:t>
            </w:r>
          </w:p>
        </w:tc>
        <w:tc>
          <w:tcPr>
            <w:tcW w:w="2550" w:type="dxa"/>
            <w:tcBorders>
              <w:left w:val="single" w:sz="4" w:space="0" w:color="000000"/>
              <w:bottom w:val="single" w:sz="4" w:space="0" w:color="000000"/>
              <w:right w:val="single" w:sz="4" w:space="0" w:color="000000"/>
            </w:tcBorders>
            <w:shd w:val="clear" w:color="auto" w:fill="auto"/>
          </w:tcPr>
          <w:p w14:paraId="43AE71A8"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This study </w:t>
            </w:r>
          </w:p>
        </w:tc>
      </w:tr>
      <w:tr w:rsidR="007D75FA" w14:paraId="27EF3CA1" w14:textId="77777777">
        <w:tc>
          <w:tcPr>
            <w:tcW w:w="1470" w:type="dxa"/>
            <w:tcBorders>
              <w:left w:val="single" w:sz="4" w:space="0" w:color="000000"/>
              <w:bottom w:val="single" w:sz="4" w:space="0" w:color="000000"/>
            </w:tcBorders>
            <w:shd w:val="clear" w:color="auto" w:fill="auto"/>
          </w:tcPr>
          <w:p w14:paraId="5B542C04"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14:paraId="47297BF4"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left w:val="single" w:sz="4" w:space="0" w:color="000000"/>
              <w:bottom w:val="single" w:sz="4" w:space="0" w:color="000000"/>
            </w:tcBorders>
            <w:shd w:val="clear" w:color="auto" w:fill="auto"/>
          </w:tcPr>
          <w:p w14:paraId="1D852C1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CAAAGACACCAATGGCTCAC</w:t>
            </w:r>
          </w:p>
          <w:p w14:paraId="18F8354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TGACATCCTTCAGTGGCTTG</w:t>
            </w:r>
          </w:p>
        </w:tc>
        <w:tc>
          <w:tcPr>
            <w:tcW w:w="1875" w:type="dxa"/>
            <w:tcBorders>
              <w:left w:val="single" w:sz="4" w:space="0" w:color="000000"/>
              <w:bottom w:val="single" w:sz="4" w:space="0" w:color="000000"/>
            </w:tcBorders>
            <w:shd w:val="clear" w:color="auto" w:fill="auto"/>
          </w:tcPr>
          <w:p w14:paraId="0520F256"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161</w:t>
            </w:r>
          </w:p>
        </w:tc>
        <w:tc>
          <w:tcPr>
            <w:tcW w:w="2550" w:type="dxa"/>
            <w:tcBorders>
              <w:left w:val="single" w:sz="4" w:space="0" w:color="000000"/>
              <w:bottom w:val="single" w:sz="4" w:space="0" w:color="000000"/>
              <w:right w:val="single" w:sz="4" w:space="0" w:color="000000"/>
            </w:tcBorders>
            <w:shd w:val="clear" w:color="auto" w:fill="auto"/>
          </w:tcPr>
          <w:p w14:paraId="5BFD854A"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Ehret et al. 2017 </w:t>
            </w:r>
          </w:p>
        </w:tc>
      </w:tr>
      <w:tr w:rsidR="007D75FA" w14:paraId="676D7265" w14:textId="77777777">
        <w:tc>
          <w:tcPr>
            <w:tcW w:w="1470" w:type="dxa"/>
            <w:tcBorders>
              <w:left w:val="single" w:sz="4" w:space="0" w:color="000000"/>
              <w:bottom w:val="single" w:sz="4" w:space="0" w:color="000000"/>
            </w:tcBorders>
            <w:shd w:val="clear" w:color="auto" w:fill="auto"/>
          </w:tcPr>
          <w:p w14:paraId="1FF5B0AD"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14:paraId="2F879B9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left w:val="single" w:sz="4" w:space="0" w:color="000000"/>
              <w:bottom w:val="single" w:sz="4" w:space="0" w:color="000000"/>
            </w:tcBorders>
            <w:shd w:val="clear" w:color="auto" w:fill="auto"/>
          </w:tcPr>
          <w:p w14:paraId="0067BE6E"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ACAGCAAGGCGAAAAAGGATG </w:t>
            </w:r>
          </w:p>
          <w:p w14:paraId="270130A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TGGTGGACCACTCGGATGA </w:t>
            </w:r>
          </w:p>
        </w:tc>
        <w:tc>
          <w:tcPr>
            <w:tcW w:w="1875" w:type="dxa"/>
            <w:tcBorders>
              <w:left w:val="single" w:sz="4" w:space="0" w:color="000000"/>
              <w:bottom w:val="single" w:sz="4" w:space="0" w:color="000000"/>
            </w:tcBorders>
            <w:shd w:val="clear" w:color="auto" w:fill="auto"/>
          </w:tcPr>
          <w:p w14:paraId="73B3E3A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106</w:t>
            </w:r>
          </w:p>
        </w:tc>
        <w:tc>
          <w:tcPr>
            <w:tcW w:w="2550" w:type="dxa"/>
            <w:tcBorders>
              <w:left w:val="single" w:sz="4" w:space="0" w:color="000000"/>
              <w:bottom w:val="single" w:sz="4" w:space="0" w:color="000000"/>
              <w:right w:val="single" w:sz="4" w:space="0" w:color="000000"/>
            </w:tcBorders>
            <w:shd w:val="clear" w:color="auto" w:fill="auto"/>
          </w:tcPr>
          <w:p w14:paraId="5730C732"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14:paraId="0556A10F"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ID 145966741c2 </w:t>
            </w:r>
          </w:p>
        </w:tc>
      </w:tr>
      <w:tr w:rsidR="007D75FA" w14:paraId="2179459E" w14:textId="77777777">
        <w:tc>
          <w:tcPr>
            <w:tcW w:w="1470" w:type="dxa"/>
            <w:tcBorders>
              <w:left w:val="single" w:sz="4" w:space="0" w:color="000000"/>
              <w:bottom w:val="single" w:sz="4" w:space="0" w:color="000000"/>
            </w:tcBorders>
            <w:shd w:val="clear" w:color="auto" w:fill="auto"/>
          </w:tcPr>
          <w:p w14:paraId="6CCA848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14:paraId="304A0D5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left w:val="single" w:sz="4" w:space="0" w:color="000000"/>
              <w:bottom w:val="single" w:sz="4" w:space="0" w:color="000000"/>
            </w:tcBorders>
            <w:shd w:val="clear" w:color="auto" w:fill="auto"/>
          </w:tcPr>
          <w:p w14:paraId="23EEEA12"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TAGTCCTTCCTACCCCAATTTCC </w:t>
            </w:r>
          </w:p>
          <w:p w14:paraId="1F968D1B"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TTGGTCCTTAGCCACTCCTTC</w:t>
            </w:r>
          </w:p>
        </w:tc>
        <w:tc>
          <w:tcPr>
            <w:tcW w:w="1875" w:type="dxa"/>
            <w:tcBorders>
              <w:left w:val="single" w:sz="4" w:space="0" w:color="000000"/>
              <w:bottom w:val="single" w:sz="4" w:space="0" w:color="000000"/>
            </w:tcBorders>
            <w:shd w:val="clear" w:color="auto" w:fill="auto"/>
          </w:tcPr>
          <w:p w14:paraId="6DB0131B"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88</w:t>
            </w:r>
          </w:p>
        </w:tc>
        <w:tc>
          <w:tcPr>
            <w:tcW w:w="2550" w:type="dxa"/>
            <w:tcBorders>
              <w:left w:val="single" w:sz="4" w:space="0" w:color="000000"/>
              <w:bottom w:val="single" w:sz="4" w:space="0" w:color="000000"/>
              <w:right w:val="single" w:sz="4" w:space="0" w:color="000000"/>
            </w:tcBorders>
            <w:shd w:val="clear" w:color="auto" w:fill="auto"/>
          </w:tcPr>
          <w:p w14:paraId="16D9EBE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Bank</w:t>
            </w:r>
          </w:p>
          <w:p w14:paraId="413B780C"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ID 13624311a1</w:t>
            </w:r>
          </w:p>
        </w:tc>
      </w:tr>
      <w:tr w:rsidR="007D75FA" w14:paraId="6EB4325F" w14:textId="77777777">
        <w:tc>
          <w:tcPr>
            <w:tcW w:w="1470" w:type="dxa"/>
            <w:tcBorders>
              <w:left w:val="single" w:sz="4" w:space="0" w:color="000000"/>
              <w:bottom w:val="single" w:sz="4" w:space="0" w:color="000000"/>
            </w:tcBorders>
            <w:shd w:val="clear" w:color="auto" w:fill="auto"/>
          </w:tcPr>
          <w:p w14:paraId="44708F6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14:paraId="2D39FD18"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left w:val="single" w:sz="4" w:space="0" w:color="000000"/>
              <w:bottom w:val="single" w:sz="4" w:space="0" w:color="000000"/>
            </w:tcBorders>
            <w:shd w:val="clear" w:color="auto" w:fill="auto"/>
          </w:tcPr>
          <w:p w14:paraId="24AF4EAC"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CCCATTCCTCGTCACGATCTC</w:t>
            </w:r>
          </w:p>
          <w:p w14:paraId="7469E4DD"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TCAGACTGGTTTGGGATAGGTTT</w:t>
            </w:r>
          </w:p>
        </w:tc>
        <w:tc>
          <w:tcPr>
            <w:tcW w:w="1875" w:type="dxa"/>
            <w:tcBorders>
              <w:left w:val="single" w:sz="4" w:space="0" w:color="000000"/>
              <w:bottom w:val="single" w:sz="4" w:space="0" w:color="000000"/>
            </w:tcBorders>
            <w:shd w:val="clear" w:color="auto" w:fill="auto"/>
          </w:tcPr>
          <w:p w14:paraId="1D7DDDF6"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110</w:t>
            </w:r>
          </w:p>
        </w:tc>
        <w:tc>
          <w:tcPr>
            <w:tcW w:w="2550" w:type="dxa"/>
            <w:tcBorders>
              <w:left w:val="single" w:sz="4" w:space="0" w:color="000000"/>
              <w:bottom w:val="single" w:sz="4" w:space="0" w:color="000000"/>
              <w:right w:val="single" w:sz="4" w:space="0" w:color="000000"/>
            </w:tcBorders>
            <w:shd w:val="clear" w:color="auto" w:fill="auto"/>
          </w:tcPr>
          <w:p w14:paraId="00B8DA9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14:paraId="4EA6C3D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ID 6680389a1</w:t>
            </w:r>
          </w:p>
        </w:tc>
      </w:tr>
      <w:tr w:rsidR="007D75FA" w14:paraId="3083F9FA" w14:textId="77777777">
        <w:tc>
          <w:tcPr>
            <w:tcW w:w="1470" w:type="dxa"/>
            <w:tcBorders>
              <w:left w:val="single" w:sz="4" w:space="0" w:color="000000"/>
              <w:bottom w:val="single" w:sz="4" w:space="0" w:color="000000"/>
            </w:tcBorders>
            <w:shd w:val="clear" w:color="auto" w:fill="auto"/>
          </w:tcPr>
          <w:p w14:paraId="11FD6A5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14:paraId="41E4460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left w:val="single" w:sz="4" w:space="0" w:color="000000"/>
              <w:bottom w:val="single" w:sz="4" w:space="0" w:color="000000"/>
            </w:tcBorders>
            <w:shd w:val="clear" w:color="auto" w:fill="auto"/>
          </w:tcPr>
          <w:p w14:paraId="6D5F082D"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ATGGCTGCTGCGTTGAGAA</w:t>
            </w:r>
          </w:p>
          <w:p w14:paraId="71C9A8CC"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AGCACTCATAGTCTGTCTTGGA</w:t>
            </w:r>
          </w:p>
        </w:tc>
        <w:tc>
          <w:tcPr>
            <w:tcW w:w="1875" w:type="dxa"/>
            <w:tcBorders>
              <w:left w:val="single" w:sz="4" w:space="0" w:color="000000"/>
              <w:bottom w:val="single" w:sz="4" w:space="0" w:color="000000"/>
            </w:tcBorders>
            <w:shd w:val="clear" w:color="auto" w:fill="auto"/>
          </w:tcPr>
          <w:p w14:paraId="605D7D17"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108</w:t>
            </w:r>
          </w:p>
        </w:tc>
        <w:tc>
          <w:tcPr>
            <w:tcW w:w="2550" w:type="dxa"/>
            <w:tcBorders>
              <w:left w:val="single" w:sz="4" w:space="0" w:color="000000"/>
              <w:bottom w:val="single" w:sz="4" w:space="0" w:color="000000"/>
              <w:right w:val="single" w:sz="4" w:space="0" w:color="000000"/>
            </w:tcBorders>
            <w:shd w:val="clear" w:color="auto" w:fill="auto"/>
          </w:tcPr>
          <w:p w14:paraId="7D94B33E"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14:paraId="4CAD543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ID 6680399a1</w:t>
            </w:r>
          </w:p>
        </w:tc>
      </w:tr>
      <w:tr w:rsidR="007D75FA" w14:paraId="77A3B9BA" w14:textId="77777777">
        <w:tc>
          <w:tcPr>
            <w:tcW w:w="1470" w:type="dxa"/>
            <w:tcBorders>
              <w:left w:val="single" w:sz="4" w:space="0" w:color="000000"/>
              <w:bottom w:val="single" w:sz="4" w:space="0" w:color="000000"/>
            </w:tcBorders>
            <w:shd w:val="clear" w:color="auto" w:fill="auto"/>
          </w:tcPr>
          <w:p w14:paraId="5219B04E"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TGFb-F</w:t>
            </w:r>
          </w:p>
          <w:p w14:paraId="3E8D7AED"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left w:val="single" w:sz="4" w:space="0" w:color="000000"/>
              <w:bottom w:val="single" w:sz="4" w:space="0" w:color="000000"/>
            </w:tcBorders>
            <w:shd w:val="clear" w:color="auto" w:fill="auto"/>
          </w:tcPr>
          <w:p w14:paraId="54B1A0BA"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 xml:space="preserve">TACGTCAGACATTCGGGAAGCAGT </w:t>
            </w:r>
          </w:p>
          <w:p w14:paraId="3D6FD61D"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AAAGACAGCCACTCAGGCGTATCA</w:t>
            </w:r>
          </w:p>
        </w:tc>
        <w:tc>
          <w:tcPr>
            <w:tcW w:w="1875" w:type="dxa"/>
            <w:tcBorders>
              <w:left w:val="single" w:sz="4" w:space="0" w:color="000000"/>
              <w:bottom w:val="single" w:sz="4" w:space="0" w:color="000000"/>
            </w:tcBorders>
            <w:shd w:val="clear" w:color="auto" w:fill="auto"/>
          </w:tcPr>
          <w:p w14:paraId="0675E88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186</w:t>
            </w:r>
          </w:p>
        </w:tc>
        <w:tc>
          <w:tcPr>
            <w:tcW w:w="2550" w:type="dxa"/>
            <w:tcBorders>
              <w:left w:val="single" w:sz="4" w:space="0" w:color="000000"/>
              <w:bottom w:val="single" w:sz="4" w:space="0" w:color="000000"/>
              <w:right w:val="single" w:sz="4" w:space="0" w:color="000000"/>
            </w:tcBorders>
            <w:shd w:val="clear" w:color="auto" w:fill="auto"/>
          </w:tcPr>
          <w:p w14:paraId="7465922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This study</w:t>
            </w:r>
          </w:p>
        </w:tc>
      </w:tr>
      <w:tr w:rsidR="007D75FA" w14:paraId="363340B9" w14:textId="77777777">
        <w:tc>
          <w:tcPr>
            <w:tcW w:w="1470" w:type="dxa"/>
            <w:tcBorders>
              <w:left w:val="single" w:sz="4" w:space="0" w:color="000000"/>
              <w:bottom w:val="single" w:sz="4" w:space="0" w:color="000000"/>
            </w:tcBorders>
            <w:shd w:val="clear" w:color="auto" w:fill="auto"/>
          </w:tcPr>
          <w:p w14:paraId="5F19082F"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p w14:paraId="5E5BD767"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left w:val="single" w:sz="4" w:space="0" w:color="000000"/>
              <w:bottom w:val="single" w:sz="4" w:space="0" w:color="000000"/>
            </w:tcBorders>
            <w:shd w:val="clear" w:color="auto" w:fill="auto"/>
          </w:tcPr>
          <w:p w14:paraId="04636C94"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GGAGTTCGAGGAACCCTAGTG</w:t>
            </w:r>
          </w:p>
          <w:p w14:paraId="75491B4A"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GGGATTTGTAGTGGATCGTGC</w:t>
            </w:r>
          </w:p>
        </w:tc>
        <w:tc>
          <w:tcPr>
            <w:tcW w:w="1875" w:type="dxa"/>
            <w:tcBorders>
              <w:left w:val="single" w:sz="4" w:space="0" w:color="000000"/>
              <w:bottom w:val="single" w:sz="4" w:space="0" w:color="000000"/>
            </w:tcBorders>
            <w:shd w:val="clear" w:color="auto" w:fill="auto"/>
          </w:tcPr>
          <w:p w14:paraId="10A8E890"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82</w:t>
            </w:r>
          </w:p>
        </w:tc>
        <w:tc>
          <w:tcPr>
            <w:tcW w:w="2550" w:type="dxa"/>
            <w:tcBorders>
              <w:left w:val="single" w:sz="4" w:space="0" w:color="000000"/>
              <w:bottom w:val="single" w:sz="4" w:space="0" w:color="000000"/>
              <w:right w:val="single" w:sz="4" w:space="0" w:color="000000"/>
            </w:tcBorders>
            <w:shd w:val="clear" w:color="auto" w:fill="auto"/>
          </w:tcPr>
          <w:p w14:paraId="3AEE8766"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Bank</w:t>
            </w:r>
          </w:p>
          <w:p w14:paraId="6BCD1889"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ID 162287427c1 </w:t>
            </w:r>
          </w:p>
        </w:tc>
      </w:tr>
      <w:tr w:rsidR="007D75FA" w14:paraId="6581BEEC" w14:textId="77777777">
        <w:tc>
          <w:tcPr>
            <w:tcW w:w="1470" w:type="dxa"/>
            <w:tcBorders>
              <w:left w:val="single" w:sz="4" w:space="0" w:color="000000"/>
              <w:bottom w:val="single" w:sz="4" w:space="0" w:color="000000"/>
            </w:tcBorders>
            <w:shd w:val="clear" w:color="auto" w:fill="auto"/>
          </w:tcPr>
          <w:p w14:paraId="6746C3E9"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STAT6</w:t>
            </w:r>
          </w:p>
          <w:p w14:paraId="20D69F28"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lastRenderedPageBreak/>
              <w:t>Mm</w:t>
            </w:r>
            <w:r>
              <w:rPr>
                <w:rFonts w:ascii="Times New Roman" w:hAnsi="Times New Roman"/>
                <w:color w:val="000000"/>
              </w:rPr>
              <w:t>STAT</w:t>
            </w:r>
            <w:r>
              <w:rPr>
                <w:rFonts w:ascii="Times New Roman" w:hAnsi="Times New Roman"/>
                <w:i/>
                <w:iCs/>
                <w:color w:val="000000"/>
              </w:rPr>
              <w:t>6</w:t>
            </w:r>
          </w:p>
        </w:tc>
        <w:tc>
          <w:tcPr>
            <w:tcW w:w="4140" w:type="dxa"/>
            <w:tcBorders>
              <w:left w:val="single" w:sz="4" w:space="0" w:color="000000"/>
              <w:bottom w:val="single" w:sz="4" w:space="0" w:color="000000"/>
            </w:tcBorders>
            <w:shd w:val="clear" w:color="auto" w:fill="auto"/>
          </w:tcPr>
          <w:p w14:paraId="64A48F61"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lastRenderedPageBreak/>
              <w:t>CTCTGTGGGGCCTAATTTCCA</w:t>
            </w:r>
          </w:p>
          <w:p w14:paraId="181D71E1"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lastRenderedPageBreak/>
              <w:t>CATCTGAACCGACCAGGAACT</w:t>
            </w:r>
          </w:p>
        </w:tc>
        <w:tc>
          <w:tcPr>
            <w:tcW w:w="1875" w:type="dxa"/>
            <w:tcBorders>
              <w:left w:val="single" w:sz="4" w:space="0" w:color="000000"/>
              <w:bottom w:val="single" w:sz="4" w:space="0" w:color="000000"/>
            </w:tcBorders>
            <w:shd w:val="clear" w:color="auto" w:fill="auto"/>
          </w:tcPr>
          <w:p w14:paraId="3CA67EF5"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lastRenderedPageBreak/>
              <w:t>135</w:t>
            </w:r>
          </w:p>
        </w:tc>
        <w:tc>
          <w:tcPr>
            <w:tcW w:w="2550" w:type="dxa"/>
            <w:tcBorders>
              <w:left w:val="single" w:sz="4" w:space="0" w:color="000000"/>
              <w:bottom w:val="single" w:sz="4" w:space="0" w:color="000000"/>
              <w:right w:val="single" w:sz="4" w:space="0" w:color="000000"/>
            </w:tcBorders>
            <w:shd w:val="clear" w:color="auto" w:fill="auto"/>
          </w:tcPr>
          <w:p w14:paraId="5A615C03"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Primer Bank</w:t>
            </w:r>
          </w:p>
          <w:p w14:paraId="6413C537"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lastRenderedPageBreak/>
              <w:t xml:space="preserve">ID 6678155a1 </w:t>
            </w:r>
          </w:p>
        </w:tc>
      </w:tr>
      <w:tr w:rsidR="007D75FA" w14:paraId="3ABC2473" w14:textId="77777777">
        <w:tc>
          <w:tcPr>
            <w:tcW w:w="1470" w:type="dxa"/>
            <w:tcBorders>
              <w:left w:val="single" w:sz="4" w:space="0" w:color="000000"/>
              <w:bottom w:val="single" w:sz="4" w:space="0" w:color="000000"/>
            </w:tcBorders>
            <w:shd w:val="clear" w:color="auto" w:fill="auto"/>
          </w:tcPr>
          <w:p w14:paraId="3D864BCF"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lastRenderedPageBreak/>
              <w:t>Mm</w:t>
            </w:r>
            <w:r>
              <w:rPr>
                <w:rFonts w:ascii="Times New Roman" w:hAnsi="Times New Roman"/>
                <w:color w:val="000000"/>
              </w:rPr>
              <w:t>TNFa</w:t>
            </w:r>
          </w:p>
          <w:p w14:paraId="64172980" w14:textId="77777777" w:rsidR="007D75FA" w:rsidRDefault="00132A20" w:rsidP="00ED6157">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left w:val="single" w:sz="4" w:space="0" w:color="000000"/>
              <w:bottom w:val="single" w:sz="4" w:space="0" w:color="000000"/>
            </w:tcBorders>
            <w:shd w:val="clear" w:color="auto" w:fill="auto"/>
          </w:tcPr>
          <w:p w14:paraId="67A00384" w14:textId="77777777" w:rsidR="007D75FA" w:rsidRDefault="00132A20" w:rsidP="00ED6157">
            <w:pPr>
              <w:spacing w:line="360" w:lineRule="auto"/>
              <w:jc w:val="both"/>
              <w:rPr>
                <w:rFonts w:ascii="Times New Roman" w:hAnsi="Times New Roman"/>
                <w:color w:val="000000"/>
              </w:rPr>
            </w:pPr>
            <w:r>
              <w:rPr>
                <w:rFonts w:ascii="Times New Roman" w:hAnsi="Times New Roman"/>
                <w:color w:val="000000"/>
              </w:rPr>
              <w:t>CATCTTCTCAAAATTCGAGTGACAA</w:t>
            </w:r>
          </w:p>
          <w:p w14:paraId="00B3CE00" w14:textId="77777777" w:rsidR="007D75FA" w:rsidRDefault="00132A20" w:rsidP="00ED6157">
            <w:pPr>
              <w:spacing w:line="360" w:lineRule="auto"/>
              <w:jc w:val="both"/>
              <w:rPr>
                <w:rFonts w:ascii="Times New Roman" w:hAnsi="Times New Roman"/>
                <w:bCs/>
                <w:color w:val="000000"/>
              </w:rPr>
            </w:pPr>
            <w:r>
              <w:rPr>
                <w:rFonts w:ascii="Times New Roman" w:hAnsi="Times New Roman"/>
                <w:bCs/>
                <w:color w:val="000000"/>
              </w:rPr>
              <w:t>CCTCCACTTGGTGGTTTGCT</w:t>
            </w:r>
          </w:p>
        </w:tc>
        <w:tc>
          <w:tcPr>
            <w:tcW w:w="1875" w:type="dxa"/>
            <w:tcBorders>
              <w:left w:val="single" w:sz="4" w:space="0" w:color="000000"/>
              <w:bottom w:val="single" w:sz="4" w:space="0" w:color="000000"/>
            </w:tcBorders>
            <w:shd w:val="clear" w:color="auto" w:fill="auto"/>
          </w:tcPr>
          <w:p w14:paraId="0CF290D2"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63</w:t>
            </w:r>
          </w:p>
        </w:tc>
        <w:tc>
          <w:tcPr>
            <w:tcW w:w="2550" w:type="dxa"/>
            <w:tcBorders>
              <w:left w:val="single" w:sz="4" w:space="0" w:color="000000"/>
              <w:bottom w:val="single" w:sz="4" w:space="0" w:color="000000"/>
              <w:right w:val="single" w:sz="4" w:space="0" w:color="000000"/>
            </w:tcBorders>
            <w:shd w:val="clear" w:color="auto" w:fill="auto"/>
          </w:tcPr>
          <w:p w14:paraId="50AA9252" w14:textId="77777777" w:rsidR="007D75FA" w:rsidRDefault="00132A20" w:rsidP="00ED6157">
            <w:pPr>
              <w:pStyle w:val="TableContents"/>
              <w:spacing w:line="360" w:lineRule="auto"/>
              <w:jc w:val="both"/>
              <w:rPr>
                <w:rFonts w:ascii="Times New Roman" w:hAnsi="Times New Roman"/>
                <w:color w:val="000000"/>
              </w:rPr>
            </w:pPr>
            <w:r>
              <w:rPr>
                <w:rFonts w:ascii="Times New Roman" w:hAnsi="Times New Roman"/>
                <w:color w:val="000000"/>
              </w:rPr>
              <w:t xml:space="preserve">This study </w:t>
            </w:r>
          </w:p>
        </w:tc>
      </w:tr>
    </w:tbl>
    <w:p w14:paraId="5ECF2B0A" w14:textId="77777777" w:rsidR="007D75FA" w:rsidRDefault="007D75FA" w:rsidP="00ED6157">
      <w:pPr>
        <w:spacing w:line="360" w:lineRule="auto"/>
        <w:jc w:val="both"/>
        <w:rPr>
          <w:rFonts w:ascii="Times New Roman" w:hAnsi="Times New Roman"/>
          <w:color w:val="000000"/>
        </w:rPr>
      </w:pPr>
    </w:p>
    <w:p w14:paraId="4CB3019D" w14:textId="7CEEAA78" w:rsidR="007D75FA" w:rsidRDefault="00132A20" w:rsidP="00ED6157">
      <w:pPr>
        <w:spacing w:line="360" w:lineRule="auto"/>
        <w:jc w:val="both"/>
        <w:rPr>
          <w:rFonts w:hint="eastAsia"/>
        </w:rPr>
      </w:pPr>
      <w:r>
        <w:rPr>
          <w:rFonts w:ascii="Times New Roman" w:hAnsi="Times New Roman"/>
          <w:color w:val="000000"/>
        </w:rPr>
        <w:t xml:space="preserve"> A total of 60 cDNA samples were split between PCR plates (Multiplate™ 96-Well, BioRad) with reactions performed in duplicate for each sample. If the standard deviation of </w:t>
      </w:r>
      <w:proofErr w:type="gramStart"/>
      <w:r>
        <w:rPr>
          <w:rFonts w:ascii="Times New Roman" w:hAnsi="Times New Roman"/>
          <w:color w:val="000000"/>
        </w:rPr>
        <w:t>Cq</w:t>
      </w:r>
      <w:proofErr w:type="gramEnd"/>
      <w:r>
        <w:rPr>
          <w:rFonts w:ascii="Times New Roman" w:hAnsi="Times New Roman"/>
          <w:color w:val="000000"/>
        </w:rPr>
        <w:t xml:space="preserve"> values between duplicates was &gt; 0.4, corresponding samples were repeated</w:t>
      </w:r>
      <w:ins w:id="1408" w:author="Weyrich, Alexandra" w:date="2018-06-04T16:00:00Z">
        <w:r w:rsidR="00EB4ED8">
          <w:rPr>
            <w:rFonts w:ascii="Times New Roman" w:hAnsi="Times New Roman"/>
            <w:color w:val="000000"/>
          </w:rPr>
          <w:t xml:space="preserve"> (as described in Weyrich et al. </w:t>
        </w:r>
      </w:ins>
      <w:ins w:id="1409" w:author="Weyrich, Alexandra" w:date="2018-06-04T16:01:00Z">
        <w:r w:rsidR="00EB4ED8">
          <w:rPr>
            <w:rFonts w:ascii="Times New Roman" w:hAnsi="Times New Roman"/>
            <w:color w:val="000000"/>
          </w:rPr>
          <w:t>2010)</w:t>
        </w:r>
      </w:ins>
      <w:r>
        <w:rPr>
          <w:rFonts w:ascii="Times New Roman" w:hAnsi="Times New Roman"/>
          <w:color w:val="000000"/>
        </w:rPr>
        <w:t>. Each plate contained a non</w:t>
      </w:r>
      <w:ins w:id="1410" w:author="Weyrich, Alexandra" w:date="2018-06-04T16:00:00Z">
        <w:r w:rsidR="00DF2487">
          <w:rPr>
            <w:rFonts w:ascii="Times New Roman" w:hAnsi="Times New Roman"/>
            <w:color w:val="000000"/>
          </w:rPr>
          <w:t>-</w:t>
        </w:r>
      </w:ins>
      <w:del w:id="1411" w:author="Weyrich, Alexandra" w:date="2018-06-04T16:00:00Z">
        <w:r w:rsidDel="00DF2487">
          <w:rPr>
            <w:rFonts w:ascii="Times New Roman" w:hAnsi="Times New Roman"/>
            <w:color w:val="000000"/>
          </w:rPr>
          <w:delText xml:space="preserve"> </w:delText>
        </w:r>
      </w:del>
      <w:r>
        <w:rPr>
          <w:rFonts w:ascii="Times New Roman" w:hAnsi="Times New Roman"/>
          <w:color w:val="000000"/>
        </w:rPr>
        <w:t xml:space="preserve">template control sample and negative controls. </w:t>
      </w:r>
    </w:p>
    <w:p w14:paraId="0A51BBDB" w14:textId="77777777" w:rsidR="007D75FA" w:rsidRDefault="00132A20" w:rsidP="00ED6157">
      <w:pPr>
        <w:spacing w:line="360" w:lineRule="auto"/>
        <w:jc w:val="both"/>
        <w:rPr>
          <w:rFonts w:hint="eastAsia"/>
        </w:rPr>
      </w:pPr>
      <w:r>
        <w:rPr>
          <w:rFonts w:ascii="Times New Roman" w:hAnsi="Times New Roman"/>
          <w:color w:val="000000"/>
        </w:rPr>
        <w:t>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w:t>
      </w:r>
      <w:proofErr w:type="gramStart"/>
      <w:r>
        <w:rPr>
          <w:rFonts w:ascii="Times New Roman" w:hAnsi="Times New Roman"/>
          <w:color w:val="000000"/>
        </w:rPr>
        <w:t>Cq</w:t>
      </w:r>
      <w:proofErr w:type="gramEnd"/>
      <w:r>
        <w:rPr>
          <w:rFonts w:ascii="Times New Roman" w:hAnsi="Times New Roman"/>
          <w:color w:val="000000"/>
        </w:rPr>
        <w:t xml:space="preserve">) was determined by the amplification plot in CFX96-Bio-Rad software. Finally, a melting curve was generated to confirm the specificity of the reaction by adding a cycle of 65.0°C to 95.0°C in 0.5°C increments. </w:t>
      </w:r>
    </w:p>
    <w:p w14:paraId="7CA06F89" w14:textId="77777777" w:rsidR="007D75FA" w:rsidRDefault="007D75FA" w:rsidP="00ED6157">
      <w:pPr>
        <w:spacing w:line="360" w:lineRule="auto"/>
        <w:jc w:val="both"/>
        <w:rPr>
          <w:rFonts w:ascii="Times New Roman" w:hAnsi="Times New Roman"/>
          <w:color w:val="000000"/>
        </w:rPr>
      </w:pPr>
    </w:p>
    <w:p w14:paraId="31E3D6B4" w14:textId="7B8B3B66" w:rsidR="007D75FA" w:rsidRDefault="00132A20" w:rsidP="00EB4ED8">
      <w:pPr>
        <w:tabs>
          <w:tab w:val="left" w:pos="4396"/>
        </w:tabs>
        <w:spacing w:line="360" w:lineRule="auto"/>
        <w:jc w:val="both"/>
        <w:rPr>
          <w:rFonts w:hint="eastAsia"/>
        </w:rPr>
      </w:pPr>
      <w:r>
        <w:rPr>
          <w:rFonts w:ascii="Times New Roman" w:hAnsi="Times New Roman"/>
          <w:color w:val="000000"/>
        </w:rPr>
        <w:t xml:space="preserve">Accurate normalization </w:t>
      </w:r>
      <w:ins w:id="1412" w:author="Weyrich, Alexandra" w:date="2018-06-04T16:14:00Z">
        <w:r w:rsidR="00A26A66">
          <w:rPr>
            <w:rFonts w:ascii="Times New Roman" w:hAnsi="Times New Roman"/>
            <w:color w:val="000000"/>
          </w:rPr>
          <w:t xml:space="preserve">with a set of most stably expressed reference genes </w:t>
        </w:r>
      </w:ins>
      <w:ins w:id="1413" w:author="Weyrich, Alexandra" w:date="2018-06-04T16:15:00Z">
        <w:r w:rsidR="00A26A66">
          <w:rPr>
            <w:rFonts w:ascii="Times New Roman" w:hAnsi="Times New Roman"/>
            <w:color w:val="000000"/>
          </w:rPr>
          <w:t>which are often</w:t>
        </w:r>
      </w:ins>
      <w:ins w:id="1414" w:author="Weyrich, Alexandra" w:date="2018-06-04T16:16:00Z">
        <w:r w:rsidR="00A26A66">
          <w:rPr>
            <w:rFonts w:ascii="Times New Roman" w:hAnsi="Times New Roman"/>
            <w:color w:val="000000"/>
          </w:rPr>
          <w:t xml:space="preserve"> specific for</w:t>
        </w:r>
      </w:ins>
      <w:ins w:id="1415" w:author="Weyrich, Alexandra" w:date="2018-06-04T16:15:00Z">
        <w:r w:rsidR="00A26A66">
          <w:rPr>
            <w:rFonts w:ascii="Times New Roman" w:hAnsi="Times New Roman"/>
            <w:color w:val="000000"/>
          </w:rPr>
          <w:t xml:space="preserve"> tissue and experimental </w:t>
        </w:r>
      </w:ins>
      <w:ins w:id="1416" w:author="Weyrich, Alexandra" w:date="2018-06-04T16:21:00Z">
        <w:r w:rsidR="00AA2DAF">
          <w:rPr>
            <w:rFonts w:ascii="Times New Roman" w:hAnsi="Times New Roman"/>
            <w:color w:val="000000"/>
          </w:rPr>
          <w:t>conditions</w:t>
        </w:r>
      </w:ins>
      <w:ins w:id="1417" w:author="Weyrich, Alexandra" w:date="2018-06-04T16:15:00Z">
        <w:r w:rsidR="00A26A66" w:rsidDel="00A26A66">
          <w:rPr>
            <w:rFonts w:ascii="Times New Roman" w:hAnsi="Times New Roman"/>
            <w:color w:val="000000"/>
          </w:rPr>
          <w:t xml:space="preserve"> </w:t>
        </w:r>
      </w:ins>
      <w:del w:id="1418" w:author="Weyrich, Alexandra" w:date="2018-06-04T16:14:00Z">
        <w:r w:rsidDel="00A26A66">
          <w:rPr>
            <w:rFonts w:ascii="Times New Roman" w:hAnsi="Times New Roman"/>
            <w:color w:val="000000"/>
          </w:rPr>
          <w:delText xml:space="preserve">of gene expression </w:delText>
        </w:r>
      </w:del>
      <w:r>
        <w:rPr>
          <w:rFonts w:ascii="Times New Roman" w:hAnsi="Times New Roman"/>
          <w:color w:val="000000"/>
        </w:rPr>
        <w:t>is essential for the production of reliable data in RT-PCR experiments</w:t>
      </w:r>
      <w:ins w:id="1419" w:author="Weyrich, Alexandra" w:date="2018-06-04T16:21:00Z">
        <w:r w:rsidR="00AA2DAF">
          <w:rPr>
            <w:rFonts w:ascii="Times New Roman" w:hAnsi="Times New Roman"/>
            <w:color w:val="000000"/>
          </w:rPr>
          <w:t xml:space="preserve"> (Axtner et al. 2009; Weyrich et al. 2010)</w:t>
        </w:r>
      </w:ins>
      <w:ins w:id="1420" w:author="Weyrich, Alexandra" w:date="2018-06-04T16:16:00Z">
        <w:r w:rsidR="00A26A66">
          <w:rPr>
            <w:rFonts w:ascii="Times New Roman" w:hAnsi="Times New Roman"/>
            <w:color w:val="000000"/>
          </w:rPr>
          <w:t xml:space="preserve">. </w:t>
        </w:r>
      </w:ins>
      <w:del w:id="1421" w:author="Weyrich, Alexandra" w:date="2018-06-04T16:16:00Z">
        <w:r w:rsidDel="00A26A66">
          <w:rPr>
            <w:rFonts w:ascii="Times New Roman" w:hAnsi="Times New Roman"/>
            <w:color w:val="000000"/>
          </w:rPr>
          <w:delText xml:space="preserve">, with the </w:delText>
        </w:r>
      </w:del>
      <w:del w:id="1422" w:author="Weyrich, Alexandra" w:date="2018-06-04T16:04:00Z">
        <w:r w:rsidDel="00EB4ED8">
          <w:rPr>
            <w:rFonts w:ascii="Times New Roman" w:hAnsi="Times New Roman"/>
            <w:color w:val="000000"/>
          </w:rPr>
          <w:delText xml:space="preserve">optimal </w:delText>
        </w:r>
      </w:del>
      <w:del w:id="1423" w:author="Weyrich, Alexandra" w:date="2018-06-04T16:16:00Z">
        <w:r w:rsidDel="00A26A66">
          <w:rPr>
            <w:rFonts w:ascii="Times New Roman" w:hAnsi="Times New Roman"/>
            <w:color w:val="000000"/>
          </w:rPr>
          <w:delText xml:space="preserve">reference genes </w:delText>
        </w:r>
      </w:del>
      <w:del w:id="1424" w:author="Weyrich, Alexandra" w:date="2018-06-04T16:04:00Z">
        <w:r w:rsidDel="00EB4ED8">
          <w:rPr>
            <w:rFonts w:ascii="Times New Roman" w:hAnsi="Times New Roman"/>
            <w:color w:val="000000"/>
          </w:rPr>
          <w:delText xml:space="preserve">being </w:delText>
        </w:r>
      </w:del>
      <w:del w:id="1425" w:author="Weyrich, Alexandra" w:date="2018-06-04T16:15:00Z">
        <w:r w:rsidDel="00A26A66">
          <w:rPr>
            <w:rFonts w:ascii="Times New Roman" w:hAnsi="Times New Roman"/>
            <w:color w:val="000000"/>
          </w:rPr>
          <w:delText>specific to a particular set of experimental conditions</w:delText>
        </w:r>
      </w:del>
      <w:r>
        <w:rPr>
          <w:rFonts w:ascii="Times New Roman" w:hAnsi="Times New Roman"/>
          <w:color w:val="000000"/>
        </w:rPr>
        <w:t xml:space="preserve">. To select the most </w:t>
      </w:r>
      <w:del w:id="1426" w:author="Weyrich, Alexandra" w:date="2018-06-04T16:06:00Z">
        <w:r w:rsidDel="00EB4ED8">
          <w:rPr>
            <w:rFonts w:ascii="Times New Roman" w:hAnsi="Times New Roman"/>
            <w:color w:val="000000"/>
          </w:rPr>
          <w:delText xml:space="preserve">appropriate </w:delText>
        </w:r>
      </w:del>
      <w:ins w:id="1427" w:author="Weyrich, Alexandra" w:date="2018-06-04T16:06:00Z">
        <w:r w:rsidR="00EB4ED8">
          <w:rPr>
            <w:rFonts w:ascii="Times New Roman" w:hAnsi="Times New Roman"/>
            <w:color w:val="000000"/>
          </w:rPr>
          <w:t xml:space="preserve">stable </w:t>
        </w:r>
      </w:ins>
      <w:r>
        <w:rPr>
          <w:rFonts w:ascii="Times New Roman" w:hAnsi="Times New Roman"/>
          <w:color w:val="000000"/>
        </w:rPr>
        <w:t xml:space="preserve">reference genes for </w:t>
      </w:r>
      <w:ins w:id="1428" w:author="Weyrich, Alexandra" w:date="2018-06-04T16:06:00Z">
        <w:r w:rsidR="00EB4ED8">
          <w:rPr>
            <w:rFonts w:ascii="Times New Roman" w:hAnsi="Times New Roman"/>
            <w:color w:val="000000"/>
          </w:rPr>
          <w:t xml:space="preserve">relative-quantification of genes of </w:t>
        </w:r>
      </w:ins>
      <w:ins w:id="1429" w:author="Weyrich, Alexandra" w:date="2018-06-04T16:16:00Z">
        <w:r w:rsidR="00A26A66">
          <w:rPr>
            <w:rFonts w:ascii="Times New Roman" w:hAnsi="Times New Roman"/>
            <w:color w:val="000000"/>
          </w:rPr>
          <w:t>interest</w:t>
        </w:r>
      </w:ins>
      <w:del w:id="1430" w:author="Weyrich, Alexandra" w:date="2018-06-04T16:06:00Z">
        <w:r w:rsidDel="00EB4ED8">
          <w:rPr>
            <w:rFonts w:ascii="Times New Roman" w:hAnsi="Times New Roman"/>
            <w:color w:val="000000"/>
          </w:rPr>
          <w:delText>normalization</w:delText>
        </w:r>
      </w:del>
      <w:r>
        <w:rPr>
          <w:rFonts w:ascii="Times New Roman" w:hAnsi="Times New Roman"/>
          <w:color w:val="000000"/>
        </w:rPr>
        <w:t xml:space="preserve">, we </w:t>
      </w:r>
      <w:del w:id="1431" w:author="Weyrich, Alexandra" w:date="2018-06-04T16:04:00Z">
        <w:r w:rsidDel="00EB4ED8">
          <w:rPr>
            <w:rFonts w:ascii="Times New Roman" w:hAnsi="Times New Roman"/>
            <w:color w:val="000000"/>
          </w:rPr>
          <w:delText xml:space="preserve">performed </w:delText>
        </w:r>
      </w:del>
      <w:del w:id="1432" w:author="Weyrich, Alexandra" w:date="2018-06-04T16:05:00Z">
        <w:r w:rsidDel="00EB4ED8">
          <w:rPr>
            <w:rFonts w:ascii="Times New Roman" w:hAnsi="Times New Roman"/>
            <w:color w:val="000000"/>
          </w:rPr>
          <w:delText>a</w:delText>
        </w:r>
      </w:del>
      <w:del w:id="1433" w:author="Weyrich, Alexandra" w:date="2018-06-04T16:13:00Z">
        <w:r w:rsidDel="00A26A66">
          <w:rPr>
            <w:rFonts w:ascii="Times New Roman" w:hAnsi="Times New Roman"/>
            <w:color w:val="000000"/>
          </w:rPr>
          <w:delText xml:space="preserve"> geNorm </w:delText>
        </w:r>
      </w:del>
      <w:del w:id="1434" w:author="Weyrich, Alexandra" w:date="2018-06-04T16:05:00Z">
        <w:r w:rsidDel="00EB4ED8">
          <w:rPr>
            <w:rFonts w:ascii="Times New Roman" w:hAnsi="Times New Roman"/>
            <w:color w:val="000000"/>
          </w:rPr>
          <w:delText>analysis</w:delText>
        </w:r>
      </w:del>
      <w:del w:id="1435" w:author="Weyrich, Alexandra" w:date="2018-06-04T16:06:00Z">
        <w:r w:rsidDel="00EB4ED8">
          <w:rPr>
            <w:rFonts w:ascii="Times New Roman" w:hAnsi="Times New Roman"/>
            <w:color w:val="000000"/>
          </w:rPr>
          <w:delText xml:space="preserve"> and </w:delText>
        </w:r>
      </w:del>
      <w:r>
        <w:rPr>
          <w:rFonts w:ascii="Times New Roman" w:hAnsi="Times New Roman"/>
        </w:rPr>
        <w:t>tested four</w:t>
      </w:r>
      <w:ins w:id="1436" w:author="Weyrich, Alexandra" w:date="2018-06-04T16:17:00Z">
        <w:r w:rsidR="00A26A66">
          <w:rPr>
            <w:rFonts w:ascii="Times New Roman" w:hAnsi="Times New Roman"/>
          </w:rPr>
          <w:t xml:space="preserve"> previously </w:t>
        </w:r>
      </w:ins>
      <w:del w:id="1437" w:author="Weyrich, Alexandra" w:date="2018-06-04T16:17:00Z">
        <w:r w:rsidDel="00A26A66">
          <w:rPr>
            <w:rFonts w:ascii="Times New Roman" w:hAnsi="Times New Roman"/>
          </w:rPr>
          <w:delText xml:space="preserve"> </w:delText>
        </w:r>
      </w:del>
      <w:ins w:id="1438" w:author="Weyrich, Alexandra" w:date="2018-06-04T16:17:00Z">
        <w:r w:rsidR="00A26A66">
          <w:rPr>
            <w:rFonts w:ascii="Times New Roman" w:hAnsi="Times New Roman"/>
          </w:rPr>
          <w:t xml:space="preserve">-described </w:t>
        </w:r>
      </w:ins>
      <w:r>
        <w:rPr>
          <w:rFonts w:ascii="Times New Roman" w:hAnsi="Times New Roman"/>
          <w:color w:val="000000"/>
        </w:rPr>
        <w:t xml:space="preserve">candidate </w:t>
      </w:r>
      <w:r>
        <w:rPr>
          <w:rFonts w:ascii="Times New Roman" w:hAnsi="Times New Roman"/>
        </w:rPr>
        <w:t>genes</w:t>
      </w:r>
      <w:ins w:id="1439" w:author="Weyrich, Alexandra" w:date="2018-06-04T16:10:00Z">
        <w:r w:rsidR="00A26A66">
          <w:rPr>
            <w:rFonts w:ascii="Times New Roman" w:hAnsi="Times New Roman"/>
          </w:rPr>
          <w:t xml:space="preserve">: </w:t>
        </w:r>
      </w:ins>
      <w:r>
        <w:rPr>
          <w:rFonts w:ascii="Times New Roman" w:hAnsi="Times New Roman"/>
        </w:rPr>
        <w:t xml:space="preserve"> </w:t>
      </w:r>
      <w:del w:id="1440" w:author="Weyrich, Alexandra" w:date="2018-06-04T16:10:00Z">
        <w:r w:rsidDel="00A26A66">
          <w:rPr>
            <w:rFonts w:ascii="Times New Roman" w:hAnsi="Times New Roman"/>
          </w:rPr>
          <w:delText xml:space="preserve">among frequently </w:delText>
        </w:r>
        <w:r w:rsidDel="00A26A66">
          <w:rPr>
            <w:rFonts w:ascii="Times New Roman" w:hAnsi="Times New Roman"/>
            <w:color w:val="000000"/>
          </w:rPr>
          <w:delText xml:space="preserve">described </w:delText>
        </w:r>
        <w:r w:rsidDel="00A26A66">
          <w:rPr>
            <w:rFonts w:ascii="Times New Roman" w:hAnsi="Times New Roman"/>
          </w:rPr>
          <w:delText xml:space="preserve">genes </w:delText>
        </w:r>
      </w:del>
      <w:del w:id="1441" w:author="Weyrich, Alexandra" w:date="2018-06-04T16:09:00Z">
        <w:r w:rsidDel="00EB4ED8">
          <w:rPr>
            <w:rFonts w:ascii="Times New Roman" w:hAnsi="Times New Roman"/>
          </w:rPr>
          <w:delText xml:space="preserve">in the literature </w:delText>
        </w:r>
      </w:del>
      <w:del w:id="1442" w:author="Weyrich, Alexandra" w:date="2018-06-04T16:10:00Z">
        <w:r w:rsidDel="00A26A66">
          <w:rPr>
            <w:rFonts w:ascii="Times New Roman" w:hAnsi="Times New Roman"/>
          </w:rPr>
          <w:delText>(</w:delText>
        </w:r>
      </w:del>
      <w:ins w:id="1443" w:author="Weyrich, Alexandra" w:date="2018-06-04T16:07:00Z">
        <w:r w:rsidR="00EB4ED8">
          <w:rPr>
            <w:rFonts w:ascii="Times New Roman" w:hAnsi="Times New Roman"/>
            <w:i/>
            <w:iCs/>
          </w:rPr>
          <w:t>G</w:t>
        </w:r>
      </w:ins>
      <w:del w:id="1444" w:author="Weyrich, Alexandra" w:date="2018-06-04T16:07:00Z">
        <w:r w:rsidDel="00EB4ED8">
          <w:rPr>
            <w:rFonts w:ascii="Times New Roman" w:hAnsi="Times New Roman"/>
            <w:i/>
            <w:iCs/>
          </w:rPr>
          <w:delText>g</w:delText>
        </w:r>
      </w:del>
      <w:r>
        <w:rPr>
          <w:rFonts w:ascii="Times New Roman" w:hAnsi="Times New Roman"/>
          <w:i/>
          <w:iCs/>
        </w:rPr>
        <w:t>abdh</w:t>
      </w:r>
      <w:r>
        <w:rPr>
          <w:rFonts w:ascii="Times New Roman" w:hAnsi="Times New Roman"/>
        </w:rPr>
        <w:t xml:space="preserve">6, </w:t>
      </w:r>
      <w:del w:id="1445" w:author="Weyrich, Alexandra" w:date="2018-06-04T16:07:00Z">
        <w:r w:rsidDel="00EB4ED8">
          <w:rPr>
            <w:rFonts w:ascii="Times New Roman" w:hAnsi="Times New Roman"/>
            <w:i/>
            <w:iCs/>
          </w:rPr>
          <w:delText>c</w:delText>
        </w:r>
      </w:del>
      <w:ins w:id="1446" w:author="Weyrich, Alexandra" w:date="2018-06-04T16:07:00Z">
        <w:r w:rsidR="00EB4ED8">
          <w:rPr>
            <w:rFonts w:ascii="Times New Roman" w:hAnsi="Times New Roman"/>
            <w:i/>
            <w:iCs/>
          </w:rPr>
          <w:t>C</w:t>
        </w:r>
      </w:ins>
      <w:r>
        <w:rPr>
          <w:rFonts w:ascii="Times New Roman" w:hAnsi="Times New Roman"/>
          <w:i/>
          <w:iCs/>
        </w:rPr>
        <w:t>dc42</w:t>
      </w:r>
      <w:r>
        <w:rPr>
          <w:rFonts w:ascii="Times New Roman" w:hAnsi="Times New Roman"/>
        </w:rPr>
        <w:t xml:space="preserve">, </w:t>
      </w:r>
      <w:ins w:id="1447" w:author="Weyrich, Alexandra" w:date="2018-06-04T16:07:00Z">
        <w:r w:rsidR="00EB4ED8">
          <w:rPr>
            <w:rFonts w:ascii="Times New Roman" w:hAnsi="Times New Roman"/>
            <w:i/>
            <w:iCs/>
          </w:rPr>
          <w:t>P</w:t>
        </w:r>
      </w:ins>
      <w:del w:id="1448" w:author="Weyrich, Alexandra" w:date="2018-06-04T16:07:00Z">
        <w:r w:rsidDel="00EB4ED8">
          <w:rPr>
            <w:rFonts w:ascii="Times New Roman" w:hAnsi="Times New Roman"/>
            <w:i/>
            <w:iCs/>
          </w:rPr>
          <w:delText>p</w:delText>
        </w:r>
      </w:del>
      <w:r>
        <w:rPr>
          <w:rFonts w:ascii="Times New Roman" w:hAnsi="Times New Roman"/>
          <w:i/>
          <w:iCs/>
        </w:rPr>
        <w:t>pia</w:t>
      </w:r>
      <w:ins w:id="1449" w:author="Weyrich, Alexandra" w:date="2018-06-04T16:10:00Z">
        <w:r w:rsidR="00A26A66">
          <w:rPr>
            <w:rFonts w:ascii="Times New Roman" w:hAnsi="Times New Roman"/>
            <w:i/>
            <w:iCs/>
          </w:rPr>
          <w:t xml:space="preserve"> and</w:t>
        </w:r>
      </w:ins>
      <w:del w:id="1450" w:author="Weyrich, Alexandra" w:date="2018-06-04T16:11:00Z">
        <w:r w:rsidDel="00A26A66">
          <w:rPr>
            <w:rFonts w:ascii="Times New Roman" w:hAnsi="Times New Roman"/>
          </w:rPr>
          <w:delText>,</w:delText>
        </w:r>
      </w:del>
      <w:r>
        <w:rPr>
          <w:rFonts w:ascii="Times New Roman" w:hAnsi="Times New Roman"/>
        </w:rPr>
        <w:t xml:space="preserve"> </w:t>
      </w:r>
      <w:del w:id="1451" w:author="Weyrich, Alexandra" w:date="2018-06-04T16:07:00Z">
        <w:r w:rsidDel="00EB4ED8">
          <w:rPr>
            <w:rFonts w:ascii="Times New Roman" w:hAnsi="Times New Roman"/>
            <w:i/>
            <w:iCs/>
          </w:rPr>
          <w:delText>p</w:delText>
        </w:r>
      </w:del>
      <w:ins w:id="1452" w:author="Weyrich, Alexandra" w:date="2018-06-04T16:07:00Z">
        <w:r w:rsidR="00EB4ED8">
          <w:rPr>
            <w:rFonts w:ascii="Times New Roman" w:hAnsi="Times New Roman"/>
            <w:i/>
            <w:iCs/>
          </w:rPr>
          <w:t>P</w:t>
        </w:r>
      </w:ins>
      <w:r>
        <w:rPr>
          <w:rFonts w:ascii="Times New Roman" w:hAnsi="Times New Roman"/>
          <w:i/>
          <w:iCs/>
        </w:rPr>
        <w:t>pip</w:t>
      </w:r>
      <w:del w:id="1453" w:author="Weyrich, Alexandra" w:date="2018-06-04T16:11:00Z">
        <w:r w:rsidDel="00A26A66">
          <w:rPr>
            <w:rFonts w:ascii="Times New Roman" w:hAnsi="Times New Roman"/>
          </w:rPr>
          <w:delText>)</w:delText>
        </w:r>
      </w:del>
      <w:ins w:id="1454" w:author="Weyrich, Alexandra" w:date="2018-06-04T16:18:00Z">
        <w:r w:rsidR="00A26A66">
          <w:rPr>
            <w:rFonts w:ascii="Times New Roman" w:hAnsi="Times New Roman"/>
          </w:rPr>
          <w:t xml:space="preserve"> (add Reference)</w:t>
        </w:r>
        <w:r w:rsidR="00A26A66">
          <w:rPr>
            <w:rFonts w:ascii="Times New Roman" w:hAnsi="Times New Roman"/>
            <w:color w:val="000000"/>
          </w:rPr>
          <w:t>,</w:t>
        </w:r>
      </w:ins>
      <w:del w:id="1455" w:author="Weyrich, Alexandra" w:date="2018-06-04T16:18:00Z">
        <w:r w:rsidDel="00A26A66">
          <w:rPr>
            <w:rFonts w:ascii="Times New Roman" w:hAnsi="Times New Roman"/>
            <w:color w:val="000000"/>
          </w:rPr>
          <w:delText>.</w:delText>
        </w:r>
      </w:del>
      <w:del w:id="1456" w:author="Weyrich, Alexandra" w:date="2018-06-04T16:09:00Z">
        <w:r w:rsidDel="00EB4ED8">
          <w:rPr>
            <w:rFonts w:ascii="Times New Roman" w:hAnsi="Times New Roman"/>
            <w:color w:val="000000"/>
          </w:rPr>
          <w:delText xml:space="preserve"> </w:delText>
        </w:r>
        <w:r w:rsidDel="00EB4ED8">
          <w:rPr>
            <w:rFonts w:ascii="Times New Roman" w:hAnsi="Times New Roman"/>
          </w:rPr>
          <w:delText>A total of four primer pairs for these four genes were</w:delText>
        </w:r>
      </w:del>
      <w:del w:id="1457" w:author="Weyrich, Alexandra" w:date="2018-06-04T16:11:00Z">
        <w:r w:rsidDel="00A26A66">
          <w:rPr>
            <w:rFonts w:ascii="Times New Roman" w:hAnsi="Times New Roman"/>
          </w:rPr>
          <w:delText xml:space="preserve"> evaluated</w:delText>
        </w:r>
      </w:del>
      <w:r>
        <w:rPr>
          <w:rFonts w:ascii="Times New Roman" w:hAnsi="Times New Roman"/>
        </w:rPr>
        <w:t xml:space="preserve"> using </w:t>
      </w:r>
      <w:del w:id="1458" w:author="Weyrich, Alexandra" w:date="2018-06-04T16:11:00Z">
        <w:r w:rsidDel="00A26A66">
          <w:rPr>
            <w:rFonts w:ascii="Times New Roman" w:hAnsi="Times New Roman"/>
          </w:rPr>
          <w:delText xml:space="preserve">cDNAs </w:delText>
        </w:r>
      </w:del>
      <w:del w:id="1459" w:author="Weyrich, Alexandra" w:date="2018-06-04T16:08:00Z">
        <w:r w:rsidDel="00EB4ED8">
          <w:rPr>
            <w:rFonts w:ascii="Times New Roman" w:hAnsi="Times New Roman"/>
          </w:rPr>
          <w:delText xml:space="preserve">synthesized </w:delText>
        </w:r>
      </w:del>
      <w:del w:id="1460" w:author="Weyrich, Alexandra" w:date="2018-06-04T16:09:00Z">
        <w:r w:rsidDel="00EB4ED8">
          <w:rPr>
            <w:rFonts w:ascii="Times New Roman" w:hAnsi="Times New Roman"/>
          </w:rPr>
          <w:delText>from</w:delText>
        </w:r>
      </w:del>
      <w:r>
        <w:rPr>
          <w:rFonts w:ascii="Times New Roman" w:hAnsi="Times New Roman"/>
        </w:rPr>
        <w:t xml:space="preserve"> 16 </w:t>
      </w:r>
      <w:ins w:id="1461" w:author="Weyrich, Alexandra" w:date="2018-06-04T16:11:00Z">
        <w:r w:rsidR="00A26A66">
          <w:rPr>
            <w:rFonts w:ascii="Times New Roman" w:hAnsi="Times New Roman"/>
            <w:color w:val="000000"/>
          </w:rPr>
          <w:t>randomly selected</w:t>
        </w:r>
        <w:r w:rsidR="00A26A66" w:rsidDel="00EB4ED8">
          <w:rPr>
            <w:rFonts w:ascii="Times New Roman" w:hAnsi="Times New Roman"/>
          </w:rPr>
          <w:t xml:space="preserve"> </w:t>
        </w:r>
        <w:r w:rsidR="00A26A66">
          <w:rPr>
            <w:rFonts w:ascii="Times New Roman" w:hAnsi="Times New Roman"/>
          </w:rPr>
          <w:t xml:space="preserve">cDNAs </w:t>
        </w:r>
      </w:ins>
      <w:ins w:id="1462" w:author="Weyrich, Alexandra" w:date="2018-06-04T16:12:00Z">
        <w:r w:rsidR="00A26A66">
          <w:rPr>
            <w:rFonts w:ascii="Times New Roman" w:hAnsi="Times New Roman"/>
          </w:rPr>
          <w:t xml:space="preserve">from </w:t>
        </w:r>
      </w:ins>
      <w:ins w:id="1463" w:author="Weyrich, Alexandra" w:date="2018-06-04T16:11:00Z">
        <w:r w:rsidR="00A26A66">
          <w:rPr>
            <w:rFonts w:ascii="Times New Roman" w:hAnsi="Times New Roman"/>
          </w:rPr>
          <w:t xml:space="preserve">spleen </w:t>
        </w:r>
      </w:ins>
      <w:del w:id="1464" w:author="Weyrich, Alexandra" w:date="2018-06-04T16:08:00Z">
        <w:r w:rsidDel="00EB4ED8">
          <w:rPr>
            <w:rFonts w:ascii="Times New Roman" w:hAnsi="Times New Roman"/>
          </w:rPr>
          <w:delText xml:space="preserve">tissue </w:delText>
        </w:r>
      </w:del>
      <w:r>
        <w:rPr>
          <w:rFonts w:ascii="Times New Roman" w:hAnsi="Times New Roman"/>
        </w:rPr>
        <w:t>samples</w:t>
      </w:r>
      <w:del w:id="1465" w:author="Weyrich, Alexandra" w:date="2018-06-04T16:11:00Z">
        <w:r w:rsidDel="00A26A66">
          <w:rPr>
            <w:rFonts w:ascii="Times New Roman" w:hAnsi="Times New Roman"/>
          </w:rPr>
          <w:delText xml:space="preserve"> </w:delText>
        </w:r>
        <w:r w:rsidDel="00A26A66">
          <w:rPr>
            <w:rFonts w:ascii="Times New Roman" w:hAnsi="Times New Roman"/>
            <w:color w:val="000000"/>
          </w:rPr>
          <w:delText>randomly selected</w:delText>
        </w:r>
      </w:del>
      <w:r>
        <w:rPr>
          <w:rFonts w:ascii="Times New Roman" w:hAnsi="Times New Roman"/>
          <w:color w:val="000000"/>
        </w:rPr>
        <w:t xml:space="preserve">. Analysis of the gene stability measure was performed using qbase+ (Biogazelle) </w:t>
      </w:r>
      <w:ins w:id="1466" w:author="Weyrich, Alexandra" w:date="2018-06-04T16:19:00Z">
        <w:r w:rsidR="00A26A66">
          <w:rPr>
            <w:rFonts w:ascii="Times New Roman" w:hAnsi="Times New Roman"/>
            <w:color w:val="000000"/>
          </w:rPr>
          <w:t xml:space="preserve">implemented </w:t>
        </w:r>
      </w:ins>
      <w:r>
        <w:rPr>
          <w:rFonts w:ascii="Times New Roman" w:hAnsi="Times New Roman"/>
          <w:color w:val="000000"/>
        </w:rPr>
        <w:t xml:space="preserve">in </w:t>
      </w:r>
      <w:ins w:id="1467" w:author="Weyrich, Alexandra" w:date="2018-06-04T16:19:00Z">
        <w:r w:rsidR="00A26A66">
          <w:rPr>
            <w:rFonts w:ascii="Times New Roman" w:hAnsi="Times New Roman"/>
            <w:color w:val="000000"/>
          </w:rPr>
          <w:t xml:space="preserve">the </w:t>
        </w:r>
      </w:ins>
      <w:r>
        <w:rPr>
          <w:rFonts w:ascii="Times New Roman" w:hAnsi="Times New Roman"/>
          <w:color w:val="000000"/>
        </w:rPr>
        <w:t>Bio-Rad CFX96 Thermalcycler1000</w:t>
      </w:r>
      <w:del w:id="1468" w:author="Weyrich, Alexandra" w:date="2018-06-04T16:19:00Z">
        <w:r w:rsidDel="00A26A66">
          <w:rPr>
            <w:rFonts w:ascii="Times New Roman" w:hAnsi="Times New Roman"/>
            <w:color w:val="000000"/>
          </w:rPr>
          <w:delText xml:space="preserve"> system</w:delText>
        </w:r>
      </w:del>
      <w:r>
        <w:rPr>
          <w:rFonts w:ascii="Times New Roman" w:hAnsi="Times New Roman"/>
          <w:color w:val="000000"/>
        </w:rPr>
        <w:t xml:space="preserve">, </w:t>
      </w:r>
      <w:ins w:id="1469" w:author="Weyrich, Alexandra" w:date="2018-06-04T16:19:00Z">
        <w:r w:rsidR="00A26A66">
          <w:rPr>
            <w:rFonts w:ascii="Times New Roman" w:hAnsi="Times New Roman"/>
            <w:color w:val="000000"/>
          </w:rPr>
          <w:t>resulted</w:t>
        </w:r>
      </w:ins>
      <w:del w:id="1470" w:author="Weyrich, Alexandra" w:date="2018-06-04T16:19:00Z">
        <w:r w:rsidDel="00A26A66">
          <w:rPr>
            <w:rFonts w:ascii="Times New Roman" w:hAnsi="Times New Roman"/>
            <w:color w:val="000000"/>
          </w:rPr>
          <w:delText>which identified</w:delText>
        </w:r>
      </w:del>
      <w:r>
        <w:rPr>
          <w:rFonts w:ascii="Times New Roman" w:hAnsi="Times New Roman"/>
          <w:color w:val="000000"/>
        </w:rPr>
        <w:t xml:space="preserve"> </w:t>
      </w:r>
      <w:del w:id="1471" w:author="Weyrich, Alexandra" w:date="2018-06-04T16:12:00Z">
        <w:r w:rsidDel="00A26A66">
          <w:rPr>
            <w:rFonts w:ascii="Times New Roman" w:hAnsi="Times New Roman"/>
            <w:i/>
            <w:iCs/>
            <w:color w:val="000000"/>
          </w:rPr>
          <w:delText>cdc42</w:delText>
        </w:r>
      </w:del>
      <w:ins w:id="1472" w:author="Weyrich, Alexandra" w:date="2018-06-04T16:20:00Z">
        <w:r w:rsidR="00A26A66">
          <w:rPr>
            <w:rFonts w:ascii="Times New Roman" w:hAnsi="Times New Roman"/>
            <w:i/>
            <w:iCs/>
            <w:color w:val="000000"/>
          </w:rPr>
          <w:t xml:space="preserve"> in </w:t>
        </w:r>
      </w:ins>
      <w:ins w:id="1473" w:author="Weyrich, Alexandra" w:date="2018-06-04T16:12:00Z">
        <w:r w:rsidR="00A26A66">
          <w:rPr>
            <w:rFonts w:ascii="Times New Roman" w:hAnsi="Times New Roman"/>
            <w:i/>
            <w:iCs/>
            <w:color w:val="000000"/>
          </w:rPr>
          <w:t>Cdc42</w:t>
        </w:r>
      </w:ins>
      <w:r>
        <w:rPr>
          <w:rFonts w:ascii="Times New Roman" w:hAnsi="Times New Roman"/>
          <w:color w:val="000000"/>
        </w:rPr>
        <w:t xml:space="preserve">, </w:t>
      </w:r>
      <w:del w:id="1474" w:author="Weyrich, Alexandra" w:date="2018-06-04T16:12:00Z">
        <w:r w:rsidDel="00A26A66">
          <w:rPr>
            <w:rFonts w:ascii="Times New Roman" w:hAnsi="Times New Roman"/>
            <w:i/>
            <w:iCs/>
            <w:color w:val="000000"/>
          </w:rPr>
          <w:delText xml:space="preserve">ppia </w:delText>
        </w:r>
      </w:del>
      <w:ins w:id="1475" w:author="Weyrich, Alexandra" w:date="2018-06-04T16:12:00Z">
        <w:r w:rsidR="00A26A66">
          <w:rPr>
            <w:rFonts w:ascii="Times New Roman" w:hAnsi="Times New Roman"/>
            <w:i/>
            <w:iCs/>
            <w:color w:val="000000"/>
          </w:rPr>
          <w:t xml:space="preserve">Ppia </w:t>
        </w:r>
      </w:ins>
      <w:r>
        <w:rPr>
          <w:rFonts w:ascii="Times New Roman" w:hAnsi="Times New Roman"/>
          <w:color w:val="000000"/>
        </w:rPr>
        <w:t xml:space="preserve">and </w:t>
      </w:r>
      <w:del w:id="1476" w:author="Weyrich, Alexandra" w:date="2018-06-04T16:12:00Z">
        <w:r w:rsidDel="00A26A66">
          <w:rPr>
            <w:rFonts w:ascii="Times New Roman" w:hAnsi="Times New Roman"/>
            <w:i/>
            <w:iCs/>
            <w:color w:val="000000"/>
          </w:rPr>
          <w:delText xml:space="preserve">ppip </w:delText>
        </w:r>
      </w:del>
      <w:ins w:id="1477" w:author="Weyrich, Alexandra" w:date="2018-06-04T16:12:00Z">
        <w:r w:rsidR="00A26A66">
          <w:rPr>
            <w:rFonts w:ascii="Times New Roman" w:hAnsi="Times New Roman"/>
            <w:i/>
            <w:iCs/>
            <w:color w:val="000000"/>
          </w:rPr>
          <w:t xml:space="preserve">Ppip </w:t>
        </w:r>
      </w:ins>
      <w:r>
        <w:rPr>
          <w:rFonts w:ascii="Times New Roman" w:hAnsi="Times New Roman"/>
          <w:color w:val="000000"/>
        </w:rPr>
        <w:t xml:space="preserve">as the most stable reference genes for this study. For </w:t>
      </w:r>
      <w:ins w:id="1478" w:author="Weyrich, Alexandra" w:date="2018-06-04T16:20:00Z">
        <w:r w:rsidR="00A26A66">
          <w:rPr>
            <w:rFonts w:ascii="Times New Roman" w:hAnsi="Times New Roman"/>
            <w:color w:val="000000"/>
          </w:rPr>
          <w:t>the</w:t>
        </w:r>
      </w:ins>
      <w:del w:id="1479" w:author="Weyrich, Alexandra" w:date="2018-06-04T16:20:00Z">
        <w:r w:rsidDel="00A26A66">
          <w:rPr>
            <w:rFonts w:ascii="Times New Roman" w:hAnsi="Times New Roman"/>
            <w:color w:val="000000"/>
          </w:rPr>
          <w:delText>all</w:delText>
        </w:r>
      </w:del>
      <w:r>
        <w:rPr>
          <w:rFonts w:ascii="Times New Roman" w:hAnsi="Times New Roman"/>
          <w:color w:val="000000"/>
        </w:rPr>
        <w:t xml:space="preserve"> three reference genes, normalization factors (NF) were calculated using the geometric mean of the corresponding expression values</w:t>
      </w:r>
      <w:ins w:id="1480" w:author="Weyrich, Alexandra" w:date="2018-06-04T16:20:00Z">
        <w:r w:rsidR="00A26A66">
          <w:rPr>
            <w:rFonts w:ascii="Times New Roman" w:hAnsi="Times New Roman"/>
            <w:color w:val="000000"/>
          </w:rPr>
          <w:t xml:space="preserve"> for all spleen cDNA</w:t>
        </w:r>
        <w:r w:rsidR="00AA2DAF">
          <w:rPr>
            <w:rFonts w:ascii="Times New Roman" w:hAnsi="Times New Roman"/>
            <w:color w:val="000000"/>
          </w:rPr>
          <w:t>s</w:t>
        </w:r>
      </w:ins>
      <w:r>
        <w:rPr>
          <w:rFonts w:ascii="Times New Roman" w:hAnsi="Times New Roman"/>
          <w:color w:val="000000"/>
        </w:rPr>
        <w:t xml:space="preserve"> (</w:t>
      </w:r>
      <w:del w:id="1481" w:author="Weyrich, Alexandra" w:date="2018-06-04T16:21:00Z">
        <w:r w:rsidDel="00AA2DAF">
          <w:rPr>
            <w:rFonts w:ascii="Times New Roman" w:hAnsi="Times New Roman"/>
            <w:color w:val="000000"/>
          </w:rPr>
          <w:delText xml:space="preserve">See </w:delText>
        </w:r>
      </w:del>
      <w:r>
        <w:rPr>
          <w:rFonts w:ascii="Times New Roman" w:hAnsi="Times New Roman"/>
          <w:color w:val="000000"/>
        </w:rPr>
        <w:t>Vandesompele et al. 2002).</w:t>
      </w:r>
    </w:p>
    <w:p w14:paraId="0CB07BA7" w14:textId="311567A8" w:rsidR="007D75FA" w:rsidRDefault="00132A20" w:rsidP="00ED6157">
      <w:pPr>
        <w:spacing w:line="360" w:lineRule="auto"/>
        <w:jc w:val="both"/>
        <w:rPr>
          <w:ins w:id="1482" w:author="Weyrich, Alexandra" w:date="2018-06-04T15:59:00Z"/>
          <w:rFonts w:ascii="Times New Roman" w:hAnsi="Times New Roman"/>
          <w:color w:val="000000"/>
        </w:rPr>
      </w:pPr>
      <w:r>
        <w:rPr>
          <w:rFonts w:ascii="Times New Roman" w:hAnsi="Times New Roman"/>
          <w:color w:val="000000"/>
        </w:rPr>
        <w:lastRenderedPageBreak/>
        <w:t>Relative expression values for each tested sample of each gene of interest were then calculated using the ∆Cq method, adjusted for the amplification efficiencies of each primer pair and standardized against the normalization factors (NF) of each sample</w:t>
      </w:r>
      <w:ins w:id="1483" w:author="Weyrich, Alexandra" w:date="2018-06-04T16:22:00Z">
        <w:r w:rsidR="00AA2DAF">
          <w:rPr>
            <w:rFonts w:ascii="Times New Roman" w:hAnsi="Times New Roman"/>
            <w:color w:val="000000"/>
          </w:rPr>
          <w:t xml:space="preserve"> (Ref. missing)</w:t>
        </w:r>
      </w:ins>
      <w:r>
        <w:rPr>
          <w:rFonts w:ascii="Times New Roman" w:hAnsi="Times New Roman"/>
          <w:color w:val="000000"/>
        </w:rPr>
        <w:t>.</w:t>
      </w:r>
    </w:p>
    <w:p w14:paraId="720DD49D" w14:textId="77777777" w:rsidR="00DF2487" w:rsidRDefault="00DF2487" w:rsidP="00ED6157">
      <w:pPr>
        <w:spacing w:line="360" w:lineRule="auto"/>
        <w:jc w:val="both"/>
        <w:rPr>
          <w:rFonts w:ascii="Times New Roman" w:hAnsi="Times New Roman"/>
        </w:rPr>
      </w:pPr>
    </w:p>
    <w:p w14:paraId="69847B59" w14:textId="77777777" w:rsidR="007D75FA" w:rsidRDefault="00132A20" w:rsidP="00ED6157">
      <w:pPr>
        <w:pStyle w:val="berschrift3"/>
        <w:spacing w:line="360" w:lineRule="auto"/>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14:paraId="1A7D02B1" w14:textId="34971A26" w:rsidR="007D75FA" w:rsidRDefault="00132A20" w:rsidP="00ED6157">
      <w:pPr>
        <w:pStyle w:val="Textkrper"/>
        <w:spacing w:line="360" w:lineRule="auto"/>
        <w:jc w:val="both"/>
        <w:rPr>
          <w:rFonts w:ascii="Times New Roman" w:hAnsi="Times New Roman"/>
        </w:rPr>
      </w:pPr>
      <w:r>
        <w:rPr>
          <w:rFonts w:ascii="Times New Roman" w:hAnsi="Times New Roman"/>
          <w:color w:val="000000"/>
        </w:rPr>
        <w:t xml:space="preserve">Formalin fixed samples from the mid-part of the caeca were </w:t>
      </w:r>
      <w:del w:id="1484" w:author="xx" w:date="2018-06-24T19:26:00Z">
        <w:r w:rsidDel="00D363D4">
          <w:rPr>
            <w:rFonts w:ascii="Times New Roman" w:hAnsi="Times New Roman"/>
            <w:color w:val="000000"/>
          </w:rPr>
          <w:delText>washed by water and dehydrated by Ethanol gradient concentration series. Then</w:delText>
        </w:r>
      </w:del>
      <w:ins w:id="1485" w:author="xx" w:date="2018-06-24T19:26:00Z">
        <w:r w:rsidR="00D363D4">
          <w:rPr>
            <w:rFonts w:ascii="Times New Roman" w:hAnsi="Times New Roman"/>
            <w:color w:val="000000"/>
          </w:rPr>
          <w:t>processed routinely,</w:t>
        </w:r>
      </w:ins>
      <w:r>
        <w:rPr>
          <w:rFonts w:ascii="Times New Roman" w:hAnsi="Times New Roman"/>
          <w:b/>
          <w:bCs/>
          <w:color w:val="000000"/>
        </w:rPr>
        <w:t xml:space="preserve"> </w:t>
      </w:r>
      <w:r>
        <w:rPr>
          <w:rFonts w:ascii="Times New Roman" w:hAnsi="Times New Roman"/>
          <w:color w:val="000000"/>
        </w:rPr>
        <w:t>embedded in paraffin and section</w:t>
      </w:r>
      <w:ins w:id="1486" w:author="xx" w:date="2018-06-24T19:26:00Z">
        <w:r w:rsidR="00D363D4">
          <w:rPr>
            <w:rFonts w:ascii="Times New Roman" w:hAnsi="Times New Roman"/>
            <w:color w:val="000000"/>
          </w:rPr>
          <w:t>ed</w:t>
        </w:r>
      </w:ins>
      <w:del w:id="1487" w:author="xx" w:date="2018-06-24T19:26:00Z">
        <w:r w:rsidDel="00D363D4">
          <w:rPr>
            <w:rFonts w:ascii="Times New Roman" w:hAnsi="Times New Roman"/>
            <w:color w:val="000000"/>
          </w:rPr>
          <w:delText>s</w:delText>
        </w:r>
      </w:del>
      <w:r>
        <w:rPr>
          <w:rFonts w:ascii="Times New Roman" w:hAnsi="Times New Roman"/>
          <w:color w:val="000000"/>
        </w:rPr>
        <w:t xml:space="preserve"> </w:t>
      </w:r>
      <w:del w:id="1488" w:author="xx" w:date="2018-06-24T19:26:00Z">
        <w:r w:rsidDel="00D363D4">
          <w:rPr>
            <w:rFonts w:ascii="Times New Roman" w:hAnsi="Times New Roman"/>
            <w:color w:val="000000"/>
          </w:rPr>
          <w:delText xml:space="preserve">(one section from each part), </w:delText>
        </w:r>
      </w:del>
      <w:r>
        <w:rPr>
          <w:rFonts w:ascii="Times New Roman" w:hAnsi="Times New Roman"/>
          <w:color w:val="000000"/>
        </w:rPr>
        <w:t xml:space="preserve">with </w:t>
      </w:r>
      <w:del w:id="1489" w:author="xx" w:date="2018-06-24T19:26:00Z">
        <w:r w:rsidDel="00D363D4">
          <w:rPr>
            <w:rFonts w:ascii="Times New Roman" w:hAnsi="Times New Roman"/>
            <w:color w:val="000000"/>
          </w:rPr>
          <w:delText xml:space="preserve">3 </w:delText>
        </w:r>
      </w:del>
      <w:ins w:id="1490" w:author="xx" w:date="2018-06-24T19:26:00Z">
        <w:r w:rsidR="00D363D4">
          <w:rPr>
            <w:rFonts w:ascii="Times New Roman" w:hAnsi="Times New Roman"/>
            <w:color w:val="000000"/>
          </w:rPr>
          <w:t xml:space="preserve">4 </w:t>
        </w:r>
      </w:ins>
      <w:r>
        <w:rPr>
          <w:rFonts w:ascii="Times New Roman" w:hAnsi="Times New Roman"/>
          <w:color w:val="000000"/>
        </w:rPr>
        <w:t>μm thickness</w:t>
      </w:r>
      <w:ins w:id="1491" w:author="xx" w:date="2018-06-24T19:27:00Z">
        <w:r w:rsidR="00D363D4">
          <w:rPr>
            <w:rFonts w:ascii="Times New Roman" w:hAnsi="Times New Roman"/>
            <w:color w:val="000000"/>
          </w:rPr>
          <w:t>. Tissue slides were</w:t>
        </w:r>
      </w:ins>
      <w:del w:id="1492" w:author="xx" w:date="2018-06-24T19:27:00Z">
        <w:r w:rsidDel="00D363D4">
          <w:rPr>
            <w:rFonts w:ascii="Times New Roman" w:hAnsi="Times New Roman"/>
            <w:color w:val="000000"/>
          </w:rPr>
          <w:delText>, and</w:delText>
        </w:r>
      </w:del>
      <w:r>
        <w:rPr>
          <w:rFonts w:ascii="Times New Roman" w:hAnsi="Times New Roman"/>
          <w:color w:val="000000"/>
        </w:rPr>
        <w:t xml:space="preserve"> stained with hematoxylin and eosin</w:t>
      </w:r>
      <w:ins w:id="1493" w:author="xx" w:date="2018-06-24T19:27:00Z">
        <w:r w:rsidR="00D363D4">
          <w:rPr>
            <w:rFonts w:ascii="Times New Roman" w:hAnsi="Times New Roman"/>
            <w:color w:val="000000"/>
          </w:rPr>
          <w:t xml:space="preserve"> and</w:t>
        </w:r>
      </w:ins>
      <w:del w:id="1494" w:author="xx" w:date="2018-06-24T19:27:00Z">
        <w:r w:rsidDel="00D363D4">
          <w:rPr>
            <w:rFonts w:ascii="Times New Roman" w:hAnsi="Times New Roman"/>
            <w:color w:val="000000"/>
          </w:rPr>
          <w:delText>.</w:delText>
        </w:r>
      </w:del>
      <w:r>
        <w:rPr>
          <w:rFonts w:ascii="Times New Roman" w:hAnsi="Times New Roman"/>
          <w:color w:val="000000"/>
        </w:rPr>
        <w:t xml:space="preserve"> </w:t>
      </w:r>
      <w:del w:id="1495" w:author="xx" w:date="2018-06-24T19:27:00Z">
        <w:r w:rsidDel="00D363D4">
          <w:rPr>
            <w:rFonts w:ascii="Times New Roman" w:hAnsi="Times New Roman"/>
            <w:color w:val="000000"/>
          </w:rPr>
          <w:delText xml:space="preserve">Stained tissues </w:delText>
        </w:r>
      </w:del>
      <w:r>
        <w:rPr>
          <w:rFonts w:ascii="Times New Roman" w:hAnsi="Times New Roman"/>
          <w:color w:val="000000"/>
        </w:rPr>
        <w:t>were examined at</w:t>
      </w:r>
      <w:ins w:id="1496" w:author="xx" w:date="2018-06-24T19:28:00Z">
        <w:r w:rsidR="00D363D4">
          <w:rPr>
            <w:rFonts w:ascii="Times New Roman" w:hAnsi="Times New Roman"/>
            <w:color w:val="000000"/>
          </w:rPr>
          <w:t xml:space="preserve"> 10</w:t>
        </w:r>
      </w:ins>
      <w:ins w:id="1497" w:author="xx" w:date="2018-06-24T19:35:00Z">
        <w:r w:rsidR="009A0FF9">
          <w:rPr>
            <w:rFonts w:ascii="Times New Roman" w:hAnsi="Times New Roman"/>
            <w:color w:val="000000"/>
          </w:rPr>
          <w:t>0</w:t>
        </w:r>
      </w:ins>
      <w:ins w:id="1498" w:author="xx" w:date="2018-06-24T19:28:00Z">
        <w:r w:rsidR="00D363D4">
          <w:rPr>
            <w:rFonts w:ascii="Times New Roman" w:hAnsi="Times New Roman"/>
            <w:color w:val="000000"/>
          </w:rPr>
          <w:t>-</w:t>
        </w:r>
      </w:ins>
      <w:r>
        <w:rPr>
          <w:rFonts w:ascii="Times New Roman" w:hAnsi="Times New Roman"/>
          <w:color w:val="000000"/>
        </w:rPr>
        <w:t xml:space="preserve"> 20</w:t>
      </w:r>
      <w:ins w:id="1499" w:author="xx" w:date="2018-06-24T19:35:00Z">
        <w:r w:rsidR="009A0FF9">
          <w:rPr>
            <w:rFonts w:ascii="Times New Roman" w:hAnsi="Times New Roman"/>
            <w:color w:val="000000"/>
          </w:rPr>
          <w:t>0</w:t>
        </w:r>
      </w:ins>
      <w:ins w:id="1500" w:author="xx" w:date="2018-06-24T19:28:00Z">
        <w:r w:rsidR="00D363D4">
          <w:rPr>
            <w:rFonts w:ascii="Times New Roman" w:hAnsi="Times New Roman"/>
            <w:color w:val="000000"/>
          </w:rPr>
          <w:t>-</w:t>
        </w:r>
      </w:ins>
      <w:del w:id="1501" w:author="xx" w:date="2018-06-24T19:28:00Z">
        <w:r w:rsidDel="00D363D4">
          <w:rPr>
            <w:rFonts w:ascii="Times New Roman" w:hAnsi="Times New Roman"/>
            <w:color w:val="000000"/>
          </w:rPr>
          <w:delText>×</w:delText>
        </w:r>
      </w:del>
      <w:ins w:id="1502" w:author="xx" w:date="2018-06-24T19:28:00Z">
        <w:r w:rsidR="00D363D4">
          <w:rPr>
            <w:rFonts w:ascii="Times New Roman" w:hAnsi="Times New Roman"/>
            <w:color w:val="000000"/>
          </w:rPr>
          <w:t xml:space="preserve"> and</w:t>
        </w:r>
      </w:ins>
      <w:del w:id="1503" w:author="xx" w:date="2018-06-24T19:28:00Z">
        <w:r w:rsidDel="00D363D4">
          <w:rPr>
            <w:rFonts w:ascii="Times New Roman" w:hAnsi="Times New Roman"/>
            <w:color w:val="000000"/>
          </w:rPr>
          <w:delText>,</w:delText>
        </w:r>
      </w:del>
      <w:r>
        <w:rPr>
          <w:rFonts w:ascii="Times New Roman" w:hAnsi="Times New Roman"/>
          <w:color w:val="000000"/>
        </w:rPr>
        <w:t xml:space="preserve"> 40</w:t>
      </w:r>
      <w:ins w:id="1504" w:author="xx" w:date="2018-06-24T19:35:00Z">
        <w:r w:rsidR="009A0FF9">
          <w:rPr>
            <w:rFonts w:ascii="Times New Roman" w:hAnsi="Times New Roman"/>
            <w:color w:val="000000"/>
          </w:rPr>
          <w:t>0</w:t>
        </w:r>
      </w:ins>
      <w:ins w:id="1505" w:author="xx" w:date="2018-06-24T19:28:00Z">
        <w:r w:rsidR="00D363D4">
          <w:rPr>
            <w:rFonts w:ascii="Times New Roman" w:hAnsi="Times New Roman"/>
            <w:color w:val="000000"/>
          </w:rPr>
          <w:t>-times</w:t>
        </w:r>
      </w:ins>
      <w:del w:id="1506" w:author="xx" w:date="2018-06-24T19:28:00Z">
        <w:r w:rsidDel="00D363D4">
          <w:rPr>
            <w:rFonts w:ascii="Times New Roman" w:hAnsi="Times New Roman"/>
            <w:color w:val="000000"/>
          </w:rPr>
          <w:delText>× and 100×</w:delText>
        </w:r>
      </w:del>
      <w:r>
        <w:rPr>
          <w:rFonts w:ascii="Times New Roman" w:hAnsi="Times New Roman"/>
          <w:color w:val="000000"/>
        </w:rPr>
        <w:t xml:space="preserve"> magnification </w:t>
      </w:r>
      <w:del w:id="1507" w:author="xx" w:date="2018-06-24T19:28:00Z">
        <w:r w:rsidDel="00D363D4">
          <w:rPr>
            <w:rFonts w:ascii="Times New Roman" w:hAnsi="Times New Roman"/>
            <w:color w:val="000000"/>
          </w:rPr>
          <w:delText xml:space="preserve">with </w:delText>
        </w:r>
      </w:del>
      <w:ins w:id="1508" w:author="xx" w:date="2018-06-24T19:28:00Z">
        <w:r w:rsidR="00D363D4">
          <w:rPr>
            <w:rFonts w:ascii="Times New Roman" w:hAnsi="Times New Roman"/>
            <w:color w:val="000000"/>
          </w:rPr>
          <w:t>by</w:t>
        </w:r>
      </w:ins>
      <w:del w:id="1509" w:author="xx" w:date="2018-06-24T19:28:00Z">
        <w:r w:rsidDel="00D363D4">
          <w:rPr>
            <w:rFonts w:ascii="Times New Roman" w:hAnsi="Times New Roman"/>
            <w:color w:val="000000"/>
          </w:rPr>
          <w:delText>a</w:delText>
        </w:r>
      </w:del>
      <w:r>
        <w:rPr>
          <w:rFonts w:ascii="Times New Roman" w:hAnsi="Times New Roman"/>
          <w:color w:val="000000"/>
        </w:rPr>
        <w:t xml:space="preserve"> </w:t>
      </w:r>
      <w:del w:id="1510" w:author="xx" w:date="2018-06-24T19:25:00Z">
        <w:r w:rsidDel="00D363D4">
          <w:rPr>
            <w:rFonts w:ascii="Times New Roman" w:hAnsi="Times New Roman"/>
            <w:color w:val="000000"/>
          </w:rPr>
          <w:delText>bright field</w:delText>
        </w:r>
      </w:del>
      <w:ins w:id="1511" w:author="xx" w:date="2018-06-24T19:25:00Z">
        <w:r w:rsidR="00D363D4">
          <w:rPr>
            <w:rFonts w:ascii="Times New Roman" w:hAnsi="Times New Roman"/>
            <w:color w:val="000000"/>
          </w:rPr>
          <w:t>light</w:t>
        </w:r>
      </w:ins>
      <w:r>
        <w:rPr>
          <w:rFonts w:ascii="Times New Roman" w:hAnsi="Times New Roman"/>
          <w:color w:val="000000"/>
        </w:rPr>
        <w:t xml:space="preserve"> microscop</w:t>
      </w:r>
      <w:ins w:id="1512" w:author="xx" w:date="2018-06-24T19:28:00Z">
        <w:r w:rsidR="00D363D4">
          <w:rPr>
            <w:rFonts w:ascii="Times New Roman" w:hAnsi="Times New Roman"/>
            <w:color w:val="000000"/>
          </w:rPr>
          <w:t>y</w:t>
        </w:r>
      </w:ins>
      <w:del w:id="1513" w:author="xx" w:date="2018-06-24T19:28:00Z">
        <w:r w:rsidDel="00D363D4">
          <w:rPr>
            <w:rFonts w:ascii="Times New Roman" w:hAnsi="Times New Roman"/>
            <w:color w:val="000000"/>
          </w:rPr>
          <w:delText>e</w:delText>
        </w:r>
      </w:del>
      <w:r>
        <w:rPr>
          <w:rFonts w:ascii="Times New Roman" w:hAnsi="Times New Roman"/>
          <w:color w:val="000000"/>
        </w:rPr>
        <w:t xml:space="preserve">. </w:t>
      </w:r>
      <w:del w:id="1514" w:author="xx" w:date="2018-06-24T19:29:00Z">
        <w:r w:rsidDel="00D363D4">
          <w:rPr>
            <w:rFonts w:ascii="Times New Roman" w:hAnsi="Times New Roman"/>
            <w:color w:val="000000"/>
          </w:rPr>
          <w:delText xml:space="preserve">An indication of </w:delText>
        </w:r>
      </w:del>
      <w:ins w:id="1515" w:author="xx" w:date="2018-06-24T19:29:00Z">
        <w:r w:rsidR="00D363D4">
          <w:rPr>
            <w:rFonts w:ascii="Times New Roman" w:hAnsi="Times New Roman"/>
            <w:color w:val="000000"/>
          </w:rPr>
          <w:t>T</w:t>
        </w:r>
      </w:ins>
      <w:del w:id="1516" w:author="xx" w:date="2018-06-24T19:29:00Z">
        <w:r w:rsidDel="00D363D4">
          <w:rPr>
            <w:rFonts w:ascii="Times New Roman" w:hAnsi="Times New Roman"/>
            <w:color w:val="000000"/>
          </w:rPr>
          <w:delText>t</w:delText>
        </w:r>
      </w:del>
      <w:r>
        <w:rPr>
          <w:rFonts w:ascii="Times New Roman" w:hAnsi="Times New Roman"/>
          <w:color w:val="000000"/>
        </w:rPr>
        <w:t>he cellular infiltration in response to</w:t>
      </w:r>
      <w:ins w:id="1517" w:author="xx" w:date="2018-06-24T19:29:00Z">
        <w:r w:rsidR="00D363D4">
          <w:rPr>
            <w:rFonts w:ascii="Times New Roman" w:hAnsi="Times New Roman"/>
            <w:color w:val="000000"/>
          </w:rPr>
          <w:t xml:space="preserve"> the Eimeria</w:t>
        </w:r>
      </w:ins>
      <w:r>
        <w:rPr>
          <w:rFonts w:ascii="Times New Roman" w:hAnsi="Times New Roman"/>
          <w:color w:val="000000"/>
        </w:rPr>
        <w:t xml:space="preserve"> infection was obtained by </w:t>
      </w:r>
      <w:ins w:id="1518" w:author="xx" w:date="2018-06-24T19:29:00Z">
        <w:r w:rsidR="00D363D4">
          <w:rPr>
            <w:rFonts w:ascii="Times New Roman" w:hAnsi="Times New Roman"/>
            <w:color w:val="000000"/>
          </w:rPr>
          <w:t>qualitatively</w:t>
        </w:r>
      </w:ins>
      <w:ins w:id="1519" w:author="xx" w:date="2018-06-24T19:30:00Z">
        <w:r w:rsidR="00D363D4">
          <w:rPr>
            <w:rFonts w:ascii="Times New Roman" w:hAnsi="Times New Roman"/>
            <w:color w:val="000000"/>
          </w:rPr>
          <w:t xml:space="preserve"> </w:t>
        </w:r>
      </w:ins>
      <w:del w:id="1520" w:author="xx" w:date="2018-06-24T19:29:00Z">
        <w:r w:rsidDel="00D363D4">
          <w:rPr>
            <w:rFonts w:ascii="Times New Roman" w:hAnsi="Times New Roman"/>
            <w:color w:val="000000"/>
          </w:rPr>
          <w:delText xml:space="preserve">subjectively </w:delText>
        </w:r>
      </w:del>
      <w:r>
        <w:rPr>
          <w:rFonts w:ascii="Times New Roman" w:hAnsi="Times New Roman"/>
          <w:color w:val="000000"/>
        </w:rPr>
        <w:t>assessing the extent and nature of leukocyte infiltration in</w:t>
      </w:r>
      <w:del w:id="1521" w:author="xx" w:date="2018-06-24T19:30:00Z">
        <w:r w:rsidDel="00D363D4">
          <w:rPr>
            <w:rFonts w:ascii="Times New Roman" w:hAnsi="Times New Roman"/>
            <w:color w:val="000000"/>
          </w:rPr>
          <w:delText>to</w:delText>
        </w:r>
      </w:del>
      <w:r>
        <w:rPr>
          <w:rFonts w:ascii="Times New Roman" w:hAnsi="Times New Roman"/>
          <w:color w:val="000000"/>
        </w:rPr>
        <w:t xml:space="preserve"> the </w:t>
      </w:r>
      <w:del w:id="1522" w:author="xx" w:date="2018-06-24T19:30:00Z">
        <w:r w:rsidDel="00D363D4">
          <w:rPr>
            <w:rFonts w:ascii="Times New Roman" w:hAnsi="Times New Roman"/>
            <w:color w:val="000000"/>
          </w:rPr>
          <w:delText xml:space="preserve">mucosa </w:delText>
        </w:r>
      </w:del>
      <w:ins w:id="1523" w:author="xx" w:date="2018-06-24T19:30:00Z">
        <w:r w:rsidR="00D363D4">
          <w:rPr>
            <w:rFonts w:ascii="Times New Roman" w:hAnsi="Times New Roman"/>
            <w:color w:val="000000"/>
          </w:rPr>
          <w:t>intestinal wall</w:t>
        </w:r>
      </w:ins>
      <w:del w:id="1524" w:author="xx" w:date="2018-06-24T19:30:00Z">
        <w:r w:rsidDel="00D363D4">
          <w:rPr>
            <w:rFonts w:ascii="Times New Roman" w:hAnsi="Times New Roman"/>
            <w:color w:val="000000"/>
          </w:rPr>
          <w:delText>and sub mucosa of the entire section</w:delText>
        </w:r>
      </w:del>
      <w:ins w:id="1525" w:author="xx" w:date="2018-06-24T19:32:00Z">
        <w:r w:rsidR="006769F6" w:rsidRPr="006769F6">
          <w:rPr>
            <w:rFonts w:ascii="Times New Roman" w:hAnsi="Times New Roman"/>
            <w:color w:val="000000"/>
          </w:rPr>
          <w:t xml:space="preserve"> </w:t>
        </w:r>
        <w:r w:rsidR="006769F6">
          <w:rPr>
            <w:rFonts w:ascii="Times New Roman" w:hAnsi="Times New Roman"/>
            <w:color w:val="000000"/>
          </w:rPr>
          <w:t>based on the morphological characteristic of each cell type</w:t>
        </w:r>
      </w:ins>
      <w:r>
        <w:rPr>
          <w:rFonts w:ascii="Times New Roman" w:hAnsi="Times New Roman"/>
          <w:color w:val="000000"/>
        </w:rPr>
        <w:t xml:space="preserve">. A numerical score was assigned </w:t>
      </w:r>
      <w:del w:id="1526" w:author="xx" w:date="2018-06-24T19:31:00Z">
        <w:r w:rsidDel="00D363D4">
          <w:rPr>
            <w:rFonts w:ascii="Times New Roman" w:hAnsi="Times New Roman"/>
            <w:color w:val="000000"/>
          </w:rPr>
          <w:delText xml:space="preserve">where </w:delText>
        </w:r>
      </w:del>
      <w:ins w:id="1527" w:author="xx" w:date="2018-06-24T19:31:00Z">
        <w:r w:rsidR="00D363D4">
          <w:rPr>
            <w:rFonts w:ascii="Times New Roman" w:hAnsi="Times New Roman"/>
            <w:color w:val="000000"/>
          </w:rPr>
          <w:t xml:space="preserve">with </w:t>
        </w:r>
      </w:ins>
      <w:r>
        <w:rPr>
          <w:rFonts w:ascii="Times New Roman" w:hAnsi="Times New Roman"/>
          <w:color w:val="000000"/>
        </w:rPr>
        <w:t>0</w:t>
      </w:r>
      <w:del w:id="1528" w:author="xx" w:date="2018-06-24T19:31:00Z">
        <w:r w:rsidDel="00D363D4">
          <w:rPr>
            <w:rFonts w:ascii="Times New Roman" w:hAnsi="Times New Roman"/>
            <w:color w:val="000000"/>
          </w:rPr>
          <w:delText>,</w:delText>
        </w:r>
      </w:del>
      <w:r>
        <w:rPr>
          <w:rFonts w:ascii="Times New Roman" w:hAnsi="Times New Roman"/>
          <w:color w:val="000000"/>
        </w:rPr>
        <w:t xml:space="preserve"> </w:t>
      </w:r>
      <w:del w:id="1529" w:author="xx" w:date="2018-06-24T19:31:00Z">
        <w:r w:rsidDel="00D363D4">
          <w:rPr>
            <w:rFonts w:ascii="Times New Roman" w:hAnsi="Times New Roman"/>
            <w:color w:val="000000"/>
          </w:rPr>
          <w:delText xml:space="preserve">1, 2, and 3 </w:delText>
        </w:r>
      </w:del>
      <w:r>
        <w:rPr>
          <w:rFonts w:ascii="Times New Roman" w:hAnsi="Times New Roman"/>
          <w:color w:val="000000"/>
        </w:rPr>
        <w:t>represent</w:t>
      </w:r>
      <w:ins w:id="1530" w:author="xx" w:date="2018-06-24T19:31:00Z">
        <w:r w:rsidR="00D363D4">
          <w:rPr>
            <w:rFonts w:ascii="Times New Roman" w:hAnsi="Times New Roman"/>
            <w:color w:val="000000"/>
          </w:rPr>
          <w:t>ing</w:t>
        </w:r>
      </w:ins>
      <w:del w:id="1531" w:author="xx" w:date="2018-06-24T19:31:00Z">
        <w:r w:rsidDel="00D363D4">
          <w:rPr>
            <w:rFonts w:ascii="Times New Roman" w:hAnsi="Times New Roman"/>
            <w:color w:val="000000"/>
          </w:rPr>
          <w:delText>ed</w:delText>
        </w:r>
      </w:del>
      <w:r>
        <w:rPr>
          <w:rFonts w:ascii="Times New Roman" w:hAnsi="Times New Roman"/>
          <w:color w:val="000000"/>
        </w:rPr>
        <w:t xml:space="preserve"> no leukocyte infiltration and </w:t>
      </w:r>
      <w:ins w:id="1532" w:author="xx" w:date="2018-06-24T19:31:00Z">
        <w:r w:rsidR="00D363D4">
          <w:rPr>
            <w:rFonts w:ascii="Times New Roman" w:hAnsi="Times New Roman"/>
            <w:color w:val="000000"/>
          </w:rPr>
          <w:t xml:space="preserve">1, 2, and 3 </w:t>
        </w:r>
      </w:ins>
      <w:r>
        <w:rPr>
          <w:rFonts w:ascii="Times New Roman" w:hAnsi="Times New Roman"/>
          <w:color w:val="000000"/>
        </w:rPr>
        <w:t xml:space="preserve">mild, moderate, or severe </w:t>
      </w:r>
      <w:proofErr w:type="gramStart"/>
      <w:r>
        <w:rPr>
          <w:rFonts w:ascii="Times New Roman" w:hAnsi="Times New Roman"/>
          <w:color w:val="000000"/>
        </w:rPr>
        <w:t>infiltration</w:t>
      </w:r>
      <w:proofErr w:type="gramEnd"/>
      <w:r>
        <w:rPr>
          <w:rFonts w:ascii="Times New Roman" w:hAnsi="Times New Roman"/>
          <w:color w:val="000000"/>
        </w:rPr>
        <w:t xml:space="preserve">, respectively. </w:t>
      </w:r>
      <w:del w:id="1533" w:author="xx" w:date="2018-06-24T19:32:00Z">
        <w:r w:rsidDel="006769F6">
          <w:rPr>
            <w:rFonts w:ascii="Times New Roman" w:hAnsi="Times New Roman"/>
            <w:color w:val="000000"/>
          </w:rPr>
          <w:delText>The nature of the leukocyte infiltrate was characterized as mononuclear, granulocytic, or a mixture of granulocytes and mononuclear cells based on the distinct morphological characteristics of these cell types.</w:delText>
        </w:r>
      </w:del>
    </w:p>
    <w:p w14:paraId="48DCEF5B" w14:textId="17BA0C07" w:rsidR="007D75FA" w:rsidRDefault="00132A20" w:rsidP="00ED6157">
      <w:pPr>
        <w:spacing w:line="360" w:lineRule="auto"/>
        <w:jc w:val="both"/>
        <w:rPr>
          <w:rFonts w:hint="eastAsia"/>
        </w:rPr>
      </w:pPr>
      <w:r>
        <w:rPr>
          <w:rFonts w:ascii="Times New Roman" w:hAnsi="Times New Roman"/>
          <w:color w:val="000000"/>
        </w:rPr>
        <w:t xml:space="preserve">A </w:t>
      </w:r>
      <w:ins w:id="1534" w:author="xx" w:date="2018-06-24T19:33:00Z">
        <w:r w:rsidR="009A0FF9">
          <w:rPr>
            <w:rFonts w:ascii="Times New Roman" w:hAnsi="Times New Roman"/>
            <w:color w:val="000000"/>
          </w:rPr>
          <w:t xml:space="preserve">further </w:t>
        </w:r>
      </w:ins>
      <w:del w:id="1535" w:author="xx" w:date="2018-06-24T19:33:00Z">
        <w:r w:rsidDel="009A0FF9">
          <w:rPr>
            <w:rFonts w:ascii="Times New Roman" w:hAnsi="Times New Roman"/>
            <w:color w:val="000000"/>
          </w:rPr>
          <w:delText xml:space="preserve">lesion </w:delText>
        </w:r>
      </w:del>
      <w:r>
        <w:rPr>
          <w:rFonts w:ascii="Times New Roman" w:hAnsi="Times New Roman"/>
          <w:color w:val="000000"/>
        </w:rPr>
        <w:t xml:space="preserve">score </w:t>
      </w:r>
      <w:del w:id="1536" w:author="xx" w:date="2018-06-24T19:33:00Z">
        <w:r w:rsidDel="009A0FF9">
          <w:rPr>
            <w:rFonts w:ascii="Times New Roman" w:hAnsi="Times New Roman"/>
            <w:color w:val="000000"/>
          </w:rPr>
          <w:delText xml:space="preserve">for the investigated </w:delText>
        </w:r>
        <w:r w:rsidDel="009A0FF9">
          <w:rPr>
            <w:rFonts w:ascii="Times New Roman" w:hAnsi="Times New Roman"/>
            <w:i/>
            <w:iCs/>
            <w:color w:val="000000"/>
          </w:rPr>
          <w:delText xml:space="preserve">Eimeria </w:delText>
        </w:r>
        <w:r w:rsidDel="009A0FF9">
          <w:rPr>
            <w:rFonts w:ascii="Times New Roman" w:hAnsi="Times New Roman"/>
            <w:color w:val="000000"/>
          </w:rPr>
          <w:delText xml:space="preserve">species </w:delText>
        </w:r>
      </w:del>
      <w:r>
        <w:rPr>
          <w:rFonts w:ascii="Times New Roman" w:hAnsi="Times New Roman"/>
          <w:color w:val="000000"/>
        </w:rPr>
        <w:t xml:space="preserve">was based on </w:t>
      </w:r>
      <w:ins w:id="1537" w:author="xx" w:date="2018-06-24T19:33:00Z">
        <w:r w:rsidR="009A0FF9">
          <w:rPr>
            <w:rFonts w:ascii="Times New Roman" w:hAnsi="Times New Roman"/>
            <w:color w:val="000000"/>
          </w:rPr>
          <w:t xml:space="preserve">the </w:t>
        </w:r>
      </w:ins>
      <w:r>
        <w:rPr>
          <w:rFonts w:ascii="Times New Roman" w:hAnsi="Times New Roman"/>
          <w:color w:val="000000"/>
        </w:rPr>
        <w:t xml:space="preserve">detection of characteristic </w:t>
      </w:r>
      <w:ins w:id="1538" w:author="xx" w:date="2018-06-24T19:34:00Z">
        <w:r w:rsidR="009A0FF9" w:rsidRPr="009A0FF9">
          <w:rPr>
            <w:rFonts w:ascii="Times New Roman" w:hAnsi="Times New Roman"/>
            <w:i/>
            <w:color w:val="000000"/>
            <w:rPrChange w:id="1539" w:author="xx" w:date="2018-06-24T19:34:00Z">
              <w:rPr>
                <w:rFonts w:ascii="Times New Roman" w:hAnsi="Times New Roman"/>
                <w:color w:val="000000"/>
              </w:rPr>
            </w:rPrChange>
          </w:rPr>
          <w:t>Eimeria</w:t>
        </w:r>
        <w:r w:rsidR="009A0FF9">
          <w:rPr>
            <w:rFonts w:ascii="Times New Roman" w:hAnsi="Times New Roman"/>
            <w:color w:val="000000"/>
          </w:rPr>
          <w:t xml:space="preserve"> </w:t>
        </w:r>
      </w:ins>
      <w:r>
        <w:rPr>
          <w:rFonts w:ascii="Times New Roman" w:hAnsi="Times New Roman"/>
          <w:color w:val="000000"/>
        </w:rPr>
        <w:t xml:space="preserve">developmental stages </w:t>
      </w:r>
      <w:del w:id="1540" w:author="xx" w:date="2018-06-24T19:34:00Z">
        <w:r w:rsidDel="009A0FF9">
          <w:rPr>
            <w:rFonts w:ascii="Times New Roman" w:hAnsi="Times New Roman"/>
            <w:color w:val="000000"/>
          </w:rPr>
          <w:delText xml:space="preserve">of this parasite </w:delText>
        </w:r>
      </w:del>
      <w:r>
        <w:rPr>
          <w:rFonts w:ascii="Times New Roman" w:hAnsi="Times New Roman"/>
          <w:color w:val="000000"/>
        </w:rPr>
        <w:t xml:space="preserve">(Goodwin, 1996). </w:t>
      </w:r>
      <w:r>
        <w:rPr>
          <w:rFonts w:ascii="Times New Roman" w:hAnsi="Times New Roman"/>
        </w:rPr>
        <w:t xml:space="preserve">We used </w:t>
      </w:r>
      <w:ins w:id="1541" w:author="xx" w:date="2018-06-24T19:37:00Z">
        <w:r w:rsidR="009A0FF9">
          <w:rPr>
            <w:rFonts w:ascii="Times New Roman" w:hAnsi="Times New Roman"/>
          </w:rPr>
          <w:t xml:space="preserve">photographs of </w:t>
        </w:r>
      </w:ins>
      <w:ins w:id="1542" w:author="xx" w:date="2018-06-24T19:38:00Z">
        <w:r w:rsidR="009A0FF9">
          <w:rPr>
            <w:rFonts w:ascii="Times New Roman" w:hAnsi="Times New Roman"/>
          </w:rPr>
          <w:t xml:space="preserve">the caecum slides at </w:t>
        </w:r>
      </w:ins>
      <w:ins w:id="1543" w:author="xx" w:date="2018-06-24T19:37:00Z">
        <w:r w:rsidR="009A0FF9">
          <w:rPr>
            <w:rFonts w:ascii="Times New Roman" w:hAnsi="Times New Roman"/>
          </w:rPr>
          <w:t xml:space="preserve">400-times magnification </w:t>
        </w:r>
      </w:ins>
      <w:ins w:id="1544" w:author="xx" w:date="2018-06-24T19:36:00Z">
        <w:r w:rsidR="009A0FF9">
          <w:rPr>
            <w:rFonts w:ascii="Times New Roman" w:hAnsi="Times New Roman"/>
          </w:rPr>
          <w:t>(</w:t>
        </w:r>
      </w:ins>
      <w:r>
        <w:rPr>
          <w:rFonts w:ascii="Times New Roman" w:hAnsi="Times New Roman"/>
        </w:rPr>
        <w:t>Cell® image analysis</w:t>
      </w:r>
      <w:ins w:id="1545" w:author="xx" w:date="2018-06-24T19:36:00Z">
        <w:r w:rsidR="009A0FF9">
          <w:rPr>
            <w:rFonts w:ascii="Times New Roman" w:hAnsi="Times New Roman"/>
          </w:rPr>
          <w:t>)</w:t>
        </w:r>
      </w:ins>
      <w:r>
        <w:rPr>
          <w:rFonts w:ascii="Times New Roman" w:hAnsi="Times New Roman"/>
        </w:rPr>
        <w:t xml:space="preserve"> </w:t>
      </w:r>
      <w:del w:id="1546" w:author="xx" w:date="2018-06-24T19:36:00Z">
        <w:r w:rsidDel="009A0FF9">
          <w:rPr>
            <w:rFonts w:ascii="Times New Roman" w:hAnsi="Times New Roman"/>
          </w:rPr>
          <w:delText xml:space="preserve">application </w:delText>
        </w:r>
      </w:del>
      <w:del w:id="1547" w:author="xx" w:date="2018-06-24T19:37:00Z">
        <w:r w:rsidDel="009A0FF9">
          <w:rPr>
            <w:rFonts w:ascii="Times New Roman" w:hAnsi="Times New Roman"/>
          </w:rPr>
          <w:delText xml:space="preserve">in order to collect high resolution images </w:delText>
        </w:r>
      </w:del>
      <w:del w:id="1548" w:author="xx" w:date="2018-06-24T19:38:00Z">
        <w:r w:rsidDel="009A0FF9">
          <w:rPr>
            <w:rFonts w:ascii="Times New Roman" w:hAnsi="Times New Roman"/>
          </w:rPr>
          <w:delText xml:space="preserve">of caecum </w:delText>
        </w:r>
      </w:del>
      <w:del w:id="1549" w:author="xx" w:date="2018-06-24T19:37:00Z">
        <w:r w:rsidDel="009A0FF9">
          <w:rPr>
            <w:rFonts w:ascii="Times New Roman" w:hAnsi="Times New Roman"/>
          </w:rPr>
          <w:delText xml:space="preserve">sections </w:delText>
        </w:r>
      </w:del>
      <w:ins w:id="1550" w:author="xx" w:date="2018-06-24T19:37:00Z">
        <w:r w:rsidR="009A0FF9">
          <w:rPr>
            <w:rFonts w:ascii="Times New Roman" w:hAnsi="Times New Roman"/>
          </w:rPr>
          <w:t>to</w:t>
        </w:r>
      </w:ins>
      <w:del w:id="1551" w:author="xx" w:date="2018-06-24T19:37:00Z">
        <w:r w:rsidDel="009A0FF9">
          <w:rPr>
            <w:rFonts w:ascii="Times New Roman" w:hAnsi="Times New Roman"/>
          </w:rPr>
          <w:delText>and</w:delText>
        </w:r>
      </w:del>
      <w:r>
        <w:rPr>
          <w:rFonts w:ascii="Times New Roman" w:hAnsi="Times New Roman"/>
        </w:rPr>
        <w:t xml:space="preserve"> count </w:t>
      </w:r>
      <w:del w:id="1552" w:author="xx" w:date="2018-06-24T19:38:00Z">
        <w:r w:rsidDel="009A0FF9">
          <w:rPr>
            <w:rFonts w:ascii="Times New Roman" w:hAnsi="Times New Roman"/>
          </w:rPr>
          <w:delText xml:space="preserve">the </w:delText>
        </w:r>
      </w:del>
      <w:del w:id="1553" w:author="xx" w:date="2018-06-24T19:39:00Z">
        <w:r w:rsidDel="009A0FF9">
          <w:rPr>
            <w:rFonts w:ascii="Times New Roman" w:hAnsi="Times New Roman"/>
          </w:rPr>
          <w:delText>parasit</w:delText>
        </w:r>
      </w:del>
      <w:del w:id="1554" w:author="xx" w:date="2018-06-24T19:38:00Z">
        <w:r w:rsidDel="009A0FF9">
          <w:rPr>
            <w:rFonts w:ascii="Times New Roman" w:hAnsi="Times New Roman"/>
          </w:rPr>
          <w:delText>e</w:delText>
        </w:r>
      </w:del>
      <w:del w:id="1555" w:author="xx" w:date="2018-06-24T19:39:00Z">
        <w:r w:rsidDel="009A0FF9">
          <w:rPr>
            <w:rFonts w:ascii="Times New Roman" w:hAnsi="Times New Roman"/>
          </w:rPr>
          <w:delText xml:space="preserve"> at any stages</w:delText>
        </w:r>
      </w:del>
      <w:ins w:id="1556" w:author="xx" w:date="2018-06-24T19:39:00Z">
        <w:r w:rsidR="009A0FF9">
          <w:rPr>
            <w:rFonts w:ascii="Times New Roman" w:hAnsi="Times New Roman"/>
          </w:rPr>
          <w:t>micro</w:t>
        </w:r>
        <w:proofErr w:type="gramStart"/>
        <w:r w:rsidR="009A0FF9">
          <w:rPr>
            <w:rFonts w:ascii="Times New Roman" w:hAnsi="Times New Roman"/>
          </w:rPr>
          <w:t>-  and</w:t>
        </w:r>
        <w:proofErr w:type="gramEnd"/>
        <w:r w:rsidR="009A0FF9">
          <w:rPr>
            <w:rFonts w:ascii="Times New Roman" w:hAnsi="Times New Roman"/>
          </w:rPr>
          <w:t xml:space="preserve"> macrogamonts</w:t>
        </w:r>
      </w:ins>
      <w:r>
        <w:rPr>
          <w:rFonts w:ascii="Times New Roman" w:hAnsi="Times New Roman"/>
        </w:rPr>
        <w:t xml:space="preserve"> in 6 </w:t>
      </w:r>
      <w:ins w:id="1557" w:author="xx" w:date="2018-06-24T19:38:00Z">
        <w:r w:rsidR="009A0FF9">
          <w:rPr>
            <w:rFonts w:ascii="Times New Roman" w:hAnsi="Times New Roman"/>
          </w:rPr>
          <w:t xml:space="preserve">high power </w:t>
        </w:r>
      </w:ins>
      <w:r>
        <w:rPr>
          <w:rFonts w:ascii="Times New Roman" w:hAnsi="Times New Roman"/>
        </w:rPr>
        <w:t>fields</w:t>
      </w:r>
      <w:ins w:id="1558" w:author="xx" w:date="2018-06-24T19:39:00Z">
        <w:r w:rsidR="009A0FF9">
          <w:rPr>
            <w:rFonts w:ascii="Times New Roman" w:hAnsi="Times New Roman"/>
          </w:rPr>
          <w:t xml:space="preserve"> per section</w:t>
        </w:r>
      </w:ins>
      <w:del w:id="1559" w:author="xx" w:date="2018-06-24T19:38:00Z">
        <w:r w:rsidDel="009A0FF9">
          <w:rPr>
            <w:rFonts w:ascii="Times New Roman" w:hAnsi="Times New Roman"/>
          </w:rPr>
          <w:delText xml:space="preserve"> of view</w:delText>
        </w:r>
      </w:del>
      <w:r>
        <w:rPr>
          <w:rFonts w:ascii="Times New Roman" w:hAnsi="Times New Roman"/>
        </w:rPr>
        <w:t xml:space="preserve">. </w:t>
      </w:r>
    </w:p>
    <w:p w14:paraId="5ED75298" w14:textId="77777777" w:rsidR="007D75FA" w:rsidRDefault="007D75FA" w:rsidP="00ED6157">
      <w:pPr>
        <w:spacing w:line="360" w:lineRule="auto"/>
        <w:jc w:val="both"/>
        <w:rPr>
          <w:rFonts w:ascii="Times New Roman" w:hAnsi="Times New Roman"/>
          <w:b/>
          <w:bCs/>
        </w:rPr>
      </w:pPr>
    </w:p>
    <w:p w14:paraId="05887793" w14:textId="77777777" w:rsidR="007D75FA" w:rsidRDefault="00132A20" w:rsidP="00ED6157">
      <w:pPr>
        <w:spacing w:line="360" w:lineRule="auto"/>
        <w:jc w:val="both"/>
        <w:rPr>
          <w:rFonts w:ascii="Times New Roman" w:hAnsi="Times New Roman"/>
          <w:b/>
          <w:bCs/>
        </w:rPr>
      </w:pPr>
      <w:r>
        <w:rPr>
          <w:rFonts w:ascii="Times New Roman" w:hAnsi="Times New Roman"/>
          <w:b/>
          <w:bCs/>
        </w:rPr>
        <w:t>3.7. Statistical analyses and visualisation</w:t>
      </w:r>
    </w:p>
    <w:p w14:paraId="5F5FFA86" w14:textId="77777777" w:rsidR="007D75FA" w:rsidRDefault="00132A20" w:rsidP="00ED6157">
      <w:pPr>
        <w:spacing w:line="360" w:lineRule="auto"/>
        <w:jc w:val="both"/>
        <w:rPr>
          <w:rFonts w:hint="eastAsia"/>
        </w:rPr>
      </w:pPr>
      <w:r>
        <w:rPr>
          <w:rFonts w:ascii="Times New Roman" w:hAnsi="Times New Roman"/>
        </w:rPr>
        <w:t xml:space="preserve">All statistical analyses and visualisations were performed in R </w:t>
      </w:r>
      <w:bookmarkStart w:id="1560" w:name="__UnoMark__10537_2905672918"/>
      <w:r>
        <w:rPr>
          <w:rFonts w:ascii="Times New Roman" w:hAnsi="Times New Roman"/>
        </w:rPr>
        <w:t>(R Development Core Team, 2008)</w:t>
      </w:r>
      <w:bookmarkEnd w:id="1560"/>
      <w:r>
        <w:rPr>
          <w:rFonts w:ascii="Times New Roman" w:hAnsi="Times New Roman"/>
        </w:rPr>
        <w:t xml:space="preserve">. An “exact” version of the Mann-Whitney U-tests available in the package “coin” was used to account for ties in all comparisons of weight loss or oocyst shedding. A generalized linear model of the poisson family (log-link) was used to predict histological lesions with the parasite-host DNA log-ratio and parasite isolate used for infection allowing for different intercept and slopes for each isolate. </w:t>
      </w:r>
    </w:p>
    <w:p w14:paraId="001AC265" w14:textId="77777777" w:rsidR="007D75FA" w:rsidRDefault="00132A20" w:rsidP="00ED6157">
      <w:pPr>
        <w:spacing w:line="360" w:lineRule="auto"/>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w:t>
      </w:r>
      <w:r>
        <w:rPr>
          <w:rFonts w:ascii="Times New Roman" w:hAnsi="Times New Roman"/>
        </w:rPr>
        <w:lastRenderedPageBreak/>
        <w:t xml:space="preserve">models for leukocyte infiltration scores (as response variable) were used with infection isolate as fixed effect and dpi as a random intercept. For visualisations the package ggplot2 was used, including the default “loess” smoother as indicated in figure legends. </w:t>
      </w:r>
    </w:p>
    <w:p w14:paraId="1DA05CC2" w14:textId="77777777" w:rsidR="007D75FA" w:rsidRDefault="007D75FA" w:rsidP="00ED6157">
      <w:pPr>
        <w:spacing w:line="360" w:lineRule="auto"/>
        <w:jc w:val="both"/>
        <w:rPr>
          <w:rFonts w:ascii="Times New Roman" w:hAnsi="Times New Roman"/>
        </w:rPr>
      </w:pPr>
    </w:p>
    <w:p w14:paraId="2C133D92" w14:textId="77777777" w:rsidR="007D75FA" w:rsidRDefault="00132A20" w:rsidP="00ED6157">
      <w:pPr>
        <w:spacing w:line="360" w:lineRule="auto"/>
        <w:jc w:val="both"/>
        <w:rPr>
          <w:rFonts w:ascii="Times New Roman" w:hAnsi="Times New Roman"/>
          <w:b/>
          <w:bCs/>
        </w:rPr>
      </w:pPr>
      <w:r>
        <w:rPr>
          <w:rFonts w:ascii="Times New Roman" w:hAnsi="Times New Roman"/>
          <w:b/>
          <w:bCs/>
        </w:rPr>
        <w:t>Ethics statement</w:t>
      </w:r>
    </w:p>
    <w:p w14:paraId="792DC9A6" w14:textId="600C38A4" w:rsidR="007D75FA" w:rsidRDefault="00132A20" w:rsidP="00ED6157">
      <w:pPr>
        <w:spacing w:line="360" w:lineRule="auto"/>
        <w:jc w:val="both"/>
        <w:rPr>
          <w:rFonts w:ascii="Times New Roman" w:hAnsi="Times New Roman"/>
        </w:rPr>
      </w:pPr>
      <w:r>
        <w:rPr>
          <w:rFonts w:ascii="Times New Roman" w:hAnsi="Times New Roman"/>
        </w:rPr>
        <w:t xml:space="preserve">All </w:t>
      </w:r>
      <w:proofErr w:type="gramStart"/>
      <w:ins w:id="1561" w:author="xx" w:date="2018-06-24T19:39:00Z">
        <w:r w:rsidR="002B3DA3">
          <w:rPr>
            <w:rFonts w:ascii="Times New Roman" w:hAnsi="Times New Roman"/>
          </w:rPr>
          <w:t>a</w:t>
        </w:r>
      </w:ins>
      <w:del w:id="1562" w:author="xx" w:date="2018-06-24T19:39:00Z">
        <w:r w:rsidDel="002B3DA3">
          <w:rPr>
            <w:rFonts w:ascii="Times New Roman" w:hAnsi="Times New Roman"/>
          </w:rPr>
          <w:delText>A</w:delText>
        </w:r>
      </w:del>
      <w:r>
        <w:rPr>
          <w:rFonts w:ascii="Times New Roman" w:hAnsi="Times New Roman"/>
        </w:rPr>
        <w:t>nimal procedures</w:t>
      </w:r>
      <w:proofErr w:type="gramEnd"/>
      <w:r>
        <w:rPr>
          <w:rFonts w:ascii="Times New Roman" w:hAnsi="Times New Roman"/>
        </w:rPr>
        <w:t xml:space="preserve"> in this investigation were performed according to the German Animal Protection Laws as directed and approved by the overseeing authority Landesamt für Gesundheit und Soziales (Berlin, Germany) under permit number H0098/04.</w:t>
      </w:r>
    </w:p>
    <w:p w14:paraId="6C9DEDAC" w14:textId="77777777" w:rsidR="007D75FA" w:rsidRDefault="007D75FA" w:rsidP="00ED6157">
      <w:pPr>
        <w:spacing w:line="360" w:lineRule="auto"/>
        <w:jc w:val="both"/>
        <w:rPr>
          <w:rFonts w:ascii="Times New Roman" w:hAnsi="Times New Roman"/>
        </w:rPr>
      </w:pPr>
    </w:p>
    <w:p w14:paraId="01B3CFCE" w14:textId="77777777" w:rsidR="007D75FA" w:rsidRDefault="00132A20" w:rsidP="00ED6157">
      <w:pPr>
        <w:pStyle w:val="Bibliography1"/>
        <w:spacing w:line="360" w:lineRule="auto"/>
        <w:jc w:val="both"/>
        <w:rPr>
          <w:rFonts w:hint="eastAsia"/>
        </w:rPr>
      </w:pPr>
      <w:proofErr w:type="gramStart"/>
      <w:r>
        <w:t>Altermatt, F., Ebert, D., 2008.</w:t>
      </w:r>
      <w:proofErr w:type="gramEnd"/>
      <w:r>
        <w:t xml:space="preserve"> Genetic diversity of Daphnia magna populations enhances resistance to parasites. Ecol. Lett. 11, 918–928. https://doi.org/10.1111/j.1461-0248.2008.01203.x</w:t>
      </w:r>
    </w:p>
    <w:p w14:paraId="24580E7D" w14:textId="77777777" w:rsidR="00A63DA6" w:rsidRDefault="00132A20">
      <w:pPr>
        <w:pStyle w:val="Bibliography1"/>
        <w:spacing w:line="360" w:lineRule="auto"/>
        <w:jc w:val="both"/>
        <w:rPr>
          <w:ins w:id="1563" w:author="Weyrich, Alexandra" w:date="2018-06-04T16:35:00Z"/>
          <w:rFonts w:hint="eastAsia"/>
        </w:rPr>
        <w:pPrChange w:id="1564" w:author="Weyrich, Alexandra" w:date="2018-06-04T16:35:00Z">
          <w:pPr/>
        </w:pPrChange>
      </w:pPr>
      <w:r w:rsidRPr="00825500">
        <w:rPr>
          <w:lang w:val="de-DE"/>
          <w:rPrChange w:id="1565" w:author="xx" w:date="2018-06-25T18:32:00Z">
            <w:rPr/>
          </w:rPrChange>
        </w:rPr>
        <w:t xml:space="preserve">Ankrom, S.L., Chobotar, B., Ernst, J.V., 1975. </w:t>
      </w:r>
      <w:proofErr w:type="gramStart"/>
      <w:r>
        <w:t>Life Cycle of Eimeria ferrisi Levine &amp; Ivens, 1965 in the Mouse, Mus musculus.</w:t>
      </w:r>
      <w:proofErr w:type="gramEnd"/>
      <w:r>
        <w:t xml:space="preserve"> J. Protozool. 22, 317–323. </w:t>
      </w:r>
      <w:ins w:id="1566" w:author="Weyrich, Alexandra" w:date="2018-06-04T16:35:00Z">
        <w:r w:rsidR="00A63DA6">
          <w:rPr>
            <w:rFonts w:hint="eastAsia"/>
          </w:rPr>
          <w:fldChar w:fldCharType="begin"/>
        </w:r>
        <w:r w:rsidR="00A63DA6">
          <w:rPr>
            <w:rFonts w:hint="eastAsia"/>
          </w:rPr>
          <w:instrText xml:space="preserve"> HYPERLINK "</w:instrText>
        </w:r>
      </w:ins>
      <w:r w:rsidR="00A63DA6">
        <w:instrText>https://doi.org/10.1111/j.1550-7408.1975.tb05177.x</w:instrText>
      </w:r>
      <w:ins w:id="1567" w:author="Weyrich, Alexandra" w:date="2018-06-04T16:35:00Z">
        <w:r w:rsidR="00A63DA6">
          <w:rPr>
            <w:rFonts w:hint="eastAsia"/>
          </w:rPr>
          <w:instrText xml:space="preserve">" </w:instrText>
        </w:r>
        <w:r w:rsidR="00A63DA6">
          <w:rPr>
            <w:rFonts w:hint="eastAsia"/>
          </w:rPr>
          <w:fldChar w:fldCharType="separate"/>
        </w:r>
      </w:ins>
      <w:r w:rsidR="00A63DA6" w:rsidRPr="00C001BB">
        <w:rPr>
          <w:rStyle w:val="Hyperlink"/>
        </w:rPr>
        <w:t>https://doi.org/10.1111/j.1550-7408.1975.tb05177.x</w:t>
      </w:r>
      <w:ins w:id="1568" w:author="Weyrich, Alexandra" w:date="2018-06-04T16:35:00Z">
        <w:r w:rsidR="00A63DA6">
          <w:rPr>
            <w:rFonts w:hint="eastAsia"/>
          </w:rPr>
          <w:fldChar w:fldCharType="end"/>
        </w:r>
      </w:ins>
    </w:p>
    <w:p w14:paraId="0A4BBFF1" w14:textId="61309EA9" w:rsidR="00A63DA6" w:rsidRDefault="00A63DA6">
      <w:pPr>
        <w:pStyle w:val="Bibliography1"/>
        <w:spacing w:line="360" w:lineRule="auto"/>
        <w:jc w:val="both"/>
        <w:rPr>
          <w:ins w:id="1569" w:author="Weyrich, Alexandra" w:date="2018-06-04T16:35:00Z"/>
          <w:rFonts w:hint="eastAsia"/>
        </w:rPr>
        <w:pPrChange w:id="1570" w:author="Weyrich, Alexandra" w:date="2018-06-04T16:35:00Z">
          <w:pPr/>
        </w:pPrChange>
      </w:pPr>
      <w:ins w:id="1571" w:author="Weyrich, Alexandra" w:date="2018-06-04T16:35:00Z">
        <w:r>
          <w:t xml:space="preserve">J Axtner, S Sommer, 2009. </w:t>
        </w:r>
        <w:r>
          <w:fldChar w:fldCharType="begin"/>
        </w:r>
        <w:r>
          <w:instrText xml:space="preserve"> HYPERLINK "javascript:void(0)" </w:instrText>
        </w:r>
        <w:r>
          <w:fldChar w:fldCharType="separate"/>
        </w:r>
        <w:r>
          <w:rPr>
            <w:rStyle w:val="Hyperlink"/>
          </w:rPr>
          <w:t>Validation of internal reference genes for quantitative real-time PCR in a non-model organism, the yellow-necked mouse, Apodemus flavicollis</w:t>
        </w:r>
        <w:r>
          <w:fldChar w:fldCharType="end"/>
        </w:r>
        <w:r>
          <w:t xml:space="preserve"> BMC research notes 2 (1), 264</w:t>
        </w:r>
      </w:ins>
    </w:p>
    <w:p w14:paraId="097FB7F1" w14:textId="21439DA7" w:rsidR="00A63DA6" w:rsidDel="00A63DA6" w:rsidRDefault="00A63DA6" w:rsidP="00ED6157">
      <w:pPr>
        <w:pStyle w:val="Bibliography1"/>
        <w:spacing w:line="360" w:lineRule="auto"/>
        <w:jc w:val="both"/>
        <w:rPr>
          <w:del w:id="1572" w:author="Weyrich, Alexandra" w:date="2018-06-04T16:35:00Z"/>
          <w:rFonts w:hint="eastAsia"/>
        </w:rPr>
      </w:pPr>
    </w:p>
    <w:p w14:paraId="7A374D1C" w14:textId="77777777" w:rsidR="007D75FA" w:rsidRDefault="00132A20" w:rsidP="00ED6157">
      <w:pPr>
        <w:pStyle w:val="Bibliography1"/>
        <w:spacing w:line="360" w:lineRule="auto"/>
        <w:jc w:val="both"/>
        <w:rPr>
          <w:rFonts w:hint="eastAsia"/>
        </w:rPr>
      </w:pPr>
      <w:r>
        <w:t xml:space="preserve">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w:t>
      </w:r>
      <w:proofErr w:type="gramStart"/>
      <w:r>
        <w:t>Proc. Natl. Acad. Sci. 106, 3455–3460.</w:t>
      </w:r>
      <w:proofErr w:type="gramEnd"/>
      <w:r>
        <w:t xml:space="preserve"> https://doi.org/10.1073/pnas.0813234106</w:t>
      </w:r>
    </w:p>
    <w:p w14:paraId="36962FF2" w14:textId="77777777" w:rsidR="007D75FA" w:rsidRDefault="00132A20" w:rsidP="00ED6157">
      <w:pPr>
        <w:pStyle w:val="Bibliography1"/>
        <w:spacing w:line="360" w:lineRule="auto"/>
        <w:jc w:val="both"/>
        <w:rPr>
          <w:rFonts w:hint="eastAsia"/>
        </w:rPr>
      </w:pPr>
      <w:proofErr w:type="gramStart"/>
      <w:r>
        <w:t>Brake, D.A., Fedor, C.H., Werner, B.W., Miller, T.J., Taylor, R.L., Clare, R.A., 1997.</w:t>
      </w:r>
      <w:proofErr w:type="gramEnd"/>
      <w:r>
        <w:t xml:space="preserve"> Characterization of immune response to Eimeria tenella antigens in a natural immunity model with hosts which differ serologically at the B locus of the major histocompatibility complex. Infect. Immun. 65, 1204–1210.</w:t>
      </w:r>
    </w:p>
    <w:p w14:paraId="3ABA2BA9" w14:textId="77777777" w:rsidR="007D75FA" w:rsidRPr="001E5847" w:rsidRDefault="00132A20" w:rsidP="00ED6157">
      <w:pPr>
        <w:pStyle w:val="Bibliography1"/>
        <w:spacing w:line="360" w:lineRule="auto"/>
        <w:jc w:val="both"/>
        <w:rPr>
          <w:rFonts w:hint="eastAsia"/>
          <w:lang w:val="de-DE"/>
        </w:rPr>
      </w:pPr>
      <w: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sidRPr="001E5847">
        <w:rPr>
          <w:lang w:val="de-DE"/>
        </w:rPr>
        <w:t>Infect. Immun. IAI.01733-14. https://doi.org/10.1128/IAI.01733-14</w:t>
      </w:r>
    </w:p>
    <w:p w14:paraId="1329B695" w14:textId="77777777" w:rsidR="007D75FA" w:rsidRDefault="00132A20" w:rsidP="00ED6157">
      <w:pPr>
        <w:pStyle w:val="Bibliography1"/>
        <w:spacing w:line="360" w:lineRule="auto"/>
        <w:jc w:val="both"/>
        <w:rPr>
          <w:rFonts w:hint="eastAsia"/>
        </w:rPr>
      </w:pPr>
      <w:r w:rsidRPr="001E5847">
        <w:rPr>
          <w:lang w:val="de-DE"/>
        </w:rPr>
        <w:lastRenderedPageBreak/>
        <w:t xml:space="preserve">Bronte, V., Pittet, M.J., 2013. </w:t>
      </w:r>
      <w:proofErr w:type="gramStart"/>
      <w:r>
        <w:t>The spleen in local and systemic regulation of immunity.</w:t>
      </w:r>
      <w:proofErr w:type="gramEnd"/>
      <w:r>
        <w:t xml:space="preserve"> Immunity 39, 806–818. https://doi.org/10.1016/j.immuni.2013.10.010</w:t>
      </w:r>
    </w:p>
    <w:p w14:paraId="424E30D8" w14:textId="77777777" w:rsidR="007D75FA" w:rsidRDefault="00132A20" w:rsidP="00ED6157">
      <w:pPr>
        <w:pStyle w:val="Bibliography1"/>
        <w:spacing w:line="360" w:lineRule="auto"/>
        <w:jc w:val="both"/>
        <w:rPr>
          <w:rFonts w:hint="eastAsia"/>
        </w:rPr>
      </w:pPr>
      <w:r>
        <w:t xml:space="preserve">Burke, M.K., 2012. How does adaptation sweep through the genome? </w:t>
      </w:r>
      <w:proofErr w:type="gramStart"/>
      <w:r>
        <w:t>Insights from long-term selection experiments.</w:t>
      </w:r>
      <w:proofErr w:type="gramEnd"/>
      <w:r>
        <w:t xml:space="preserve"> </w:t>
      </w:r>
      <w:proofErr w:type="gramStart"/>
      <w:r>
        <w:t>Proc. Biol. Sci. 279, 5029–5038.</w:t>
      </w:r>
      <w:proofErr w:type="gramEnd"/>
      <w:r>
        <w:t xml:space="preserve"> https://doi.org/10.1098/rspb.2012.0799</w:t>
      </w:r>
    </w:p>
    <w:p w14:paraId="4CB4A995" w14:textId="77777777" w:rsidR="007D75FA" w:rsidRDefault="00132A20" w:rsidP="00ED6157">
      <w:pPr>
        <w:pStyle w:val="Bibliography1"/>
        <w:spacing w:line="360" w:lineRule="auto"/>
        <w:jc w:val="both"/>
        <w:rPr>
          <w:rFonts w:hint="eastAsia"/>
        </w:rPr>
      </w:pPr>
      <w:proofErr w:type="gramStart"/>
      <w:r>
        <w:t>Byrnes, S., Eaton, R., Kogut, M., 1993.</w:t>
      </w:r>
      <w:proofErr w:type="gramEnd"/>
      <w:r>
        <w:t xml:space="preserve"> In vitro interleukin-1 and tumor necrosis factor-alpha production by macrophages from chickens infected with either Eimeria maxima or Eimeria tenella. Int. J. Parasitol. 23, 639–645.</w:t>
      </w:r>
    </w:p>
    <w:p w14:paraId="49DA8E2C" w14:textId="77777777" w:rsidR="007D75FA" w:rsidRPr="001E5847" w:rsidRDefault="00132A20" w:rsidP="00ED6157">
      <w:pPr>
        <w:pStyle w:val="Bibliography1"/>
        <w:spacing w:line="360" w:lineRule="auto"/>
        <w:jc w:val="both"/>
        <w:rPr>
          <w:rFonts w:hint="eastAsia"/>
          <w:lang w:val="de-DE"/>
        </w:rPr>
      </w:pPr>
      <w:r>
        <w:t xml:space="preserve">Cacho, E. </w:t>
      </w:r>
      <w:proofErr w:type="gramStart"/>
      <w:r>
        <w:t>del</w:t>
      </w:r>
      <w:proofErr w:type="gramEnd"/>
      <w:r>
        <w:t xml:space="preserve">, Gallego, M., Lee, S.H., Lillehoj, H.S., Quilez, J., Lillehoj, E.P., Sánchez-Acedo, C., 2012. </w:t>
      </w:r>
      <w:proofErr w:type="gramStart"/>
      <w:r>
        <w:t>Induction of Protective Immunity against Eimeria tenella, Eimeria maxima, and Eimeria acervulina Infections Using Dendritic Cell-Derived Exosomes.</w:t>
      </w:r>
      <w:proofErr w:type="gramEnd"/>
      <w:r>
        <w:t xml:space="preserve"> </w:t>
      </w:r>
      <w:r w:rsidRPr="001E5847">
        <w:rPr>
          <w:lang w:val="de-DE"/>
        </w:rPr>
        <w:t>Infect. Immun. 80, 1909–1916. https://doi.org/10.1128/IAI.06413-11</w:t>
      </w:r>
    </w:p>
    <w:p w14:paraId="608D0E0A" w14:textId="77777777" w:rsidR="007D75FA" w:rsidRDefault="00132A20" w:rsidP="00ED6157">
      <w:pPr>
        <w:pStyle w:val="Bibliography1"/>
        <w:spacing w:line="360" w:lineRule="auto"/>
        <w:jc w:val="both"/>
        <w:rPr>
          <w:rFonts w:hint="eastAsia"/>
        </w:rPr>
      </w:pPr>
      <w:proofErr w:type="gramStart"/>
      <w:r w:rsidRPr="00825500">
        <w:rPr>
          <w:rPrChange w:id="1573" w:author="xx" w:date="2018-06-25T18:32:00Z">
            <w:rPr>
              <w:lang w:val="de-DE"/>
            </w:rPr>
          </w:rPrChange>
        </w:rPr>
        <w:t>Canning, E.U., Anwar, M., 1968.</w:t>
      </w:r>
      <w:proofErr w:type="gramEnd"/>
      <w:r w:rsidRPr="00825500">
        <w:rPr>
          <w:rPrChange w:id="1574" w:author="xx" w:date="2018-06-25T18:32:00Z">
            <w:rPr>
              <w:lang w:val="de-DE"/>
            </w:rPr>
          </w:rPrChange>
        </w:rPr>
        <w:t xml:space="preserve"> </w:t>
      </w:r>
      <w:proofErr w:type="gramStart"/>
      <w:r>
        <w:t>Studies on Meiotic Division in Coccidial and Malarial Parasites.</w:t>
      </w:r>
      <w:proofErr w:type="gramEnd"/>
      <w:r>
        <w:t xml:space="preserve"> J. Protozool. 15, 290–298. https://doi.org/10.1111/j.1550-7408.1968.tb02125.x</w:t>
      </w:r>
    </w:p>
    <w:p w14:paraId="1E609098" w14:textId="77777777" w:rsidR="007D75FA" w:rsidRDefault="00132A20" w:rsidP="00ED6157">
      <w:pPr>
        <w:pStyle w:val="Bibliography1"/>
        <w:spacing w:line="360" w:lineRule="auto"/>
        <w:jc w:val="both"/>
        <w:rPr>
          <w:rFonts w:hint="eastAsia"/>
        </w:rPr>
      </w:pPr>
      <w:proofErr w:type="gramStart"/>
      <w:r>
        <w:t>Chapman, H.D., Barta, J.R., Blake, D., Gruber, A., Jenkins, M., Smith, N.C., Suo, X., Tomley, F.M., 2013.</w:t>
      </w:r>
      <w:proofErr w:type="gramEnd"/>
      <w:r>
        <w:t xml:space="preserve"> </w:t>
      </w:r>
      <w:proofErr w:type="gramStart"/>
      <w:r>
        <w:t>A selective review of advances in coccidiosis research.</w:t>
      </w:r>
      <w:proofErr w:type="gramEnd"/>
      <w:r>
        <w:t xml:space="preserve"> Adv. Parasitol. 83, 93–171. https://doi.org/10.1016/B978-0-12-407705-8.00002-1</w:t>
      </w:r>
    </w:p>
    <w:p w14:paraId="7997CD77" w14:textId="77777777" w:rsidR="007D75FA" w:rsidRDefault="00132A20" w:rsidP="00ED6157">
      <w:pPr>
        <w:pStyle w:val="Bibliography1"/>
        <w:spacing w:line="360" w:lineRule="auto"/>
        <w:jc w:val="both"/>
        <w:rPr>
          <w:rFonts w:hint="eastAsia"/>
        </w:rPr>
      </w:pPr>
      <w:r>
        <w:t xml:space="preserve">Chow, Y.-P., Wan, K.-L., Blake, D.P., Tomley, F., Nathan, S., 2011. </w:t>
      </w:r>
      <w:proofErr w:type="gramStart"/>
      <w:r>
        <w:t>Immunogenic Eimeria tenella Glycosylphosphatidylinositol-Anchored Surface Antigens (SAGs) Induce Inflammatory Responses in Avian Macrophages.</w:t>
      </w:r>
      <w:proofErr w:type="gramEnd"/>
      <w:r>
        <w:t xml:space="preserve"> </w:t>
      </w:r>
      <w:proofErr w:type="gramStart"/>
      <w:r>
        <w:t>PLoS ONE 6.</w:t>
      </w:r>
      <w:proofErr w:type="gramEnd"/>
      <w:r>
        <w:t xml:space="preserve"> https://doi.org/10.1371/journal.pone.0025233</w:t>
      </w:r>
    </w:p>
    <w:p w14:paraId="4FB23B8D" w14:textId="77777777" w:rsidR="007D75FA" w:rsidRDefault="00132A20" w:rsidP="00ED6157">
      <w:pPr>
        <w:pStyle w:val="Bibliography1"/>
        <w:spacing w:line="360" w:lineRule="auto"/>
        <w:jc w:val="both"/>
        <w:rPr>
          <w:rFonts w:hint="eastAsia"/>
        </w:rPr>
      </w:pPr>
      <w:r>
        <w:t xml:space="preserve">Djamiatun, K., Naamat, W.F.A., Dharmana, E., Wijayahadi, N., Nugroho, D., 2017. Reduce Spleen-IFN-γ Correlated with CXCL9 Levels </w:t>
      </w:r>
      <w:proofErr w:type="gramStart"/>
      <w:r>
        <w:t>During</w:t>
      </w:r>
      <w:proofErr w:type="gramEnd"/>
      <w:r>
        <w:t xml:space="preserve"> Cerebral Malaria Phase in Annona muricata-Treated Swiss Mouse Study. Adv. Sci. Lett. 23, 3380–3384. https://doi.org/10.1166/asl.2017.9179</w:t>
      </w:r>
    </w:p>
    <w:p w14:paraId="03A36AAA" w14:textId="77777777" w:rsidR="007D75FA" w:rsidRDefault="00132A20" w:rsidP="00ED6157">
      <w:pPr>
        <w:pStyle w:val="Bibliography1"/>
        <w:spacing w:line="360" w:lineRule="auto"/>
        <w:jc w:val="both"/>
        <w:rPr>
          <w:rFonts w:hint="eastAsia"/>
        </w:rPr>
      </w:pPr>
      <w:r>
        <w:t xml:space="preserve">Ebert, D., 1998. </w:t>
      </w:r>
      <w:proofErr w:type="gramStart"/>
      <w:r>
        <w:t>Experimental evolution of parasites.</w:t>
      </w:r>
      <w:proofErr w:type="gramEnd"/>
      <w:r>
        <w:t xml:space="preserve"> Science 282, 1432–1435.</w:t>
      </w:r>
    </w:p>
    <w:p w14:paraId="2F3FB873" w14:textId="77777777" w:rsidR="007D75FA" w:rsidRPr="001E5847" w:rsidRDefault="00132A20" w:rsidP="00ED6157">
      <w:pPr>
        <w:pStyle w:val="Bibliography1"/>
        <w:spacing w:line="360" w:lineRule="auto"/>
        <w:jc w:val="both"/>
        <w:rPr>
          <w:rFonts w:hint="eastAsia"/>
          <w:lang w:val="de-DE"/>
        </w:rPr>
      </w:pPr>
      <w:r>
        <w:t xml:space="preserve">Ehigiator, H.N., McNair, N., Mead, J.R., 2007. Cryptosporidium parvum: The contribution of Th1-inducing pathways to the resolution of infection in mice. </w:t>
      </w:r>
      <w:r w:rsidRPr="001E5847">
        <w:rPr>
          <w:lang w:val="de-DE"/>
        </w:rPr>
        <w:t>Exp. Parasitol. 115, 107–113. https://doi.org/10.1016/j.exppara.2006.07.001</w:t>
      </w:r>
    </w:p>
    <w:p w14:paraId="3A93F290" w14:textId="77777777" w:rsidR="007D75FA" w:rsidRDefault="00132A20" w:rsidP="00ED6157">
      <w:pPr>
        <w:pStyle w:val="Bibliography1"/>
        <w:spacing w:line="360" w:lineRule="auto"/>
        <w:jc w:val="both"/>
        <w:rPr>
          <w:rFonts w:hint="eastAsia"/>
        </w:rPr>
      </w:pPr>
      <w:r w:rsidRPr="001E5847">
        <w:rPr>
          <w:lang w:val="de-DE"/>
        </w:rPr>
        <w:t xml:space="preserve">Ehret, </w:t>
      </w:r>
      <w:proofErr w:type="gramStart"/>
      <w:r w:rsidRPr="001E5847">
        <w:rPr>
          <w:lang w:val="de-DE"/>
        </w:rPr>
        <w:t>T.,</w:t>
      </w:r>
      <w:proofErr w:type="gramEnd"/>
      <w:r w:rsidRPr="001E5847">
        <w:rPr>
          <w:lang w:val="de-DE"/>
        </w:rPr>
        <w:t xml:space="preserve"> Spork, S., Dieterich, C., Lucius, R., Heitlinger, E., 2017. </w:t>
      </w:r>
      <w:r>
        <w:t xml:space="preserve">Dual RNA-seq reveals no plastic transcriptional response of the coccidian parasite Eimeria falciformis to host immune defenses. </w:t>
      </w:r>
      <w:proofErr w:type="gramStart"/>
      <w:r>
        <w:t>BMC Genomics 18, 686.</w:t>
      </w:r>
      <w:proofErr w:type="gramEnd"/>
      <w:r>
        <w:t xml:space="preserve"> https://doi.org/10.1186/s12864-017-4095-6</w:t>
      </w:r>
    </w:p>
    <w:p w14:paraId="58CD4F89" w14:textId="77777777" w:rsidR="007D75FA" w:rsidRPr="001E5847" w:rsidRDefault="00132A20" w:rsidP="00ED6157">
      <w:pPr>
        <w:pStyle w:val="Bibliography1"/>
        <w:spacing w:line="360" w:lineRule="auto"/>
        <w:jc w:val="both"/>
        <w:rPr>
          <w:rFonts w:hint="eastAsia"/>
          <w:lang w:val="de-DE"/>
        </w:rPr>
      </w:pPr>
      <w:r>
        <w:t xml:space="preserve">Gadde, U., Chapman, H.D., Rathinam, T.R., Erf, G.F., 2009. </w:t>
      </w:r>
      <w:proofErr w:type="gramStart"/>
      <w:r>
        <w:t>Acquisition of immunity to the protozoan parasite Eimeria adenoeides in turkey poults and the peripheral blood leukocyte response to a primary infection.</w:t>
      </w:r>
      <w:proofErr w:type="gramEnd"/>
      <w:r>
        <w:t xml:space="preserve"> </w:t>
      </w:r>
      <w:r w:rsidRPr="001E5847">
        <w:rPr>
          <w:lang w:val="de-DE"/>
        </w:rPr>
        <w:t>Poult. Sci. 88, 2346–2352. https://doi.org/10.3382/ps.2009-00320</w:t>
      </w:r>
    </w:p>
    <w:p w14:paraId="577110B6" w14:textId="77777777" w:rsidR="007D75FA" w:rsidRDefault="00132A20" w:rsidP="00ED6157">
      <w:pPr>
        <w:pStyle w:val="Bibliography1"/>
        <w:spacing w:line="360" w:lineRule="auto"/>
        <w:jc w:val="both"/>
        <w:rPr>
          <w:rFonts w:hint="eastAsia"/>
        </w:rPr>
      </w:pPr>
      <w:r w:rsidRPr="001E5847">
        <w:rPr>
          <w:lang w:val="de-DE"/>
        </w:rPr>
        <w:lastRenderedPageBreak/>
        <w:t xml:space="preserve">Haberkorn, A., 1970. Die Entwicklung vonEimeria falciformis (Eimer 1870) in der weißen Maus (Mus musculus). </w:t>
      </w:r>
      <w:r>
        <w:t>Z. Für Parasitenkd. 34, 49–67. https://doi.org/10.1007/BF00629179</w:t>
      </w:r>
    </w:p>
    <w:p w14:paraId="279AFD12" w14:textId="77777777" w:rsidR="007D75FA" w:rsidRDefault="00132A20" w:rsidP="00ED6157">
      <w:pPr>
        <w:pStyle w:val="Bibliography1"/>
        <w:spacing w:line="360" w:lineRule="auto"/>
        <w:jc w:val="both"/>
        <w:rPr>
          <w:rFonts w:hint="eastAsia"/>
        </w:rPr>
      </w:pPr>
      <w:proofErr w:type="gramStart"/>
      <w:r>
        <w:t>Hardison, J.L., Wrightsman, R.A., Carpenter, P.M., Lane, T.E., Manning, J.E., 2006.</w:t>
      </w:r>
      <w:proofErr w:type="gramEnd"/>
      <w:r>
        <w:t xml:space="preserve"> The Chemokines CXCL9 and CXCL10 Promote a Protective Immune Response but Do Not Contribute to Cardiac Inflammation following Infection with Trypanosoma cruzi. Infect. Immun. 74, 125–134. https://doi.org/10.1128/IAI.74.1.125-134.2006</w:t>
      </w:r>
    </w:p>
    <w:p w14:paraId="7FEB650A" w14:textId="77777777" w:rsidR="007D75FA" w:rsidRDefault="00132A20" w:rsidP="00ED6157">
      <w:pPr>
        <w:pStyle w:val="Bibliography1"/>
        <w:spacing w:line="360" w:lineRule="auto"/>
        <w:jc w:val="both"/>
        <w:rPr>
          <w:rFonts w:hint="eastAsia"/>
        </w:rPr>
      </w:pPr>
      <w:proofErr w:type="gramStart"/>
      <w:r>
        <w:t>Hashimoto, K., Tanaka, T., Matsubayashi, M., Endo, K., Umemiya-Shirafuji, R., Matsui, T., Matsuo, T., 2014.</w:t>
      </w:r>
      <w:proofErr w:type="gramEnd"/>
      <w:r>
        <w:t xml:space="preserve"> </w:t>
      </w:r>
      <w:proofErr w:type="gramStart"/>
      <w:r>
        <w:t>Host specificity and in vivo infectivities of the mouse coccidian parasites Eimeria krijgsmanni.</w:t>
      </w:r>
      <w:proofErr w:type="gramEnd"/>
      <w:r>
        <w:t xml:space="preserve"> </w:t>
      </w:r>
      <w:proofErr w:type="gramStart"/>
      <w:r>
        <w:t>Acta Parasitol.</w:t>
      </w:r>
      <w:proofErr w:type="gramEnd"/>
      <w:r>
        <w:t xml:space="preserve"> 59, 337–342. https://doi.org/10.2478/s11686-014-0251-1</w:t>
      </w:r>
    </w:p>
    <w:p w14:paraId="0490381B" w14:textId="77777777" w:rsidR="007D75FA" w:rsidRPr="00B43EFD" w:rsidRDefault="00132A20" w:rsidP="00ED6157">
      <w:pPr>
        <w:pStyle w:val="Bibliography1"/>
        <w:spacing w:line="360" w:lineRule="auto"/>
        <w:jc w:val="both"/>
        <w:rPr>
          <w:rFonts w:hint="eastAsia"/>
          <w:lang w:val="de-DE"/>
          <w:rPrChange w:id="1575" w:author="Weyrich, Alexandra" w:date="2018-05-28T11:08:00Z">
            <w:rPr>
              <w:rFonts w:hint="eastAsia"/>
            </w:rPr>
          </w:rPrChange>
        </w:rPr>
      </w:pPr>
      <w:r>
        <w:t xml:space="preserve">Heinzel, F.P., Sadick, M.D., Mutha, S.S., Locksley, R.M., 1991. </w:t>
      </w:r>
      <w:proofErr w:type="gramStart"/>
      <w:r>
        <w:t>Production of interferon gamma, interleukin 2, interleukin 4, and interleukin 10 by CD4+ lymphocytes in vivo during healing and progressive murine leishmaniasis.</w:t>
      </w:r>
      <w:proofErr w:type="gramEnd"/>
      <w:r>
        <w:t xml:space="preserve"> </w:t>
      </w:r>
      <w:r w:rsidRPr="00B43EFD">
        <w:rPr>
          <w:rFonts w:hint="eastAsia"/>
          <w:lang w:val="de-DE"/>
          <w:rPrChange w:id="1576" w:author="Weyrich, Alexandra" w:date="2018-05-28T11:08:00Z">
            <w:rPr>
              <w:rFonts w:hint="eastAsia"/>
            </w:rPr>
          </w:rPrChange>
        </w:rPr>
        <w:t>Proc. Natl. Acad. Sci. U. S. A. 88, 7011</w:t>
      </w:r>
      <w:r w:rsidRPr="00B43EFD">
        <w:rPr>
          <w:rFonts w:hint="eastAsia"/>
          <w:lang w:val="de-DE"/>
          <w:rPrChange w:id="1577" w:author="Weyrich, Alexandra" w:date="2018-05-28T11:08:00Z">
            <w:rPr>
              <w:rFonts w:hint="eastAsia"/>
            </w:rPr>
          </w:rPrChange>
        </w:rPr>
        <w:t>–</w:t>
      </w:r>
      <w:r w:rsidRPr="00B43EFD">
        <w:rPr>
          <w:rFonts w:hint="eastAsia"/>
          <w:lang w:val="de-DE"/>
          <w:rPrChange w:id="1578" w:author="Weyrich, Alexandra" w:date="2018-05-28T11:08:00Z">
            <w:rPr>
              <w:rFonts w:hint="eastAsia"/>
            </w:rPr>
          </w:rPrChange>
        </w:rPr>
        <w:t>7015.</w:t>
      </w:r>
    </w:p>
    <w:p w14:paraId="2BC526DF" w14:textId="77777777" w:rsidR="007D75FA" w:rsidRDefault="00132A20" w:rsidP="00ED6157">
      <w:pPr>
        <w:pStyle w:val="Bibliography1"/>
        <w:spacing w:line="360" w:lineRule="auto"/>
        <w:jc w:val="both"/>
        <w:rPr>
          <w:rFonts w:hint="eastAsia"/>
        </w:rPr>
      </w:pPr>
      <w:r w:rsidRPr="001E5847">
        <w:rPr>
          <w:lang w:val="de-DE"/>
        </w:rPr>
        <w:t xml:space="preserve">Heitlinger, E., Spork, S., Lucius, R., Dieterich, C., 2014. </w:t>
      </w:r>
      <w:proofErr w:type="gramStart"/>
      <w:r>
        <w:t>The genome of Eimeria falciformis - reduction and specialization in a single host apicomplexan parasite.</w:t>
      </w:r>
      <w:proofErr w:type="gramEnd"/>
      <w:r>
        <w:t xml:space="preserve"> </w:t>
      </w:r>
      <w:proofErr w:type="gramStart"/>
      <w:r>
        <w:t>BMC Genomics 15.</w:t>
      </w:r>
      <w:proofErr w:type="gramEnd"/>
      <w:r>
        <w:t xml:space="preserve"> https://doi.org/10.1186/1471-2164-15-696</w:t>
      </w:r>
    </w:p>
    <w:p w14:paraId="4571024B" w14:textId="77777777" w:rsidR="007D75FA" w:rsidRDefault="00132A20" w:rsidP="00ED6157">
      <w:pPr>
        <w:pStyle w:val="Bibliography1"/>
        <w:spacing w:line="360" w:lineRule="auto"/>
        <w:jc w:val="both"/>
        <w:rPr>
          <w:rFonts w:hint="eastAsia"/>
        </w:rPr>
      </w:pPr>
      <w:r>
        <w:t xml:space="preserve">Hirako, I.C., Ataide, M.A., Faustino, L., Assis, P.A., Sorensen, E.W., Ueta, H., Araújo, N.M., Menezes, G.B., Luster, A.D., Gazzinelli, R.T., 2016. </w:t>
      </w:r>
      <w:proofErr w:type="gramStart"/>
      <w:r>
        <w:t>Splenic differentiation and emergence of CCR5</w:t>
      </w:r>
      <w:r>
        <w:rPr>
          <w:vertAlign w:val="superscript"/>
        </w:rPr>
        <w:t>+</w:t>
      </w:r>
      <w:r>
        <w:t>CXCL9</w:t>
      </w:r>
      <w:r>
        <w:rPr>
          <w:vertAlign w:val="superscript"/>
        </w:rPr>
        <w:t>+</w:t>
      </w:r>
      <w:r>
        <w:t>CXCL10</w:t>
      </w:r>
      <w:r>
        <w:rPr>
          <w:vertAlign w:val="superscript"/>
        </w:rPr>
        <w:t>+</w:t>
      </w:r>
      <w:r>
        <w:t xml:space="preserve"> monocyte-derived dendritic cells in the brain during cerebral malaria.</w:t>
      </w:r>
      <w:proofErr w:type="gramEnd"/>
      <w:r>
        <w:t xml:space="preserve"> Nat. Commun. </w:t>
      </w:r>
      <w:proofErr w:type="gramStart"/>
      <w:r>
        <w:t>7, 13277.</w:t>
      </w:r>
      <w:proofErr w:type="gramEnd"/>
      <w:r>
        <w:t xml:space="preserve"> https://doi.org/10.1038/ncomms13277</w:t>
      </w:r>
    </w:p>
    <w:p w14:paraId="1B71C373" w14:textId="77777777" w:rsidR="007D75FA" w:rsidRDefault="00132A20" w:rsidP="00ED6157">
      <w:pPr>
        <w:pStyle w:val="Bibliography1"/>
        <w:spacing w:line="360" w:lineRule="auto"/>
        <w:jc w:val="both"/>
        <w:rPr>
          <w:rFonts w:hint="eastAsia"/>
        </w:rPr>
      </w:pPr>
      <w:r>
        <w:t>Hnida, J.A., Duszynski, D.W., 1999. Cross-Transmission Studies with Eimeria arizonensis, E. arizonensis-like Oocysts and Eimeria langebarteli: Host Specificity at the Genus and Species Level within the Muridae. J. Parasitol. 85, 873–877. https://doi.org/10.2307/3285824</w:t>
      </w:r>
    </w:p>
    <w:p w14:paraId="7663E233" w14:textId="77777777" w:rsidR="007D75FA" w:rsidRDefault="00132A20" w:rsidP="00ED6157">
      <w:pPr>
        <w:pStyle w:val="Bibliography1"/>
        <w:spacing w:line="360" w:lineRule="auto"/>
        <w:jc w:val="both"/>
        <w:rPr>
          <w:rFonts w:hint="eastAsia"/>
        </w:rPr>
      </w:pPr>
      <w:proofErr w:type="gramStart"/>
      <w:r>
        <w:t>Inagaki-Ohara, K., Dewi, F.N., Hisaeda, H., Smith, A.L., Jimi, F., Miyahira, M., Abdel-Aleem, A.S.F., Horii, Y., Nawa, Y., 2006.</w:t>
      </w:r>
      <w:proofErr w:type="gramEnd"/>
      <w:r>
        <w:t xml:space="preserve"> Intestinal Intraepithelial Lymphocytes Sustain the Epithelial Barrier Function against Eimeria vermiformis Infection. Infect. </w:t>
      </w:r>
      <w:proofErr w:type="gramStart"/>
      <w:r>
        <w:t>Immun. 74, 5292–5301.</w:t>
      </w:r>
      <w:proofErr w:type="gramEnd"/>
      <w:r>
        <w:t xml:space="preserve"> https://doi.org/10.1128/IAI.02024-05</w:t>
      </w:r>
    </w:p>
    <w:p w14:paraId="70E9AD0B" w14:textId="77777777" w:rsidR="007D75FA" w:rsidRDefault="00132A20" w:rsidP="00ED6157">
      <w:pPr>
        <w:pStyle w:val="Bibliography1"/>
        <w:spacing w:line="360" w:lineRule="auto"/>
        <w:jc w:val="both"/>
        <w:rPr>
          <w:rFonts w:hint="eastAsia"/>
        </w:rPr>
      </w:pPr>
      <w:proofErr w:type="gramStart"/>
      <w:r>
        <w:t>Kasai, N., Ogassawara, S., Baccaro, M.R., 1991.</w:t>
      </w:r>
      <w:proofErr w:type="gramEnd"/>
      <w:r>
        <w:t xml:space="preserve"> </w:t>
      </w:r>
      <w:proofErr w:type="gramStart"/>
      <w:r>
        <w:t>Morphobiology and pathogenicity of Eimeria falciformis var. pragensis Cerna, Seraud, Mehlhorn &amp; Scholtyseck, 1974 in mouse (Mus musculus).</w:t>
      </w:r>
      <w:proofErr w:type="gramEnd"/>
      <w:r>
        <w:t xml:space="preserve"> Rev. Bras. Biol. 51, 731–745.</w:t>
      </w:r>
    </w:p>
    <w:p w14:paraId="4FA07C33" w14:textId="77777777" w:rsidR="007D75FA" w:rsidRDefault="00132A20" w:rsidP="00ED6157">
      <w:pPr>
        <w:pStyle w:val="Bibliography1"/>
        <w:spacing w:line="360" w:lineRule="auto"/>
        <w:jc w:val="both"/>
        <w:rPr>
          <w:rFonts w:hint="eastAsia"/>
        </w:rPr>
      </w:pPr>
      <w:proofErr w:type="gramStart"/>
      <w:r>
        <w:t>Khan, W.I., Vallance, B.A., Blennerhassett, P.A., Deng, Y., Verdu, E.F., Matthaei, K.I., Collins, S.M., 2001.</w:t>
      </w:r>
      <w:proofErr w:type="gramEnd"/>
      <w:r>
        <w:t xml:space="preserve"> </w:t>
      </w:r>
      <w:proofErr w:type="gramStart"/>
      <w:r>
        <w:t xml:space="preserve">Critical Role for Signal Transducer and Activator of Transcription Factor 6 in Mediating </w:t>
      </w:r>
      <w:r>
        <w:lastRenderedPageBreak/>
        <w:t>Intestinal Muscle Hypercontractility and Worm Expulsion in Trichinella spiralis-Infected Mice.</w:t>
      </w:r>
      <w:proofErr w:type="gramEnd"/>
      <w:r>
        <w:t xml:space="preserve"> Infect. Immun. 69, 838–844. https://doi.org/10.1128/IAI.69.2.838-844.2001</w:t>
      </w:r>
    </w:p>
    <w:p w14:paraId="5AC99E72" w14:textId="77777777" w:rsidR="007D75FA" w:rsidRDefault="00132A20" w:rsidP="00ED6157">
      <w:pPr>
        <w:pStyle w:val="Bibliography1"/>
        <w:spacing w:line="360" w:lineRule="auto"/>
        <w:jc w:val="both"/>
        <w:rPr>
          <w:rFonts w:hint="eastAsia"/>
        </w:rPr>
      </w:pPr>
      <w:r>
        <w:t>Kubinak, J.L., Cornwall, D.H., Hasenkrug, K.J., Adler, F.R., Potts, W.K., 2015. Serial infection of diverse host (Mus) genotypes rapidly impedes pathogen fitness and virulence. Proc. R. Soc. B Biol. Sci. 282. https://doi.org/10.1098/rspb.2014.1568</w:t>
      </w:r>
    </w:p>
    <w:p w14:paraId="03D0672A" w14:textId="77777777" w:rsidR="007D75FA" w:rsidRDefault="00132A20" w:rsidP="00ED6157">
      <w:pPr>
        <w:pStyle w:val="Bibliography1"/>
        <w:spacing w:line="360" w:lineRule="auto"/>
        <w:jc w:val="both"/>
        <w:rPr>
          <w:rFonts w:hint="eastAsia"/>
        </w:rPr>
      </w:pPr>
      <w:r w:rsidRPr="001E5847">
        <w:rPr>
          <w:lang w:val="de-DE"/>
        </w:rPr>
        <w:t xml:space="preserve">Kuhn, K.A., Manieri, N.A., Liu, T.-C., Stappenbeck, T.S., 2014. </w:t>
      </w:r>
      <w:r>
        <w:t>IL-6 stimulates intestinal epithelial proliferation and repair after injury. PloS One 9, e114195. https://doi.org/10.1371/journal.pone.0114195</w:t>
      </w:r>
    </w:p>
    <w:p w14:paraId="6D127160" w14:textId="77777777" w:rsidR="007D75FA" w:rsidRDefault="00132A20" w:rsidP="00ED6157">
      <w:pPr>
        <w:pStyle w:val="Bibliography1"/>
        <w:spacing w:line="360" w:lineRule="auto"/>
        <w:jc w:val="both"/>
        <w:rPr>
          <w:rFonts w:hint="eastAsia"/>
        </w:rPr>
      </w:pPr>
      <w:r>
        <w:t xml:space="preserve">Kulkarni, M.M., Barbi, J., McMaster, W.R., Gallo, R.L., Satoskar, A.R., McGwire, B.S., 2011. Mammalian antimicrobial peptide influences control of cutaneous Leishmania infection. </w:t>
      </w:r>
      <w:proofErr w:type="gramStart"/>
      <w:r>
        <w:t>Cell.</w:t>
      </w:r>
      <w:proofErr w:type="gramEnd"/>
      <w:r>
        <w:t xml:space="preserve"> </w:t>
      </w:r>
      <w:proofErr w:type="gramStart"/>
      <w:r>
        <w:t>Microbiol.</w:t>
      </w:r>
      <w:proofErr w:type="gramEnd"/>
      <w:r>
        <w:t xml:space="preserve"> 13, 913–923. https://doi.org/10.1111/j.1462-5822.2011.01589.x</w:t>
      </w:r>
    </w:p>
    <w:p w14:paraId="779455C6" w14:textId="77777777" w:rsidR="007D75FA" w:rsidRDefault="00132A20" w:rsidP="00ED6157">
      <w:pPr>
        <w:pStyle w:val="Bibliography1"/>
        <w:spacing w:line="360" w:lineRule="auto"/>
        <w:jc w:val="both"/>
        <w:rPr>
          <w:rFonts w:hint="eastAsia"/>
        </w:rPr>
      </w:pPr>
      <w:r>
        <w:t>Kvičerová, J., Hypša, V., 2013. Host-Parasite Incongruences in Rodent Eimeria Suggest Significant Role of Adaptation Rather than Cophylogeny in Maintenance of Host Specificity. PLoS ONE 8, e63601. https://doi.org/10.1371/journal.pone.0063601</w:t>
      </w:r>
    </w:p>
    <w:p w14:paraId="10AB8E56" w14:textId="77777777" w:rsidR="007D75FA" w:rsidRDefault="00132A20" w:rsidP="00ED6157">
      <w:pPr>
        <w:pStyle w:val="Bibliography1"/>
        <w:spacing w:line="360" w:lineRule="auto"/>
        <w:jc w:val="both"/>
        <w:rPr>
          <w:rFonts w:hint="eastAsia"/>
        </w:rPr>
      </w:pPr>
      <w:proofErr w:type="gramStart"/>
      <w:r>
        <w:t>Laurent, F., Mancassola, R., Lacroix, S., Menezes, R., Naciri, M., 2001.</w:t>
      </w:r>
      <w:proofErr w:type="gramEnd"/>
      <w:r>
        <w:t xml:space="preserve"> Analysis of Chicken Mucosal Immune Response to Eimeria tenella and Eimeria maxima Infection by </w:t>
      </w:r>
      <w:proofErr w:type="gramStart"/>
      <w:r>
        <w:t>Quantitative  Reverse</w:t>
      </w:r>
      <w:proofErr w:type="gramEnd"/>
      <w:r>
        <w:t xml:space="preserve"> Transcription-PCR. Infect. </w:t>
      </w:r>
      <w:proofErr w:type="gramStart"/>
      <w:r>
        <w:t>Immun. 69, 2527–2534.</w:t>
      </w:r>
      <w:proofErr w:type="gramEnd"/>
      <w:r>
        <w:t xml:space="preserve"> https://doi.org/10.1128/IAI.69.4.2527-2534.2001</w:t>
      </w:r>
    </w:p>
    <w:p w14:paraId="20802108" w14:textId="77777777" w:rsidR="007D75FA" w:rsidRDefault="00132A20" w:rsidP="00ED6157">
      <w:pPr>
        <w:pStyle w:val="Bibliography1"/>
        <w:spacing w:line="360" w:lineRule="auto"/>
        <w:jc w:val="both"/>
        <w:rPr>
          <w:rFonts w:hint="eastAsia"/>
        </w:rPr>
      </w:pPr>
      <w:proofErr w:type="gramStart"/>
      <w:r>
        <w:t>Lee, J.-J., Kim, D., Pyo, K.-H., Kim, M.-K., Kim, H.-J., Chai, J.-Y., Shin, E.-H., 2013.</w:t>
      </w:r>
      <w:proofErr w:type="gramEnd"/>
      <w:r>
        <w:t xml:space="preserve"> STAT6 Expression and IL-13 Production in Association with Goblet Cell Hyperplasia and Worm Expulsion of Gymnophalloides seoi from C57BL/6 Mice. </w:t>
      </w:r>
      <w:proofErr w:type="gramStart"/>
      <w:r>
        <w:t>Korean J. Parasitol.</w:t>
      </w:r>
      <w:proofErr w:type="gramEnd"/>
      <w:r>
        <w:t xml:space="preserve"> 51, 589–594. https://doi.org/10.3347/kjp.2013.51.5.589</w:t>
      </w:r>
    </w:p>
    <w:p w14:paraId="6E7FF4B0" w14:textId="77777777" w:rsidR="007D75FA" w:rsidRDefault="00132A20" w:rsidP="00ED6157">
      <w:pPr>
        <w:pStyle w:val="Bibliography1"/>
        <w:spacing w:line="360" w:lineRule="auto"/>
        <w:jc w:val="both"/>
        <w:rPr>
          <w:rFonts w:hint="eastAsia"/>
        </w:rPr>
      </w:pPr>
      <w:r>
        <w:t xml:space="preserve">Lillehoj, H.S., 1998. </w:t>
      </w:r>
      <w:proofErr w:type="gramStart"/>
      <w:r>
        <w:t>Role of T lymphocytes and cytokines in coccidiosis.</w:t>
      </w:r>
      <w:proofErr w:type="gramEnd"/>
      <w:r>
        <w:t xml:space="preserve"> Int. J. Parasitol. 28, 1071–1081. https://doi.org/10.1016/S0020-</w:t>
      </w:r>
      <w:proofErr w:type="gramStart"/>
      <w:r>
        <w:t>7519(</w:t>
      </w:r>
      <w:proofErr w:type="gramEnd"/>
      <w:r>
        <w:t>98)00075-7</w:t>
      </w:r>
    </w:p>
    <w:p w14:paraId="3DDAFA66" w14:textId="77777777" w:rsidR="007D75FA" w:rsidRDefault="00132A20" w:rsidP="00ED6157">
      <w:pPr>
        <w:pStyle w:val="Bibliography1"/>
        <w:spacing w:line="360" w:lineRule="auto"/>
        <w:jc w:val="both"/>
        <w:rPr>
          <w:rFonts w:hint="eastAsia"/>
        </w:rPr>
      </w:pPr>
      <w: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14:paraId="14C4FBA4" w14:textId="77777777" w:rsidR="007D75FA" w:rsidRDefault="00132A20" w:rsidP="00ED6157">
      <w:pPr>
        <w:pStyle w:val="Bibliography1"/>
        <w:spacing w:line="360" w:lineRule="auto"/>
        <w:jc w:val="both"/>
        <w:rPr>
          <w:rFonts w:hint="eastAsia"/>
        </w:rPr>
      </w:pPr>
      <w:r>
        <w:t xml:space="preserve">Lowenthal, J.W., York, J.J., O’neil, T.E., Rhodes, S., Prowse, S.J., Strom, A.D.G., Digby, M.R., 1997. </w:t>
      </w:r>
      <w:proofErr w:type="gramStart"/>
      <w:r>
        <w:t>In Vivo Effects of Chicken Interferon-γ During Infection with Eimeria.</w:t>
      </w:r>
      <w:proofErr w:type="gramEnd"/>
      <w:r>
        <w:t xml:space="preserve"> J. Interferon Cytokine Res. 17, 551–558. https://doi.org/10.1089/jir.1997.17.551</w:t>
      </w:r>
    </w:p>
    <w:p w14:paraId="63F67B39" w14:textId="77777777" w:rsidR="007D75FA" w:rsidRPr="001E5847" w:rsidRDefault="00132A20" w:rsidP="00ED6157">
      <w:pPr>
        <w:pStyle w:val="Bibliography1"/>
        <w:spacing w:line="360" w:lineRule="auto"/>
        <w:jc w:val="both"/>
        <w:rPr>
          <w:rFonts w:hint="eastAsia"/>
          <w:lang w:val="de-DE"/>
        </w:rPr>
      </w:pPr>
      <w:proofErr w:type="gramStart"/>
      <w:r>
        <w:t>Lucius, R., Loos-Frank, B., 2008.</w:t>
      </w:r>
      <w:proofErr w:type="gramEnd"/>
      <w:r>
        <w:t xml:space="preserve"> </w:t>
      </w:r>
      <w:r w:rsidRPr="001E5847">
        <w:rPr>
          <w:lang w:val="de-DE"/>
        </w:rPr>
        <w:t>Biologie der Parasiten, Springer-Lehrbuch. Springer Berlin Heidelberg, Berlin, Heidelberg.</w:t>
      </w:r>
    </w:p>
    <w:p w14:paraId="01E21FD7" w14:textId="77777777" w:rsidR="007D75FA" w:rsidRDefault="00132A20" w:rsidP="00ED6157">
      <w:pPr>
        <w:pStyle w:val="Bibliography1"/>
        <w:spacing w:line="360" w:lineRule="auto"/>
        <w:jc w:val="both"/>
        <w:rPr>
          <w:rFonts w:hint="eastAsia"/>
        </w:rPr>
      </w:pPr>
      <w:r w:rsidRPr="00825500">
        <w:rPr>
          <w:rPrChange w:id="1579" w:author="xx" w:date="2018-06-25T18:32:00Z">
            <w:rPr>
              <w:lang w:val="de-DE"/>
            </w:rPr>
          </w:rPrChange>
        </w:rPr>
        <w:lastRenderedPageBreak/>
        <w:t xml:space="preserve">Mahrt, J.L., Shi, Y.F., 1988. </w:t>
      </w:r>
      <w:proofErr w:type="gramStart"/>
      <w:r>
        <w:t>Murine major histocompatibility complex and immune response to Eimeria falciformis.</w:t>
      </w:r>
      <w:proofErr w:type="gramEnd"/>
      <w:r>
        <w:t xml:space="preserve"> Infect. Immun. 56, 270–271.</w:t>
      </w:r>
    </w:p>
    <w:p w14:paraId="5AEC1E52" w14:textId="77777777" w:rsidR="007D75FA" w:rsidRDefault="00132A20" w:rsidP="00ED6157">
      <w:pPr>
        <w:pStyle w:val="Bibliography1"/>
        <w:spacing w:line="360" w:lineRule="auto"/>
        <w:jc w:val="both"/>
        <w:rPr>
          <w:rFonts w:hint="eastAsia"/>
        </w:rPr>
      </w:pPr>
      <w:proofErr w:type="gramStart"/>
      <w:r>
        <w:t>McDonald, V., Ballingall, S., 1983.</w:t>
      </w:r>
      <w:proofErr w:type="gramEnd"/>
      <w:r>
        <w:t xml:space="preserve"> </w:t>
      </w:r>
      <w:proofErr w:type="gramStart"/>
      <w:r>
        <w:t>Further investigation of the pathogenicity, immunogenicity and stability of precocious Eimeria acervulina.</w:t>
      </w:r>
      <w:proofErr w:type="gramEnd"/>
      <w:r>
        <w:t xml:space="preserve"> Parasitology 86 (Pt 3), 361–369.</w:t>
      </w:r>
    </w:p>
    <w:p w14:paraId="2F5417DE" w14:textId="77777777" w:rsidR="007D75FA" w:rsidRDefault="00132A20" w:rsidP="00ED6157">
      <w:pPr>
        <w:pStyle w:val="Bibliography1"/>
        <w:spacing w:line="360" w:lineRule="auto"/>
        <w:jc w:val="both"/>
        <w:rPr>
          <w:rFonts w:hint="eastAsia"/>
        </w:rPr>
      </w:pPr>
      <w:r>
        <w:t>Mesfin, G.M., Bellamy, J.E., Stockdale, P.H., 1978. The pathological changes caused by Eimeria falciformis var pragensis in mice. Can. J. Comp. Med. 42, 496–510.</w:t>
      </w:r>
    </w:p>
    <w:p w14:paraId="48247597" w14:textId="77777777" w:rsidR="007D75FA" w:rsidRDefault="00132A20" w:rsidP="00ED6157">
      <w:pPr>
        <w:pStyle w:val="Bibliography1"/>
        <w:spacing w:line="360" w:lineRule="auto"/>
        <w:jc w:val="both"/>
        <w:rPr>
          <w:rFonts w:hint="eastAsia"/>
        </w:rPr>
      </w:pPr>
      <w:proofErr w:type="gramStart"/>
      <w:r>
        <w:t>Michailowsky, V., Silva, N.M., Rocha, C.D., Vieira, L.Q., Lannes-Vieira, J., Gazzinelli, R.T., 2001.</w:t>
      </w:r>
      <w:proofErr w:type="gramEnd"/>
      <w:r>
        <w:t xml:space="preserve"> </w:t>
      </w:r>
      <w:proofErr w:type="gramStart"/>
      <w:r>
        <w:t>Pivotal Role of Interleukin-12 and Interferon-γ Axis in Controlling Tissue Parasitism and Inflammation in the Heart and Central Nervous System during Trypanosoma cruzi Infection.</w:t>
      </w:r>
      <w:proofErr w:type="gramEnd"/>
      <w:r>
        <w:t xml:space="preserve"> Am. J. Pathol. 159, 1723–1733.</w:t>
      </w:r>
    </w:p>
    <w:p w14:paraId="39C008CF" w14:textId="77777777" w:rsidR="007D75FA" w:rsidRDefault="00132A20" w:rsidP="00ED6157">
      <w:pPr>
        <w:pStyle w:val="Bibliography1"/>
        <w:spacing w:line="360" w:lineRule="auto"/>
        <w:jc w:val="both"/>
        <w:rPr>
          <w:rFonts w:hint="eastAsia"/>
        </w:rPr>
      </w:pPr>
      <w:r>
        <w:t xml:space="preserve">Mosmann, T.R., Cherwinski, H., Bond, M.W., Giedlin, M.A., Coffman, R.L., 1986. Two types of murine helper T cell clone. I. Definition according to profiles of lymphokine activities and secreted proteins. J. Immunol. </w:t>
      </w:r>
      <w:proofErr w:type="gramStart"/>
      <w:r>
        <w:t>Baltim.</w:t>
      </w:r>
      <w:proofErr w:type="gramEnd"/>
      <w:r>
        <w:t xml:space="preserve"> Md 1950 136, 2348–2357.</w:t>
      </w:r>
    </w:p>
    <w:p w14:paraId="171EB6B5" w14:textId="77777777" w:rsidR="007D75FA" w:rsidRDefault="00132A20" w:rsidP="00ED6157">
      <w:pPr>
        <w:pStyle w:val="Bibliography1"/>
        <w:spacing w:line="360" w:lineRule="auto"/>
        <w:jc w:val="both"/>
        <w:rPr>
          <w:rFonts w:hint="eastAsia"/>
        </w:rPr>
      </w:pPr>
      <w:proofErr w:type="gramStart"/>
      <w:r>
        <w:t>Muñoz-Caro, T., Machado Ribeiro da Silva, L., Rentería-Solis, Z., Taubert, A., Hermosilla, C., 2016.</w:t>
      </w:r>
      <w:proofErr w:type="gramEnd"/>
      <w:r>
        <w:t xml:space="preserve"> </w:t>
      </w:r>
      <w:proofErr w:type="gramStart"/>
      <w:r>
        <w:t>Neutrophil extracellular traps in the intestinal mucosa of Eimeria-infected animals.</w:t>
      </w:r>
      <w:proofErr w:type="gramEnd"/>
      <w:r>
        <w:t xml:space="preserve"> </w:t>
      </w:r>
      <w:proofErr w:type="gramStart"/>
      <w:r>
        <w:t>Asian Pac. J. Trop. Biomed.</w:t>
      </w:r>
      <w:proofErr w:type="gramEnd"/>
      <w:r>
        <w:t xml:space="preserve"> 6, 301–307. https://doi.org/10.1016/j.apjtb.2016.01.001</w:t>
      </w:r>
    </w:p>
    <w:p w14:paraId="1053F880" w14:textId="77777777" w:rsidR="007D75FA" w:rsidRDefault="00132A20" w:rsidP="00ED6157">
      <w:pPr>
        <w:pStyle w:val="Bibliography1"/>
        <w:spacing w:line="360" w:lineRule="auto"/>
        <w:jc w:val="both"/>
        <w:rPr>
          <w:rFonts w:hint="eastAsia"/>
        </w:rPr>
      </w:pPr>
      <w:r>
        <w:t>Ovington, K.S., Alleva, L.M., Kerr, E.A., 1995. Cytokines and immunological control of Eimeria spp. Int. J. Parasitol., Australian Society for Parasitology Proceedings of the Scientific Meeting 25, 1331–1351. https://doi.org/10.1016/0020-</w:t>
      </w:r>
      <w:proofErr w:type="gramStart"/>
      <w:r>
        <w:t>7519(</w:t>
      </w:r>
      <w:proofErr w:type="gramEnd"/>
      <w:r>
        <w:t>95)00069-E</w:t>
      </w:r>
    </w:p>
    <w:p w14:paraId="00710991" w14:textId="77777777" w:rsidR="007D75FA" w:rsidRDefault="00132A20" w:rsidP="00ED6157">
      <w:pPr>
        <w:pStyle w:val="Bibliography1"/>
        <w:spacing w:line="360" w:lineRule="auto"/>
        <w:jc w:val="both"/>
        <w:rPr>
          <w:rFonts w:hint="eastAsia"/>
        </w:rPr>
      </w:pPr>
      <w:r>
        <w:t xml:space="preserve">Ovington, K.S., Smith, N.C., 1992. </w:t>
      </w:r>
      <w:proofErr w:type="gramStart"/>
      <w:r>
        <w:t>Cytokines, free radicals and resistance to Eimeria.</w:t>
      </w:r>
      <w:proofErr w:type="gramEnd"/>
      <w:r>
        <w:t xml:space="preserve"> </w:t>
      </w:r>
      <w:proofErr w:type="gramStart"/>
      <w:r>
        <w:t>Parasitol.</w:t>
      </w:r>
      <w:proofErr w:type="gramEnd"/>
      <w:r>
        <w:t xml:space="preserve"> Today 8, 422–426. https://doi.org/10.1016/0169-</w:t>
      </w:r>
      <w:proofErr w:type="gramStart"/>
      <w:r>
        <w:t>4758(</w:t>
      </w:r>
      <w:proofErr w:type="gramEnd"/>
      <w:r>
        <w:t>92)90196-9</w:t>
      </w:r>
    </w:p>
    <w:p w14:paraId="0B88A299" w14:textId="77777777" w:rsidR="007D75FA" w:rsidRDefault="00132A20" w:rsidP="00ED6157">
      <w:pPr>
        <w:pStyle w:val="Bibliography1"/>
        <w:spacing w:line="360" w:lineRule="auto"/>
        <w:jc w:val="both"/>
        <w:rPr>
          <w:rFonts w:hint="eastAsia"/>
        </w:rPr>
      </w:pPr>
      <w:r>
        <w:t xml:space="preserve">Owen, D., 1975. </w:t>
      </w:r>
      <w:proofErr w:type="gramStart"/>
      <w:r>
        <w:t>Eimeria falciformis (Eimer, 1870) in specific pathogen free and gnotobiotic mice.</w:t>
      </w:r>
      <w:proofErr w:type="gramEnd"/>
      <w:r>
        <w:t xml:space="preserve"> Parasitology 71, 293–303.</w:t>
      </w:r>
    </w:p>
    <w:p w14:paraId="13D26D6D" w14:textId="77777777" w:rsidR="007D75FA" w:rsidRPr="00825500" w:rsidRDefault="00132A20" w:rsidP="00ED6157">
      <w:pPr>
        <w:pStyle w:val="Bibliography1"/>
        <w:spacing w:line="360" w:lineRule="auto"/>
        <w:jc w:val="both"/>
        <w:rPr>
          <w:rFonts w:hint="eastAsia"/>
          <w:rPrChange w:id="1580" w:author="xx" w:date="2018-06-25T18:45:00Z">
            <w:rPr>
              <w:rFonts w:hint="eastAsia"/>
              <w:lang w:val="de-DE"/>
            </w:rPr>
          </w:rPrChange>
        </w:rPr>
      </w:pPr>
      <w:r>
        <w:t xml:space="preserve">Pigeault, R., Vézilier, J., Cornet, S., Zélé, F., Nicot, A., Perret, P., Gandon, S., Rivero, A., 2015. Avian malaria: a new lease of life for an old experimental model to study the evolutionary ecology of Plasmodium. Philos. Trans. R. Soc. </w:t>
      </w:r>
      <w:r w:rsidRPr="00825500">
        <w:rPr>
          <w:rFonts w:hint="eastAsia"/>
          <w:rPrChange w:id="1581" w:author="xx" w:date="2018-06-25T18:45:00Z">
            <w:rPr>
              <w:rFonts w:hint="eastAsia"/>
              <w:lang w:val="de-DE"/>
            </w:rPr>
          </w:rPrChange>
        </w:rPr>
        <w:t>B Biol. Sci. 370. https://doi.org/10.1098/rstb.2014.0300</w:t>
      </w:r>
    </w:p>
    <w:p w14:paraId="0ABCA32A" w14:textId="77777777" w:rsidR="007D75FA" w:rsidRDefault="00132A20" w:rsidP="00ED6157">
      <w:pPr>
        <w:pStyle w:val="Bibliography1"/>
        <w:spacing w:line="360" w:lineRule="auto"/>
        <w:jc w:val="both"/>
        <w:rPr>
          <w:rFonts w:hint="eastAsia"/>
        </w:rPr>
      </w:pPr>
      <w:r w:rsidRPr="001E5847">
        <w:rPr>
          <w:lang w:val="de-DE"/>
        </w:rPr>
        <w:t xml:space="preserve">Pogonka, T., Schelzke, K., Stange, J., Papadakis, K., Steinfelder, S., Liesenfeld, O., Lucius, R., 2010. </w:t>
      </w:r>
      <w:r>
        <w:t>CD8+ cells protect mice against reinfection with the intestinal parasite Eimeria falciformis. Microbes Infect. 12, 218–226. https://doi.org/10.1016/j.micinf.2009.12.005</w:t>
      </w:r>
    </w:p>
    <w:p w14:paraId="01CC32B4" w14:textId="77777777" w:rsidR="007D75FA" w:rsidRDefault="00132A20" w:rsidP="00ED6157">
      <w:pPr>
        <w:pStyle w:val="Bibliography1"/>
        <w:spacing w:line="360" w:lineRule="auto"/>
        <w:jc w:val="both"/>
        <w:rPr>
          <w:rFonts w:hint="eastAsia"/>
        </w:rPr>
      </w:pPr>
      <w:proofErr w:type="gramStart"/>
      <w:r>
        <w:t>R Development Core Team, 2008.</w:t>
      </w:r>
      <w:proofErr w:type="gramEnd"/>
      <w:r>
        <w:t xml:space="preserve"> R: A language and environment for   statistical computing. </w:t>
      </w:r>
      <w:proofErr w:type="gramStart"/>
      <w:r>
        <w:t>R Foundation for Statistical Computing.</w:t>
      </w:r>
      <w:proofErr w:type="gramEnd"/>
      <w:r>
        <w:t xml:space="preserve"> Vienna, Austria.</w:t>
      </w:r>
    </w:p>
    <w:p w14:paraId="11C1D436" w14:textId="77777777" w:rsidR="007D75FA" w:rsidRDefault="00132A20" w:rsidP="00ED6157">
      <w:pPr>
        <w:pStyle w:val="Bibliography1"/>
        <w:spacing w:line="360" w:lineRule="auto"/>
        <w:jc w:val="both"/>
        <w:rPr>
          <w:rFonts w:hint="eastAsia"/>
        </w:rPr>
      </w:pPr>
      <w:r>
        <w:t>Rose, M.E., 1974. Immune Responses in Infections with Coccidia: Macrophage Activity. Infect. Immun. 10, 862–871.</w:t>
      </w:r>
    </w:p>
    <w:p w14:paraId="53F6C8EA" w14:textId="77777777" w:rsidR="007D75FA" w:rsidRDefault="00132A20" w:rsidP="00ED6157">
      <w:pPr>
        <w:pStyle w:val="Bibliography1"/>
        <w:spacing w:line="360" w:lineRule="auto"/>
        <w:jc w:val="both"/>
        <w:rPr>
          <w:rFonts w:hint="eastAsia"/>
        </w:rPr>
      </w:pPr>
      <w:proofErr w:type="gramStart"/>
      <w:r>
        <w:lastRenderedPageBreak/>
        <w:t>Rose, M.E., Hesketh, P., Wakelin, D., 1992.</w:t>
      </w:r>
      <w:proofErr w:type="gramEnd"/>
      <w:r>
        <w:t xml:space="preserve"> Immune control of murine coccidiosis: CD4+ and CD8+ T lymphocytes contribute differentially in resistance to primary and secondary infections. Parasitology 105 </w:t>
      </w:r>
      <w:proofErr w:type="gramStart"/>
      <w:r>
        <w:t>( Pt</w:t>
      </w:r>
      <w:proofErr w:type="gramEnd"/>
      <w:r>
        <w:t xml:space="preserve"> 3), 349–354.</w:t>
      </w:r>
    </w:p>
    <w:p w14:paraId="3D868F10" w14:textId="77777777" w:rsidR="007D75FA" w:rsidRDefault="00132A20" w:rsidP="00ED6157">
      <w:pPr>
        <w:pStyle w:val="Bibliography1"/>
        <w:spacing w:line="360" w:lineRule="auto"/>
        <w:jc w:val="both"/>
        <w:rPr>
          <w:rFonts w:hint="eastAsia"/>
        </w:rPr>
      </w:pPr>
      <w:proofErr w:type="gramStart"/>
      <w:r>
        <w:t>Rothwell, L., Muir, W., Kaiser, P., 2000.</w:t>
      </w:r>
      <w:proofErr w:type="gramEnd"/>
      <w:r>
        <w:t xml:space="preserve"> Interferon-gamma is expressed in both gut and spleen during Eimeria tenella infection. </w:t>
      </w:r>
      <w:proofErr w:type="gramStart"/>
      <w:r>
        <w:t>Avian Pathol.</w:t>
      </w:r>
      <w:proofErr w:type="gramEnd"/>
      <w:r>
        <w:t xml:space="preserve"> J. WVPA 29, 333–342. https://doi.org/10.1080/03079450050118467</w:t>
      </w:r>
    </w:p>
    <w:p w14:paraId="6E2B3712" w14:textId="77777777" w:rsidR="007D75FA" w:rsidRPr="001E5847" w:rsidRDefault="00132A20" w:rsidP="00ED6157">
      <w:pPr>
        <w:pStyle w:val="Bibliography1"/>
        <w:spacing w:line="360" w:lineRule="auto"/>
        <w:jc w:val="both"/>
        <w:rPr>
          <w:rFonts w:hint="eastAsia"/>
          <w:lang w:val="de-DE"/>
        </w:rPr>
      </w:pPr>
      <w:r>
        <w:t xml:space="preserve">Schito, M.L., Barta, J.R., Chobotar, B., 1996. </w:t>
      </w:r>
      <w:proofErr w:type="gramStart"/>
      <w:r>
        <w:t>Comparison of Four Murine Eimeria Species in Immunocompetent and Immunodeficient Mice.</w:t>
      </w:r>
      <w:proofErr w:type="gramEnd"/>
      <w:r>
        <w:t xml:space="preserve"> J. Parasitol. </w:t>
      </w:r>
      <w:r w:rsidRPr="001E5847">
        <w:rPr>
          <w:lang w:val="de-DE"/>
        </w:rPr>
        <w:t>82, 255–262. https://doi.org/10.2307/3284157</w:t>
      </w:r>
    </w:p>
    <w:p w14:paraId="0AEC9AB7" w14:textId="77777777" w:rsidR="007D75FA" w:rsidRDefault="00132A20" w:rsidP="00ED6157">
      <w:pPr>
        <w:pStyle w:val="Bibliography1"/>
        <w:spacing w:line="360" w:lineRule="auto"/>
        <w:jc w:val="both"/>
        <w:rPr>
          <w:rFonts w:hint="eastAsia"/>
        </w:rPr>
      </w:pPr>
      <w:r w:rsidRPr="001E5847">
        <w:rPr>
          <w:lang w:val="de-DE"/>
        </w:rPr>
        <w:t xml:space="preserve">Schmid, M., Heitlinger, E., Spork, S., Mollenkopf, H.-J., Lucius, R., Gupta, N., 2014. </w:t>
      </w:r>
      <w:r>
        <w:t xml:space="preserve">Eimeria falciformis infection of the mouse caecum identifies opposing roles of IFNγ-regulated host pathways for the parasite development. </w:t>
      </w:r>
      <w:proofErr w:type="gramStart"/>
      <w:r>
        <w:t>Mucosal Immunol.</w:t>
      </w:r>
      <w:proofErr w:type="gramEnd"/>
      <w:r>
        <w:t xml:space="preserve"> 7, 969–982. https://doi.org/10.1038/mi.2013.115</w:t>
      </w:r>
    </w:p>
    <w:p w14:paraId="31F8049F" w14:textId="77777777" w:rsidR="007D75FA" w:rsidRDefault="00132A20" w:rsidP="00ED6157">
      <w:pPr>
        <w:pStyle w:val="Bibliography1"/>
        <w:spacing w:line="360" w:lineRule="auto"/>
        <w:jc w:val="both"/>
        <w:rPr>
          <w:rFonts w:hint="eastAsia"/>
        </w:rPr>
      </w:pPr>
      <w:r w:rsidRPr="00825500">
        <w:rPr>
          <w:lang w:val="de-DE"/>
          <w:rPrChange w:id="1582" w:author="xx" w:date="2018-06-25T18:32:00Z">
            <w:rPr/>
          </w:rPrChange>
        </w:rPr>
        <w:t xml:space="preserve">Schmid, M., Lehmann, M.J., Lucius, R., Gupta, N., 2012. </w:t>
      </w:r>
      <w:r>
        <w:t>Apicomplexan parasite, Eimeria falciformis, co-opts host tryptophan catabolism for life cycle progression in mouse. J. Biol. Chem. 287, 20197–20207. https://doi.org/10.1074/jbc.M112.351999</w:t>
      </w:r>
    </w:p>
    <w:p w14:paraId="12D60CB3" w14:textId="77777777" w:rsidR="007D75FA" w:rsidRDefault="00132A20" w:rsidP="00ED6157">
      <w:pPr>
        <w:pStyle w:val="Bibliography1"/>
        <w:spacing w:line="360" w:lineRule="auto"/>
        <w:jc w:val="both"/>
        <w:rPr>
          <w:rFonts w:hint="eastAsia"/>
        </w:rPr>
      </w:pPr>
      <w:r>
        <w:t xml:space="preserve">Sehrawat, S., Rouse, B.T., 2017. Interplay of Regulatory T </w:t>
      </w:r>
      <w:proofErr w:type="gramStart"/>
      <w:r>
        <w:t>Cell</w:t>
      </w:r>
      <w:proofErr w:type="gramEnd"/>
      <w:r>
        <w:t xml:space="preserve"> and Th17 Cells during Infectious Diseases in Humans and Animals. Front. </w:t>
      </w:r>
      <w:proofErr w:type="gramStart"/>
      <w:r>
        <w:t>Immunol.</w:t>
      </w:r>
      <w:proofErr w:type="gramEnd"/>
      <w:r>
        <w:t xml:space="preserve"> 8. https://doi.org/10.3389/fimmu.2017.00341</w:t>
      </w:r>
    </w:p>
    <w:p w14:paraId="38B1E6B3" w14:textId="77777777" w:rsidR="007D75FA" w:rsidRDefault="00132A20" w:rsidP="00ED6157">
      <w:pPr>
        <w:pStyle w:val="Bibliography1"/>
        <w:spacing w:line="360" w:lineRule="auto"/>
        <w:jc w:val="both"/>
        <w:rPr>
          <w:rFonts w:hint="eastAsia"/>
        </w:rPr>
      </w:pPr>
      <w:r>
        <w:t>Shirley, M.W., Bellatti, M.A., 1988. Live attenuated coccidiosis vaccine: selection of a second precocious line of Eimeria maxima. Res. Vet. Sci. 44, 25–28.</w:t>
      </w:r>
    </w:p>
    <w:p w14:paraId="1BEC394C" w14:textId="77777777" w:rsidR="007D75FA" w:rsidRDefault="00132A20" w:rsidP="00ED6157">
      <w:pPr>
        <w:pStyle w:val="Bibliography1"/>
        <w:spacing w:line="360" w:lineRule="auto"/>
        <w:jc w:val="both"/>
        <w:rPr>
          <w:rFonts w:hint="eastAsia"/>
        </w:rPr>
      </w:pPr>
      <w:r>
        <w:t>Shirley, M.W., Harvey, D.A., 2000. A Genetic Linkage Map of the Apicomplexan Protozoan Parasite Eimeria tenella. Genome Res. 10, 1587–1593.</w:t>
      </w:r>
    </w:p>
    <w:p w14:paraId="505ECB09" w14:textId="77777777" w:rsidR="007D75FA" w:rsidRDefault="00132A20" w:rsidP="00ED6157">
      <w:pPr>
        <w:pStyle w:val="Bibliography1"/>
        <w:spacing w:line="360" w:lineRule="auto"/>
        <w:jc w:val="both"/>
        <w:rPr>
          <w:rFonts w:hint="eastAsia"/>
        </w:rPr>
      </w:pPr>
      <w:proofErr w:type="gramStart"/>
      <w:r>
        <w:t>Shirley, M.W., Long, P.L., 1990.</w:t>
      </w:r>
      <w:proofErr w:type="gramEnd"/>
      <w:r>
        <w:t xml:space="preserve"> Control of coccidiosis in chickens: immunization with live vaccines. Coccidiosis Man Domest. Anim. 321–341.</w:t>
      </w:r>
    </w:p>
    <w:p w14:paraId="5F9FFB79" w14:textId="77777777" w:rsidR="007D75FA" w:rsidRDefault="00132A20" w:rsidP="00ED6157">
      <w:pPr>
        <w:pStyle w:val="Bibliography1"/>
        <w:spacing w:line="360" w:lineRule="auto"/>
        <w:jc w:val="both"/>
        <w:rPr>
          <w:rFonts w:hint="eastAsia"/>
        </w:rPr>
      </w:pPr>
      <w:r>
        <w:t xml:space="preserve">Stange, J., 2013. </w:t>
      </w:r>
      <w:proofErr w:type="gramStart"/>
      <w:r>
        <w:t>Studies on host-pathogen interactions at mucosal barrier surfaces using the murine intestinal parasite Eimeria falciformis.</w:t>
      </w:r>
      <w:proofErr w:type="gramEnd"/>
      <w:r>
        <w:t xml:space="preserve"> Humboldt University, Berlin.</w:t>
      </w:r>
    </w:p>
    <w:p w14:paraId="177F3DAE" w14:textId="77777777" w:rsidR="007D75FA" w:rsidRPr="001E5847" w:rsidRDefault="00132A20" w:rsidP="00ED6157">
      <w:pPr>
        <w:pStyle w:val="Bibliography1"/>
        <w:spacing w:line="360" w:lineRule="auto"/>
        <w:jc w:val="both"/>
        <w:rPr>
          <w:rFonts w:hint="eastAsia"/>
          <w:lang w:val="de-DE"/>
        </w:rPr>
      </w:pPr>
      <w:r>
        <w:t xml:space="preserve">Stange, J., Hepworth, M.R., Rausch, S., Zajic, L., Kühl, A.A., Uyttenhove, C., Renauld, J.-C., Hartmann, S., Lucius, R., 2012. IL-22 mediates host defense against an intestinal intracellular parasite in the absence of IFN-γ at the cost of Th17-driven immunopathology. </w:t>
      </w:r>
      <w:r w:rsidRPr="001E5847">
        <w:rPr>
          <w:lang w:val="de-DE"/>
        </w:rPr>
        <w:t>J. Immunol. Baltim. Md 1950 188, 2410–8. https://doi.org/10.4049/jimmunol.1102062</w:t>
      </w:r>
    </w:p>
    <w:p w14:paraId="076E0532" w14:textId="77777777" w:rsidR="007D75FA" w:rsidRDefault="00132A20" w:rsidP="00ED6157">
      <w:pPr>
        <w:pStyle w:val="Bibliography1"/>
        <w:spacing w:line="360" w:lineRule="auto"/>
        <w:jc w:val="both"/>
        <w:rPr>
          <w:rFonts w:hint="eastAsia"/>
        </w:rPr>
      </w:pPr>
      <w:r w:rsidRPr="001E5847">
        <w:rPr>
          <w:lang w:val="de-DE"/>
        </w:rPr>
        <w:t xml:space="preserve">Steinfelder, S., Lucius, R., Greif, G., Pogonka, T., 2005. </w:t>
      </w:r>
      <w:r>
        <w:t xml:space="preserve">Treatment of mice with the anticoccidial drug Toltrazuril does not interfere with the development of a specific cellular intestinal immune </w:t>
      </w:r>
      <w:r>
        <w:lastRenderedPageBreak/>
        <w:t xml:space="preserve">response to &lt;Emphasis Type="Italic"&gt;Eimeria falciformis&lt;/Emphasis&gt;. </w:t>
      </w:r>
      <w:proofErr w:type="gramStart"/>
      <w:r>
        <w:t>Parasitol.</w:t>
      </w:r>
      <w:proofErr w:type="gramEnd"/>
      <w:r>
        <w:t xml:space="preserve"> Res. 97, 458–465. https://doi.org/10.1007/s00436-005-1464-x</w:t>
      </w:r>
    </w:p>
    <w:p w14:paraId="35253B0A" w14:textId="77777777" w:rsidR="00A63DA6" w:rsidRPr="00AB27FA" w:rsidRDefault="00132A20">
      <w:pPr>
        <w:pStyle w:val="Bibliography1"/>
        <w:spacing w:line="360" w:lineRule="auto"/>
        <w:jc w:val="both"/>
        <w:rPr>
          <w:ins w:id="1583" w:author="Weyrich, Alexandra" w:date="2018-06-04T16:36:00Z"/>
          <w:rFonts w:hint="eastAsia"/>
          <w:rPrChange w:id="1584" w:author="xx" w:date="2018-06-11T13:20:00Z">
            <w:rPr>
              <w:ins w:id="1585" w:author="Weyrich, Alexandra" w:date="2018-06-04T16:36:00Z"/>
              <w:rFonts w:hint="eastAsia"/>
              <w:lang w:val="de-DE"/>
            </w:rPr>
          </w:rPrChange>
        </w:rPr>
        <w:pPrChange w:id="1586" w:author="Weyrich, Alexandra" w:date="2018-06-04T16:36:00Z">
          <w:pPr/>
        </w:pPrChange>
      </w:pPr>
      <w:proofErr w:type="gramStart"/>
      <w:r>
        <w:t>Swaggerty, C.L., Genovese, K.J., He, H., Duke, S.E., Pevzner, I.Y., Kogut, M.H., 2011.</w:t>
      </w:r>
      <w:proofErr w:type="gramEnd"/>
      <w:r>
        <w:t xml:space="preserve"> Broiler breeders with an efficient innate immune response are more resistant to Eimeria tenella. </w:t>
      </w:r>
      <w:proofErr w:type="gramStart"/>
      <w:r w:rsidRPr="00AB27FA">
        <w:rPr>
          <w:rFonts w:hint="eastAsia"/>
          <w:rPrChange w:id="1587" w:author="xx" w:date="2018-06-11T13:20:00Z">
            <w:rPr>
              <w:rFonts w:hint="eastAsia"/>
              <w:lang w:val="de-DE"/>
            </w:rPr>
          </w:rPrChange>
        </w:rPr>
        <w:t>Poult.</w:t>
      </w:r>
      <w:proofErr w:type="gramEnd"/>
      <w:r w:rsidRPr="00AB27FA">
        <w:rPr>
          <w:rFonts w:hint="eastAsia"/>
          <w:rPrChange w:id="1588" w:author="xx" w:date="2018-06-11T13:20:00Z">
            <w:rPr>
              <w:rFonts w:hint="eastAsia"/>
              <w:lang w:val="de-DE"/>
            </w:rPr>
          </w:rPrChange>
        </w:rPr>
        <w:t xml:space="preserve"> Sci. 90, 1014</w:t>
      </w:r>
      <w:r w:rsidRPr="00AB27FA">
        <w:rPr>
          <w:rFonts w:hint="eastAsia"/>
          <w:rPrChange w:id="1589" w:author="xx" w:date="2018-06-11T13:20:00Z">
            <w:rPr>
              <w:rFonts w:hint="eastAsia"/>
              <w:lang w:val="de-DE"/>
            </w:rPr>
          </w:rPrChange>
        </w:rPr>
        <w:t>–</w:t>
      </w:r>
      <w:r w:rsidRPr="00AB27FA">
        <w:rPr>
          <w:rFonts w:hint="eastAsia"/>
          <w:rPrChange w:id="1590" w:author="xx" w:date="2018-06-11T13:20:00Z">
            <w:rPr>
              <w:rFonts w:hint="eastAsia"/>
              <w:lang w:val="de-DE"/>
            </w:rPr>
          </w:rPrChange>
        </w:rPr>
        <w:t xml:space="preserve">1019. </w:t>
      </w:r>
      <w:ins w:id="1591" w:author="Weyrich, Alexandra" w:date="2018-06-04T16:36:00Z">
        <w:r w:rsidR="00A63DA6">
          <w:rPr>
            <w:rFonts w:hint="eastAsia"/>
            <w:lang w:val="de-DE"/>
          </w:rPr>
          <w:fldChar w:fldCharType="begin"/>
        </w:r>
        <w:r w:rsidR="00A63DA6" w:rsidRPr="00AB27FA">
          <w:rPr>
            <w:rFonts w:hint="eastAsia"/>
            <w:rPrChange w:id="1592" w:author="xx" w:date="2018-06-11T13:20:00Z">
              <w:rPr>
                <w:rFonts w:hint="eastAsia"/>
                <w:lang w:val="de-DE"/>
              </w:rPr>
            </w:rPrChange>
          </w:rPr>
          <w:instrText xml:space="preserve"> HYPERLINK "</w:instrText>
        </w:r>
      </w:ins>
      <w:r w:rsidR="00A63DA6" w:rsidRPr="00AB27FA">
        <w:rPr>
          <w:rFonts w:hint="eastAsia"/>
          <w:rPrChange w:id="1593" w:author="xx" w:date="2018-06-11T13:20:00Z">
            <w:rPr>
              <w:rFonts w:hint="eastAsia"/>
              <w:lang w:val="de-DE"/>
            </w:rPr>
          </w:rPrChange>
        </w:rPr>
        <w:instrText>https://doi.org/10.3382/ps.2010-01246</w:instrText>
      </w:r>
      <w:ins w:id="1594" w:author="Weyrich, Alexandra" w:date="2018-06-04T16:36:00Z">
        <w:r w:rsidR="00A63DA6" w:rsidRPr="00AB27FA">
          <w:rPr>
            <w:rFonts w:hint="eastAsia"/>
            <w:rPrChange w:id="1595" w:author="xx" w:date="2018-06-11T13:20:00Z">
              <w:rPr>
                <w:rFonts w:hint="eastAsia"/>
                <w:lang w:val="de-DE"/>
              </w:rPr>
            </w:rPrChange>
          </w:rPr>
          <w:instrText xml:space="preserve">" </w:instrText>
        </w:r>
        <w:r w:rsidR="00A63DA6">
          <w:rPr>
            <w:rFonts w:hint="eastAsia"/>
            <w:lang w:val="de-DE"/>
          </w:rPr>
          <w:fldChar w:fldCharType="separate"/>
        </w:r>
      </w:ins>
      <w:r w:rsidR="00A63DA6" w:rsidRPr="00A63DA6">
        <w:rPr>
          <w:rStyle w:val="Hyperlink"/>
          <w:rFonts w:hint="eastAsia"/>
          <w:rPrChange w:id="1596" w:author="Weyrich, Alexandra" w:date="2018-06-04T16:36:00Z">
            <w:rPr>
              <w:rStyle w:val="Hyperlink"/>
              <w:rFonts w:hint="eastAsia"/>
              <w:lang w:val="de-DE"/>
            </w:rPr>
          </w:rPrChange>
        </w:rPr>
        <w:t>https://doi.org/10.3382/ps.2010-01246</w:t>
      </w:r>
      <w:ins w:id="1597" w:author="Weyrich, Alexandra" w:date="2018-06-04T16:36:00Z">
        <w:r w:rsidR="00A63DA6">
          <w:rPr>
            <w:rFonts w:hint="eastAsia"/>
            <w:lang w:val="de-DE"/>
          </w:rPr>
          <w:fldChar w:fldCharType="end"/>
        </w:r>
      </w:ins>
    </w:p>
    <w:p w14:paraId="1A2CFF3D" w14:textId="7056BEBB" w:rsidR="00A63DA6" w:rsidRDefault="00A63DA6">
      <w:pPr>
        <w:pStyle w:val="Bibliography1"/>
        <w:spacing w:line="360" w:lineRule="auto"/>
        <w:jc w:val="both"/>
        <w:rPr>
          <w:ins w:id="1598" w:author="Weyrich, Alexandra" w:date="2018-06-04T16:36:00Z"/>
          <w:rFonts w:hint="eastAsia"/>
        </w:rPr>
        <w:pPrChange w:id="1599" w:author="Weyrich, Alexandra" w:date="2018-06-04T16:36:00Z">
          <w:pPr/>
        </w:pPrChange>
      </w:pPr>
      <w:ins w:id="1600" w:author="Weyrich, Alexandra" w:date="2018-06-04T16:36:00Z">
        <w:r>
          <w:t xml:space="preserve">A Weyrich, J Axtner, S Sommer, 2010. </w:t>
        </w:r>
        <w:r>
          <w:fldChar w:fldCharType="begin"/>
        </w:r>
        <w:r>
          <w:instrText xml:space="preserve"> HYPERLINK "javascript:void(0)" </w:instrText>
        </w:r>
        <w:r>
          <w:fldChar w:fldCharType="separate"/>
        </w:r>
        <w:r>
          <w:rPr>
            <w:rStyle w:val="Hyperlink"/>
          </w:rPr>
          <w:t>Selection and validation of reference genes for real-time RT-PCR studies in the non-model species Delomys sublineatus, an endemic Brazilian rodent</w:t>
        </w:r>
        <w:r>
          <w:fldChar w:fldCharType="end"/>
        </w:r>
        <w:r>
          <w:t xml:space="preserve"> Biochemical and biophysical research communications 392 (2), 145-149</w:t>
        </w:r>
      </w:ins>
    </w:p>
    <w:p w14:paraId="3A03C47E" w14:textId="4ADFEC71" w:rsidR="00A63DA6" w:rsidRPr="00A63DA6" w:rsidDel="00A63DA6" w:rsidRDefault="00A63DA6" w:rsidP="00ED6157">
      <w:pPr>
        <w:pStyle w:val="Bibliography1"/>
        <w:spacing w:line="360" w:lineRule="auto"/>
        <w:jc w:val="both"/>
        <w:rPr>
          <w:del w:id="1601" w:author="Weyrich, Alexandra" w:date="2018-06-04T16:36:00Z"/>
          <w:rFonts w:hint="eastAsia"/>
          <w:rPrChange w:id="1602" w:author="Weyrich, Alexandra" w:date="2018-06-04T16:36:00Z">
            <w:rPr>
              <w:del w:id="1603" w:author="Weyrich, Alexandra" w:date="2018-06-04T16:36:00Z"/>
              <w:rFonts w:hint="eastAsia"/>
              <w:lang w:val="de-DE"/>
            </w:rPr>
          </w:rPrChange>
        </w:rPr>
      </w:pPr>
    </w:p>
    <w:p w14:paraId="3A5B64AF" w14:textId="77777777" w:rsidR="007D75FA" w:rsidRDefault="00132A20" w:rsidP="00ED6157">
      <w:pPr>
        <w:pStyle w:val="Bibliography1"/>
        <w:spacing w:line="360" w:lineRule="auto"/>
        <w:jc w:val="both"/>
        <w:rPr>
          <w:rFonts w:hint="eastAsia"/>
        </w:rPr>
      </w:pPr>
      <w:proofErr w:type="gramStart"/>
      <w:r w:rsidRPr="00AB27FA">
        <w:rPr>
          <w:rFonts w:hint="eastAsia"/>
          <w:rPrChange w:id="1604" w:author="xx" w:date="2018-06-11T13:20:00Z">
            <w:rPr>
              <w:rFonts w:hint="eastAsia"/>
              <w:lang w:val="de-DE"/>
            </w:rPr>
          </w:rPrChange>
        </w:rPr>
        <w:t>Vrba, V., Pakandl, M., 2015.</w:t>
      </w:r>
      <w:proofErr w:type="gramEnd"/>
      <w:r w:rsidRPr="00AB27FA">
        <w:rPr>
          <w:rFonts w:hint="eastAsia"/>
          <w:rPrChange w:id="1605" w:author="xx" w:date="2018-06-11T13:20:00Z">
            <w:rPr>
              <w:rFonts w:hint="eastAsia"/>
              <w:lang w:val="de-DE"/>
            </w:rPr>
          </w:rPrChange>
        </w:rPr>
        <w:t xml:space="preserve"> </w:t>
      </w:r>
      <w:r>
        <w:t xml:space="preserve">Host specificity of turkey and chicken Eimeria: controlled cross-transmission studies and a phylogenetic view. Vet. </w:t>
      </w:r>
      <w:proofErr w:type="gramStart"/>
      <w:r>
        <w:t>Parasitol.</w:t>
      </w:r>
      <w:proofErr w:type="gramEnd"/>
      <w:r>
        <w:t xml:space="preserve"> 208, 118–124. https://doi.org/10.1016/j.vetpar.2015.01.017</w:t>
      </w:r>
    </w:p>
    <w:p w14:paraId="5F32543B" w14:textId="77777777" w:rsidR="007D75FA" w:rsidRPr="001E5847" w:rsidRDefault="00132A20" w:rsidP="00ED6157">
      <w:pPr>
        <w:pStyle w:val="Bibliography1"/>
        <w:spacing w:line="360" w:lineRule="auto"/>
        <w:jc w:val="both"/>
        <w:rPr>
          <w:rFonts w:hint="eastAsia"/>
          <w:lang w:val="de-DE"/>
        </w:rPr>
      </w:pPr>
      <w:r>
        <w:t xml:space="preserve">Yun, C.H., Lillehoj, H.S., Lillehoj, E.P., 2000. </w:t>
      </w:r>
      <w:proofErr w:type="gramStart"/>
      <w:r>
        <w:t>Intestinal immune responses to coccidiosis.</w:t>
      </w:r>
      <w:proofErr w:type="gramEnd"/>
      <w:r>
        <w:t xml:space="preserve"> </w:t>
      </w:r>
      <w:r w:rsidRPr="00B43EFD">
        <w:rPr>
          <w:rFonts w:hint="eastAsia"/>
          <w:lang w:val="de-DE"/>
          <w:rPrChange w:id="1606" w:author="Weyrich, Alexandra" w:date="2018-05-28T11:08:00Z">
            <w:rPr>
              <w:rFonts w:hint="eastAsia"/>
            </w:rPr>
          </w:rPrChange>
        </w:rPr>
        <w:t xml:space="preserve">Dev. Comp. Immunol. </w:t>
      </w:r>
      <w:r w:rsidRPr="001E5847">
        <w:rPr>
          <w:lang w:val="de-DE"/>
        </w:rPr>
        <w:t>24, 303–324. https://doi.org/10.1016/S0145-305X(99)00080-4</w:t>
      </w:r>
    </w:p>
    <w:p w14:paraId="28D6404A" w14:textId="77777777" w:rsidR="007D75FA" w:rsidRDefault="00132A20" w:rsidP="00ED6157">
      <w:pPr>
        <w:pStyle w:val="Bibliography1"/>
        <w:spacing w:line="360" w:lineRule="auto"/>
        <w:jc w:val="both"/>
        <w:rPr>
          <w:rFonts w:hint="eastAsia"/>
        </w:rPr>
      </w:pPr>
      <w:bookmarkStart w:id="1607" w:name="__UnoMark__10316_2905672918"/>
      <w:r w:rsidRPr="001E5847">
        <w:rPr>
          <w:lang w:val="de-DE"/>
        </w:rPr>
        <w:t xml:space="preserve">Zhou, Z., Hu, S., Wang, Z., Guo, Z., Qin, B., Nie, K., 2014. </w:t>
      </w:r>
      <w:proofErr w:type="gramStart"/>
      <w:r>
        <w:t>Expression of Chicken Toll-Like Receptors and Signal Adaptors in Spleen and Cecum of Young Chickens Infected with Eimeria tenella.</w:t>
      </w:r>
      <w:proofErr w:type="gramEnd"/>
      <w:r>
        <w:t xml:space="preserve"> https://doi.org/10.1016/S2095-</w:t>
      </w:r>
      <w:proofErr w:type="gramStart"/>
      <w:r>
        <w:t>3119(</w:t>
      </w:r>
      <w:proofErr w:type="gramEnd"/>
      <w:r>
        <w:t>13)60384-6</w:t>
      </w:r>
      <w:bookmarkEnd w:id="1607"/>
    </w:p>
    <w:p w14:paraId="3E6D1D17" w14:textId="77777777" w:rsidR="007D75FA" w:rsidRDefault="007D75FA" w:rsidP="00ED6157">
      <w:pPr>
        <w:spacing w:line="360" w:lineRule="auto"/>
        <w:jc w:val="both"/>
        <w:rPr>
          <w:rFonts w:ascii="Times New Roman" w:hAnsi="Times New Roman"/>
          <w:color w:val="000000"/>
          <w:highlight w:val="yellow"/>
        </w:rPr>
      </w:pPr>
    </w:p>
    <w:sectPr w:rsidR="007D75FA">
      <w:footerReference w:type="default" r:id="rId25"/>
      <w:pgSz w:w="12240" w:h="15840"/>
      <w:pgMar w:top="1134" w:right="1134" w:bottom="1134" w:left="1134" w:header="0" w:footer="0" w:gutter="0"/>
      <w:cols w:space="720"/>
      <w:formProt w:val="0"/>
      <w:docGrid w:linePitch="312"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 w:author="Alexandra Weyrich" w:date="2018-06-24T21:48:00Z" w:initials="AW">
    <w:p w14:paraId="7BD4D8FD" w14:textId="2A5ACF65" w:rsidR="00825500" w:rsidRDefault="00825500">
      <w:pPr>
        <w:pStyle w:val="Kommentartext"/>
        <w:rPr>
          <w:rFonts w:hint="eastAsia"/>
        </w:rPr>
      </w:pPr>
      <w:r>
        <w:rPr>
          <w:rStyle w:val="Kommentarzeichen"/>
          <w:rFonts w:hint="eastAsia"/>
        </w:rPr>
        <w:annotationRef/>
      </w:r>
      <w:r>
        <w:rPr>
          <w:rFonts w:hint="eastAsia"/>
        </w:rPr>
        <w:t>P</w:t>
      </w:r>
      <w:r>
        <w:t>lease add full name.</w:t>
      </w:r>
    </w:p>
  </w:comment>
  <w:comment w:id="130" w:author="Weyrich, Alexandra" w:date="2018-06-24T21:48:00Z" w:initials="WA">
    <w:p w14:paraId="2C896602" w14:textId="0BC05165" w:rsidR="00825500" w:rsidRDefault="00825500">
      <w:pPr>
        <w:pStyle w:val="Kommentartext"/>
        <w:rPr>
          <w:rFonts w:hint="eastAsia"/>
        </w:rPr>
      </w:pPr>
      <w:r>
        <w:rPr>
          <w:rStyle w:val="Kommentarzeichen"/>
          <w:rFonts w:hint="eastAsia"/>
        </w:rPr>
        <w:annotationRef/>
      </w:r>
      <w:r>
        <w:t>I would call them EferW, EflaW and EflaL throughout the manuscript, tables &amp; figures.</w:t>
      </w:r>
    </w:p>
  </w:comment>
  <w:comment w:id="142" w:author="Weyrich, Alexandra" w:date="2018-06-24T21:48:00Z" w:initials="WA">
    <w:p w14:paraId="72477156" w14:textId="5CA8E6B0" w:rsidR="00825500" w:rsidRDefault="00825500">
      <w:pPr>
        <w:pStyle w:val="Kommentartext"/>
        <w:rPr>
          <w:rFonts w:hint="eastAsia"/>
        </w:rPr>
      </w:pPr>
      <w:r>
        <w:rPr>
          <w:rStyle w:val="Kommentarzeichen"/>
          <w:rFonts w:hint="eastAsia"/>
        </w:rPr>
        <w:annotationRef/>
      </w:r>
      <w:r>
        <w:rPr>
          <w:rFonts w:hint="eastAsia"/>
        </w:rPr>
        <w:t>I</w:t>
      </w:r>
      <w:r>
        <w:t>s that the official name?</w:t>
      </w:r>
    </w:p>
  </w:comment>
  <w:comment w:id="265" w:author="Alexandra Weyrich" w:date="2018-06-24T21:48:00Z" w:initials="AW">
    <w:p w14:paraId="0609186F" w14:textId="25FB05C9" w:rsidR="00825500" w:rsidRDefault="00825500">
      <w:pPr>
        <w:pStyle w:val="Kommentartext"/>
        <w:rPr>
          <w:rFonts w:hint="eastAsia"/>
        </w:rPr>
      </w:pPr>
      <w:r>
        <w:rPr>
          <w:rStyle w:val="Kommentarzeichen"/>
          <w:rFonts w:hint="eastAsia"/>
        </w:rPr>
        <w:annotationRef/>
      </w:r>
      <w:r>
        <w:rPr>
          <w:rFonts w:hint="eastAsia"/>
        </w:rPr>
        <w:t>D</w:t>
      </w:r>
      <w:r>
        <w:t>id you sequence the strains?</w:t>
      </w:r>
    </w:p>
  </w:comment>
  <w:comment w:id="355" w:author="Weyrich, Alexandra" w:date="2018-06-24T21:48:00Z" w:initials="WA">
    <w:p w14:paraId="6CE99064" w14:textId="1E99C558" w:rsidR="00825500" w:rsidRDefault="00825500">
      <w:pPr>
        <w:pStyle w:val="Kommentartext"/>
        <w:rPr>
          <w:rFonts w:hint="eastAsia"/>
        </w:rPr>
      </w:pPr>
      <w:r>
        <w:rPr>
          <w:rStyle w:val="Kommentarzeichen"/>
          <w:rFonts w:hint="eastAsia"/>
        </w:rPr>
        <w:annotationRef/>
      </w:r>
      <w:r>
        <w:rPr>
          <w:rFonts w:hint="eastAsia"/>
        </w:rPr>
        <w:t>H</w:t>
      </w:r>
      <w:r>
        <w:t>ere, I do not understand what you like to say.</w:t>
      </w:r>
    </w:p>
  </w:comment>
  <w:comment w:id="358" w:author="Emanuel Heitlinger" w:date="2018-06-24T21:48:00Z" w:initials="EH">
    <w:p w14:paraId="6A0FDBB0" w14:textId="77777777" w:rsidR="00825500" w:rsidRDefault="00825500">
      <w:pPr>
        <w:rPr>
          <w:rFonts w:hint="eastAsia"/>
        </w:rPr>
      </w:pPr>
      <w:r>
        <w:rPr>
          <w:sz w:val="20"/>
        </w:rPr>
        <w:t>2500 characters at the moment, this will likely need shortening!</w:t>
      </w:r>
    </w:p>
  </w:comment>
  <w:comment w:id="300" w:author="Alexandra Weyrich" w:date="2018-06-24T21:48:00Z" w:initials="AW">
    <w:p w14:paraId="21EB7513" w14:textId="27AAD158" w:rsidR="00825500" w:rsidRDefault="00825500">
      <w:pPr>
        <w:pStyle w:val="Kommentartext"/>
        <w:rPr>
          <w:rFonts w:hint="eastAsia"/>
        </w:rPr>
      </w:pPr>
      <w:r>
        <w:rPr>
          <w:rStyle w:val="Kommentarzeichen"/>
          <w:rFonts w:hint="eastAsia"/>
        </w:rPr>
        <w:annotationRef/>
      </w:r>
      <w:r>
        <w:t>I believe this part is too detailed for an abstract.</w:t>
      </w:r>
    </w:p>
  </w:comment>
  <w:comment w:id="363" w:author="Emanuel Heitlinger" w:date="2018-06-24T21:48:00Z" w:initials="EH">
    <w:p w14:paraId="7D6BCEC4" w14:textId="77777777" w:rsidR="00825500" w:rsidRDefault="00825500">
      <w:pPr>
        <w:rPr>
          <w:rFonts w:hint="eastAsia"/>
        </w:rPr>
      </w:pPr>
      <w:r>
        <w:rPr>
          <w:sz w:val="20"/>
        </w:rPr>
        <w:t xml:space="preserve">@Enas: Whre are these references? Please add them to our Zotero* (literature manager) and via this route to the manuscript here. Check all references! I marked some of them in yellow but might have missed some. </w:t>
      </w:r>
    </w:p>
    <w:p w14:paraId="2BE8419F" w14:textId="77777777" w:rsidR="00825500" w:rsidRDefault="00825500">
      <w:pPr>
        <w:rPr>
          <w:rFonts w:hint="eastAsia"/>
        </w:rPr>
      </w:pPr>
      <w:r>
        <w:rPr>
          <w:sz w:val="20"/>
        </w:rPr>
        <w:t>* It is important that you add them with at least author names in the right places so I can find them. Simply dumping a link to a webpage is not enough!</w:t>
      </w:r>
    </w:p>
  </w:comment>
  <w:comment w:id="395" w:author="xx" w:date="2018-06-24T21:48:00Z" w:initials="xx">
    <w:p w14:paraId="41507061" w14:textId="3CC76736" w:rsidR="00825500" w:rsidRDefault="00825500">
      <w:pPr>
        <w:pStyle w:val="Kommentartext"/>
        <w:rPr>
          <w:rFonts w:hint="eastAsia"/>
        </w:rPr>
      </w:pPr>
      <w:r>
        <w:rPr>
          <w:rStyle w:val="Kommentarzeichen"/>
          <w:rFonts w:hint="eastAsia"/>
        </w:rPr>
        <w:annotationRef/>
      </w:r>
      <w:r>
        <w:rPr>
          <w:rFonts w:hint="eastAsia"/>
        </w:rPr>
        <w:t>S</w:t>
      </w:r>
      <w:r>
        <w:t>ometimes “et al” sometimes “et al.” – keep consistency!</w:t>
      </w:r>
    </w:p>
  </w:comment>
  <w:comment w:id="418" w:author="Alexandra Weyrich" w:date="2018-06-24T21:48:00Z" w:initials="AW">
    <w:p w14:paraId="322E4290" w14:textId="69691A54" w:rsidR="00825500" w:rsidRDefault="00825500">
      <w:pPr>
        <w:pStyle w:val="Kommentartext"/>
        <w:rPr>
          <w:rFonts w:hint="eastAsia"/>
        </w:rPr>
      </w:pPr>
      <w:r>
        <w:rPr>
          <w:rStyle w:val="Kommentarzeichen"/>
          <w:rFonts w:hint="eastAsia"/>
        </w:rPr>
        <w:annotationRef/>
      </w:r>
      <w:r>
        <w:t>I do not understand what you like to say.</w:t>
      </w:r>
    </w:p>
  </w:comment>
  <w:comment w:id="428" w:author="Weyrich, Alexandra" w:date="2018-06-24T21:48:00Z" w:initials="WA">
    <w:p w14:paraId="0548E35B" w14:textId="2DD0007F" w:rsidR="00825500" w:rsidRDefault="00825500">
      <w:pPr>
        <w:pStyle w:val="Kommentartext"/>
        <w:rPr>
          <w:rFonts w:hint="eastAsia"/>
        </w:rPr>
      </w:pPr>
      <w:r>
        <w:rPr>
          <w:rStyle w:val="Kommentarzeichen"/>
          <w:rFonts w:hint="eastAsia"/>
        </w:rPr>
        <w:annotationRef/>
      </w:r>
      <w:r>
        <w:rPr>
          <w:rFonts w:hint="eastAsia"/>
        </w:rPr>
        <w:t>P</w:t>
      </w:r>
      <w:r>
        <w:t>lease add where they were propagated: at the HU or at Bayer?</w:t>
      </w:r>
    </w:p>
  </w:comment>
  <w:comment w:id="443" w:author="Emanuel Heitlinger" w:date="2018-06-24T21:48:00Z" w:initials="EH">
    <w:p w14:paraId="082A3387" w14:textId="77777777" w:rsidR="00825500" w:rsidRDefault="00825500">
      <w:pPr>
        <w:rPr>
          <w:rFonts w:hint="eastAsia"/>
        </w:rPr>
      </w:pPr>
      <w:r>
        <w:rPr>
          <w:sz w:val="20"/>
        </w:rPr>
        <w:t xml:space="preserve">This is all a bit long and also redundant with the discussion. We will reduce this in length and restructure later. </w:t>
      </w:r>
    </w:p>
  </w:comment>
  <w:comment w:id="448" w:author="Emanuel Heitlinger" w:date="2018-06-24T21:48:00Z" w:initials="EH">
    <w:p w14:paraId="56076F73" w14:textId="77777777" w:rsidR="00825500" w:rsidRDefault="00825500">
      <w:pPr>
        <w:rPr>
          <w:rFonts w:hint="eastAsia"/>
        </w:rPr>
      </w:pPr>
      <w:r>
        <w:rPr>
          <w:sz w:val="20"/>
        </w:rPr>
        <w:t xml:space="preserve">@Enas: I asked you to justify the assessment of systemic (spleen) response. This justifies </w:t>
      </w:r>
      <w:r>
        <w:rPr>
          <w:sz w:val="20"/>
          <w:u w:val="single"/>
        </w:rPr>
        <w:t>additional</w:t>
      </w:r>
      <w:r>
        <w:rPr>
          <w:sz w:val="20"/>
        </w:rPr>
        <w:t xml:space="preserve"> assessment of this but you can’t justify the only assessment of spleen in the absence of data from the local site of infection.</w:t>
      </w:r>
    </w:p>
  </w:comment>
  <w:comment w:id="456" w:author="xx" w:date="2018-06-24T21:48:00Z" w:initials="xx">
    <w:p w14:paraId="6C3FB63A" w14:textId="467E1FA1" w:rsidR="00825500" w:rsidRDefault="00825500">
      <w:pPr>
        <w:pStyle w:val="Kommentartext"/>
        <w:rPr>
          <w:rFonts w:hint="eastAsia"/>
        </w:rPr>
      </w:pPr>
      <w:r>
        <w:rPr>
          <w:rStyle w:val="Kommentarzeichen"/>
          <w:rFonts w:hint="eastAsia"/>
        </w:rPr>
        <w:annotationRef/>
      </w:r>
      <w:r>
        <w:t xml:space="preserve"> </w:t>
      </w:r>
      <w:r>
        <w:rPr>
          <w:rFonts w:hint="eastAsia"/>
        </w:rPr>
        <w:t>S</w:t>
      </w:r>
      <w:r>
        <w:t>pecifically which?</w:t>
      </w:r>
    </w:p>
  </w:comment>
  <w:comment w:id="463" w:author="Emanuel Heitlinger" w:date="2018-06-24T21:48:00Z" w:initials="EH">
    <w:p w14:paraId="764B6B76" w14:textId="77777777" w:rsidR="00825500" w:rsidRDefault="00825500">
      <w:pPr>
        <w:rPr>
          <w:rFonts w:hint="eastAsia"/>
        </w:rPr>
      </w:pPr>
      <w:r>
        <w:rPr>
          <w:sz w:val="20"/>
        </w:rPr>
        <w:t>This might migrate to the discussion later… this is a good review of what is known on splenic response on Eimeria infections!</w:t>
      </w:r>
    </w:p>
  </w:comment>
  <w:comment w:id="520" w:author="Weyrich, Alexandra" w:date="2018-06-24T21:48:00Z" w:initials="WA">
    <w:p w14:paraId="21D3C741" w14:textId="21181B61" w:rsidR="00825500" w:rsidRDefault="00825500">
      <w:pPr>
        <w:pStyle w:val="Kommentartext"/>
        <w:rPr>
          <w:rFonts w:hint="eastAsia"/>
        </w:rPr>
      </w:pPr>
      <w:r>
        <w:rPr>
          <w:rStyle w:val="Kommentarzeichen"/>
          <w:rFonts w:hint="eastAsia"/>
        </w:rPr>
        <w:annotationRef/>
      </w:r>
      <w:r>
        <w:rPr>
          <w:rFonts w:hint="eastAsia"/>
        </w:rPr>
        <w:t>L</w:t>
      </w:r>
      <w:r>
        <w:t>abelling for a and b is missing. Fig. b is shown before Fig. a (the lower one is Fig. 1a the upper Fig. 1b)</w:t>
      </w:r>
    </w:p>
  </w:comment>
  <w:comment w:id="565" w:author="Weyrich, Alexandra" w:date="2018-06-24T21:48:00Z" w:initials="WA">
    <w:p w14:paraId="7397BB81" w14:textId="42606AC5" w:rsidR="00825500" w:rsidRDefault="00825500">
      <w:pPr>
        <w:pStyle w:val="Kommentartext"/>
        <w:rPr>
          <w:rFonts w:hint="eastAsia"/>
        </w:rPr>
      </w:pPr>
      <w:r>
        <w:rPr>
          <w:rFonts w:hint="eastAsia"/>
        </w:rPr>
        <w:t>I</w:t>
      </w:r>
      <w:r>
        <w:t xml:space="preserve">s this sentence </w:t>
      </w:r>
      <w:r>
        <w:rPr>
          <w:rStyle w:val="Kommentarzeichen"/>
          <w:rFonts w:hint="eastAsia"/>
        </w:rPr>
        <w:annotationRef/>
      </w:r>
      <w:r>
        <w:t xml:space="preserve">necessary? </w:t>
      </w:r>
    </w:p>
  </w:comment>
  <w:comment w:id="597" w:author="xx" w:date="2018-06-24T21:48:00Z" w:initials="xx">
    <w:p w14:paraId="15D84AB9" w14:textId="7A42834E" w:rsidR="00825500" w:rsidRDefault="00825500">
      <w:pPr>
        <w:pStyle w:val="Kommentartext"/>
        <w:rPr>
          <w:rFonts w:hint="eastAsia"/>
        </w:rPr>
      </w:pPr>
      <w:r>
        <w:rPr>
          <w:rStyle w:val="Kommentarzeichen"/>
          <w:rFonts w:hint="eastAsia"/>
        </w:rPr>
        <w:annotationRef/>
      </w:r>
      <w:r>
        <w:rPr>
          <w:rFonts w:hint="eastAsia"/>
        </w:rPr>
        <w:t>W</w:t>
      </w:r>
      <w:r>
        <w:t>hat is implied by the word “lesion”?</w:t>
      </w:r>
    </w:p>
    <w:p w14:paraId="7D928D45" w14:textId="71DF1FD3" w:rsidR="00825500" w:rsidRDefault="00825500">
      <w:pPr>
        <w:pStyle w:val="Kommentartext"/>
        <w:rPr>
          <w:rFonts w:hint="eastAsia"/>
        </w:rPr>
      </w:pPr>
      <w:r>
        <w:t xml:space="preserve">Number tissue stages? </w:t>
      </w:r>
      <w:r>
        <w:rPr>
          <w:rFonts w:hint="eastAsia"/>
        </w:rPr>
        <w:t>I</w:t>
      </w:r>
      <w:r>
        <w:t>f this is meant – that’s NOT called a lesion. That’s simply the number of tissue stages. Please change all sentences accordingly</w:t>
      </w:r>
    </w:p>
  </w:comment>
  <w:comment w:id="712" w:author="xx" w:date="2018-06-25T18:46:00Z" w:initials="xx">
    <w:p w14:paraId="4B3C2063" w14:textId="421F699C" w:rsidR="00825500" w:rsidRDefault="00825500">
      <w:pPr>
        <w:pStyle w:val="Kommentartext"/>
        <w:rPr>
          <w:rFonts w:hint="eastAsia"/>
        </w:rPr>
      </w:pPr>
      <w:r>
        <w:rPr>
          <w:rStyle w:val="Kommentarzeichen"/>
          <w:rFonts w:hint="eastAsia"/>
        </w:rPr>
        <w:annotationRef/>
      </w:r>
      <w:r>
        <w:rPr>
          <w:rFonts w:hint="eastAsia"/>
        </w:rPr>
        <w:t>A</w:t>
      </w:r>
      <w:r>
        <w:t xml:space="preserve">s mentioned above: what is implied by “lesion”? </w:t>
      </w:r>
      <w:proofErr w:type="gramStart"/>
      <w:r>
        <w:t>if</w:t>
      </w:r>
      <w:proofErr w:type="gramEnd"/>
      <w:r>
        <w:t xml:space="preserve"> “number of tissue stages of parasite” are meant change wording accordingly. Also the X-axis with 0-200 is not clear - what do the numbers refer to??</w:t>
      </w:r>
    </w:p>
  </w:comment>
  <w:comment w:id="713" w:author="Weyrich, Alexandra" w:date="2018-06-24T21:48:00Z" w:initials="WA">
    <w:p w14:paraId="518D1842" w14:textId="0396FE81" w:rsidR="00825500" w:rsidRDefault="00825500">
      <w:pPr>
        <w:pStyle w:val="Kommentartext"/>
        <w:rPr>
          <w:rFonts w:hint="eastAsia"/>
        </w:rPr>
      </w:pPr>
      <w:r>
        <w:rPr>
          <w:rStyle w:val="Kommentarzeichen"/>
          <w:rFonts w:hint="eastAsia"/>
        </w:rPr>
        <w:annotationRef/>
      </w:r>
      <w:r>
        <w:rPr>
          <w:rFonts w:hint="eastAsia"/>
        </w:rPr>
        <w:t>D</w:t>
      </w:r>
      <w:r>
        <w:t>ouble check and sort dpis in legend</w:t>
      </w:r>
    </w:p>
  </w:comment>
  <w:comment w:id="722" w:author="Weyrich, Alexandra" w:date="2018-06-24T21:48:00Z" w:initials="WA">
    <w:p w14:paraId="6384C9C4" w14:textId="03005CCB" w:rsidR="00825500" w:rsidRDefault="00825500">
      <w:pPr>
        <w:pStyle w:val="Kommentartext"/>
        <w:rPr>
          <w:rFonts w:hint="eastAsia"/>
        </w:rPr>
      </w:pPr>
      <w:r>
        <w:rPr>
          <w:rFonts w:hint="eastAsia"/>
        </w:rPr>
        <w:t>P</w:t>
      </w:r>
      <w:r>
        <w:t>roteins are written in capital letters, genes in small letters</w:t>
      </w:r>
      <w:r>
        <w:rPr>
          <w:rStyle w:val="Kommentarzeichen"/>
          <w:rFonts w:hint="eastAsia"/>
        </w:rPr>
        <w:annotationRef/>
      </w:r>
      <w:r>
        <w:t>.</w:t>
      </w:r>
    </w:p>
  </w:comment>
  <w:comment w:id="737" w:author="Weyrich, Alexandra" w:date="2018-06-24T21:48:00Z" w:initials="WA">
    <w:p w14:paraId="6E722C68" w14:textId="641B8643" w:rsidR="00825500" w:rsidRDefault="00825500">
      <w:pPr>
        <w:pStyle w:val="Kommentartext"/>
        <w:rPr>
          <w:rFonts w:hint="eastAsia"/>
        </w:rPr>
      </w:pPr>
      <w:r>
        <w:rPr>
          <w:rStyle w:val="Kommentarzeichen"/>
          <w:rFonts w:hint="eastAsia"/>
        </w:rPr>
        <w:annotationRef/>
      </w:r>
      <w:r>
        <w:rPr>
          <w:rFonts w:hint="eastAsia"/>
        </w:rPr>
        <w:t>T</w:t>
      </w:r>
      <w:r>
        <w:t>his should be described in material and methods. In the results I would use “gene expression”.</w:t>
      </w:r>
    </w:p>
  </w:comment>
  <w:comment w:id="739" w:author="Weyrich, Alexandra" w:date="2018-06-24T21:48:00Z" w:initials="WA">
    <w:p w14:paraId="0B53E21F" w14:textId="58F1BA30" w:rsidR="00825500" w:rsidRDefault="00825500">
      <w:pPr>
        <w:pStyle w:val="Kommentartext"/>
        <w:rPr>
          <w:rFonts w:hint="eastAsia"/>
        </w:rPr>
      </w:pPr>
      <w:r>
        <w:rPr>
          <w:rStyle w:val="Kommentarzeichen"/>
          <w:rFonts w:hint="eastAsia"/>
        </w:rPr>
        <w:annotationRef/>
      </w:r>
      <w:r>
        <w:rPr>
          <w:rFonts w:hint="eastAsia"/>
        </w:rPr>
        <w:t>Y</w:t>
      </w:r>
      <w:r>
        <w:t xml:space="preserve">ou started with presence tense, but turned into past tense. </w:t>
      </w:r>
      <w:r>
        <w:rPr>
          <w:rFonts w:hint="eastAsia"/>
        </w:rPr>
        <w:t>P</w:t>
      </w:r>
      <w:r>
        <w:t>lease check throughout.</w:t>
      </w:r>
    </w:p>
  </w:comment>
  <w:comment w:id="797" w:author="Weyrich, Alexandra" w:date="2018-06-24T21:48:00Z" w:initials="WA">
    <w:p w14:paraId="55A7A83B" w14:textId="21DBE005" w:rsidR="00825500" w:rsidRDefault="00825500">
      <w:pPr>
        <w:pStyle w:val="Kommentartext"/>
        <w:rPr>
          <w:rFonts w:hint="eastAsia"/>
        </w:rPr>
      </w:pPr>
      <w:r>
        <w:rPr>
          <w:rStyle w:val="Kommentarzeichen"/>
          <w:rFonts w:hint="eastAsia"/>
        </w:rPr>
        <w:annotationRef/>
      </w:r>
      <w:r>
        <w:rPr>
          <w:rFonts w:hint="eastAsia"/>
        </w:rPr>
        <w:t>S</w:t>
      </w:r>
      <w:r>
        <w:t xml:space="preserve">trains have different names in Table 2 compare to the MS. </w:t>
      </w:r>
    </w:p>
  </w:comment>
  <w:comment w:id="811" w:author="Weyrich, Alexandra" w:date="2018-06-24T21:48:00Z" w:initials="WA">
    <w:p w14:paraId="7A91F3C3" w14:textId="280C5499" w:rsidR="00825500" w:rsidRDefault="00825500">
      <w:pPr>
        <w:pStyle w:val="Kommentartext"/>
        <w:rPr>
          <w:rFonts w:hint="eastAsia"/>
        </w:rPr>
      </w:pPr>
      <w:r>
        <w:rPr>
          <w:rStyle w:val="Kommentarzeichen"/>
          <w:rFonts w:hint="eastAsia"/>
        </w:rPr>
        <w:annotationRef/>
      </w:r>
      <w:r>
        <w:rPr>
          <w:rFonts w:hint="eastAsia"/>
        </w:rPr>
        <w:t>H</w:t>
      </w:r>
      <w:r>
        <w:t>ere you use a different nomenclature, but in my opinion this one is more intuitive. I would use it throughout the manuscript.</w:t>
      </w:r>
    </w:p>
  </w:comment>
  <w:comment w:id="822" w:author="xx" w:date="2018-06-24T21:48:00Z" w:initials="xx">
    <w:p w14:paraId="65423F73" w14:textId="32E6B628" w:rsidR="00825500" w:rsidRDefault="00825500">
      <w:pPr>
        <w:pStyle w:val="Kommentartext"/>
        <w:rPr>
          <w:rFonts w:hint="eastAsia"/>
        </w:rPr>
      </w:pPr>
      <w:r>
        <w:rPr>
          <w:rStyle w:val="Kommentarzeichen"/>
          <w:rFonts w:hint="eastAsia"/>
        </w:rPr>
        <w:annotationRef/>
      </w:r>
      <w:r>
        <w:t xml:space="preserve">I don’t get the difference – to me both planes of graphs look exactly the </w:t>
      </w:r>
      <w:proofErr w:type="gramStart"/>
      <w:r>
        <w:t>same !?</w:t>
      </w:r>
      <w:proofErr w:type="gramEnd"/>
    </w:p>
  </w:comment>
  <w:comment w:id="847" w:author="xx" w:date="2018-06-24T21:48:00Z" w:initials="xx">
    <w:p w14:paraId="63B33A7A" w14:textId="6A73D714" w:rsidR="00825500" w:rsidRDefault="00825500">
      <w:pPr>
        <w:pStyle w:val="Kommentartext"/>
        <w:rPr>
          <w:rFonts w:hint="eastAsia"/>
        </w:rPr>
      </w:pPr>
      <w:r>
        <w:rPr>
          <w:rStyle w:val="Kommentarzeichen"/>
          <w:rFonts w:hint="eastAsia"/>
        </w:rPr>
        <w:annotationRef/>
      </w:r>
      <w:r>
        <w:rPr>
          <w:rFonts w:hint="eastAsia"/>
        </w:rPr>
        <w:t>W</w:t>
      </w:r>
      <w:r>
        <w:t>ell, after now having read what was done it even more needs a proper description of the different cell populations (= naming each of them!) to ideally explain the measured levels of inflammatory mediators.</w:t>
      </w:r>
    </w:p>
    <w:p w14:paraId="4ECB5B21" w14:textId="2A2D2EC8" w:rsidR="00825500" w:rsidRDefault="00825500">
      <w:pPr>
        <w:pStyle w:val="Kommentartext"/>
        <w:rPr>
          <w:rFonts w:hint="eastAsia"/>
        </w:rPr>
      </w:pPr>
      <w:r>
        <w:t>Otherwise the link cannot sufficiently be made</w:t>
      </w:r>
    </w:p>
  </w:comment>
  <w:comment w:id="853" w:author="Emanuel Heitlinger" w:date="2018-06-24T21:48:00Z" w:initials="EH">
    <w:p w14:paraId="659C0EC6" w14:textId="77777777" w:rsidR="00825500" w:rsidRDefault="00825500">
      <w:pPr>
        <w:rPr>
          <w:rFonts w:hint="eastAsia"/>
        </w:rPr>
      </w:pPr>
      <w:r>
        <w:rPr>
          <w:sz w:val="20"/>
        </w:rPr>
        <w:t>We need a figure here. Enas was not able to prepare it herslef but referred to Gudrun…</w:t>
      </w:r>
    </w:p>
    <w:p w14:paraId="2EEF9E64" w14:textId="77777777" w:rsidR="00825500" w:rsidRDefault="00825500">
      <w:pPr>
        <w:rPr>
          <w:rFonts w:hint="eastAsia"/>
          <w:sz w:val="20"/>
        </w:rPr>
      </w:pPr>
      <w:r>
        <w:rPr>
          <w:sz w:val="20"/>
        </w:rPr>
        <w:t>@Gudrun: Do you prepare it or should Enas do that?</w:t>
      </w:r>
    </w:p>
    <w:p w14:paraId="4F5EB086" w14:textId="7EA6E52F" w:rsidR="00825500" w:rsidRPr="001E0C16" w:rsidRDefault="00825500">
      <w:pPr>
        <w:rPr>
          <w:rFonts w:hint="eastAsia"/>
          <w:i/>
          <w:sz w:val="20"/>
        </w:rPr>
      </w:pPr>
      <w:r>
        <w:rPr>
          <w:sz w:val="20"/>
        </w:rPr>
        <w:t xml:space="preserve">GW: </w:t>
      </w:r>
      <w:r w:rsidRPr="00371D12">
        <w:rPr>
          <w:i/>
          <w:sz w:val="20"/>
        </w:rPr>
        <w:t>Enas should have images in her files which could be used here, but I’ll discuss it with her</w:t>
      </w:r>
    </w:p>
  </w:comment>
  <w:comment w:id="868" w:author="xx" w:date="2018-06-24T21:48:00Z" w:initials="xx">
    <w:p w14:paraId="5B864977" w14:textId="0CFAC249" w:rsidR="00825500" w:rsidRDefault="00825500">
      <w:pPr>
        <w:pStyle w:val="Kommentartext"/>
        <w:rPr>
          <w:rFonts w:hint="eastAsia"/>
        </w:rPr>
      </w:pPr>
      <w:r>
        <w:rPr>
          <w:rStyle w:val="Kommentarzeichen"/>
          <w:rFonts w:hint="eastAsia"/>
        </w:rPr>
        <w:annotationRef/>
      </w:r>
      <w:r>
        <w:rPr>
          <w:rFonts w:hint="eastAsia"/>
        </w:rPr>
        <w:t xml:space="preserve">Name </w:t>
      </w:r>
      <w:r>
        <w:t>exact leukocyte names</w:t>
      </w:r>
    </w:p>
  </w:comment>
  <w:comment w:id="897" w:author="Weyrich, Alexandra" w:date="2018-06-24T21:48:00Z" w:initials="WA">
    <w:p w14:paraId="0E3A9792" w14:textId="7F48F467" w:rsidR="00825500" w:rsidRDefault="00825500">
      <w:pPr>
        <w:pStyle w:val="Kommentartext"/>
        <w:rPr>
          <w:rFonts w:hint="eastAsia"/>
        </w:rPr>
      </w:pPr>
      <w:r>
        <w:rPr>
          <w:rStyle w:val="Kommentarzeichen"/>
          <w:rFonts w:hint="eastAsia"/>
        </w:rPr>
        <w:annotationRef/>
      </w:r>
      <w:r>
        <w:t>I would delete this.</w:t>
      </w:r>
    </w:p>
  </w:comment>
  <w:comment w:id="938" w:author="xx" w:date="2018-06-25T19:45:00Z" w:initials="xx">
    <w:p w14:paraId="5C87D9E5" w14:textId="4942B96A" w:rsidR="00085E10" w:rsidRDefault="00085E10">
      <w:pPr>
        <w:pStyle w:val="Kommentartext"/>
        <w:rPr>
          <w:rFonts w:hint="eastAsia"/>
        </w:rPr>
      </w:pPr>
      <w:r>
        <w:rPr>
          <w:rStyle w:val="Kommentarzeichen"/>
          <w:rFonts w:hint="eastAsia"/>
        </w:rPr>
        <w:annotationRef/>
      </w:r>
      <w:r>
        <w:t>Example images for “mild, moderate, severe inflammatory reaction”</w:t>
      </w:r>
    </w:p>
  </w:comment>
  <w:comment w:id="940" w:author="xx" w:date="2018-06-24T21:48:00Z" w:initials="xx">
    <w:p w14:paraId="75B6062F" w14:textId="3AE893E6" w:rsidR="00825500" w:rsidRDefault="00825500">
      <w:pPr>
        <w:pStyle w:val="Kommentartext"/>
        <w:rPr>
          <w:rFonts w:hint="eastAsia"/>
        </w:rPr>
      </w:pPr>
      <w:r>
        <w:rPr>
          <w:rStyle w:val="Kommentarzeichen"/>
          <w:rFonts w:hint="eastAsia"/>
        </w:rPr>
        <w:annotationRef/>
      </w:r>
      <w:r>
        <w:rPr>
          <w:rFonts w:hint="eastAsia"/>
        </w:rPr>
        <w:t>D</w:t>
      </w:r>
      <w:r>
        <w:t>escribe specific cell types</w:t>
      </w:r>
    </w:p>
  </w:comment>
  <w:comment w:id="974" w:author="Weyrich, Alexandra" w:date="2018-06-24T21:48:00Z" w:initials="WA">
    <w:p w14:paraId="73D9E685" w14:textId="6196A05E" w:rsidR="00825500" w:rsidRDefault="00825500">
      <w:pPr>
        <w:pStyle w:val="Kommentartext"/>
        <w:rPr>
          <w:rFonts w:hint="eastAsia"/>
        </w:rPr>
      </w:pPr>
      <w:r>
        <w:rPr>
          <w:rStyle w:val="Kommentarzeichen"/>
          <w:rFonts w:hint="eastAsia"/>
        </w:rPr>
        <w:annotationRef/>
      </w:r>
      <w:r>
        <w:t xml:space="preserve">I am not sure what you mean by fields and how you combined them again? </w:t>
      </w:r>
    </w:p>
  </w:comment>
  <w:comment w:id="980" w:author="xx" w:date="2018-06-24T21:49:00Z" w:initials="xx">
    <w:p w14:paraId="7297F7A2" w14:textId="7179BFBB" w:rsidR="00825500" w:rsidRDefault="00825500">
      <w:pPr>
        <w:pStyle w:val="Kommentartext"/>
        <w:rPr>
          <w:rFonts w:hint="eastAsia"/>
        </w:rPr>
      </w:pPr>
      <w:r>
        <w:rPr>
          <w:rStyle w:val="Kommentarzeichen"/>
          <w:rFonts w:hint="eastAsia"/>
        </w:rPr>
        <w:annotationRef/>
      </w:r>
      <w:r>
        <w:rPr>
          <w:rFonts w:hint="eastAsia"/>
        </w:rPr>
        <w:t>B</w:t>
      </w:r>
      <w:r>
        <w:t>e specific</w:t>
      </w:r>
    </w:p>
  </w:comment>
  <w:comment w:id="991" w:author="Weyrich, Alexandra" w:date="2018-06-24T21:48:00Z" w:initials="WA">
    <w:p w14:paraId="7EF3079D" w14:textId="3DE0D31D" w:rsidR="00825500" w:rsidRDefault="00825500">
      <w:pPr>
        <w:pStyle w:val="Kommentartext"/>
        <w:rPr>
          <w:rFonts w:hint="eastAsia"/>
        </w:rPr>
      </w:pPr>
      <w:r>
        <w:rPr>
          <w:rStyle w:val="Kommentarzeichen"/>
          <w:rFonts w:hint="eastAsia"/>
        </w:rPr>
        <w:annotationRef/>
      </w:r>
      <w:r>
        <w:t xml:space="preserve">To the overall question you liked to address is not really clear? </w:t>
      </w:r>
      <w:r>
        <w:rPr>
          <w:rFonts w:hint="eastAsia"/>
        </w:rPr>
        <w:t>N</w:t>
      </w:r>
      <w:r>
        <w:t xml:space="preserve">either the relevance of the study (question and results)? </w:t>
      </w:r>
    </w:p>
    <w:p w14:paraId="2F63242E" w14:textId="77777777" w:rsidR="00825500" w:rsidRDefault="00825500" w:rsidP="00DE3396">
      <w:pPr>
        <w:pStyle w:val="Kommentartext"/>
        <w:rPr>
          <w:rFonts w:hint="eastAsia"/>
        </w:rPr>
      </w:pPr>
    </w:p>
    <w:p w14:paraId="2EC3FDAC" w14:textId="7C9CF190" w:rsidR="00825500" w:rsidRDefault="00825500" w:rsidP="00DE3396">
      <w:pPr>
        <w:pStyle w:val="Kommentartext"/>
        <w:rPr>
          <w:rFonts w:hint="eastAsia"/>
        </w:rPr>
      </w:pPr>
      <w:r>
        <w:t xml:space="preserve">Restructure your discussion accordingly. </w:t>
      </w:r>
      <w:r>
        <w:rPr>
          <w:rFonts w:hint="eastAsia"/>
        </w:rPr>
        <w:t>S</w:t>
      </w:r>
      <w:r>
        <w:t>tart with your main results (for what you aimed for) followed by a short conclusion what they hint to.</w:t>
      </w:r>
    </w:p>
    <w:p w14:paraId="5F94D1F2" w14:textId="77777777" w:rsidR="00825500" w:rsidRDefault="00825500" w:rsidP="00DE3396">
      <w:pPr>
        <w:pStyle w:val="Kommentartext"/>
        <w:rPr>
          <w:rFonts w:hint="eastAsia"/>
        </w:rPr>
      </w:pPr>
    </w:p>
    <w:p w14:paraId="5FAFF964" w14:textId="36565F1D" w:rsidR="00825500" w:rsidRDefault="00825500">
      <w:pPr>
        <w:pStyle w:val="Kommentartext"/>
        <w:rPr>
          <w:rFonts w:hint="eastAsia"/>
        </w:rPr>
      </w:pPr>
      <w:r>
        <w:rPr>
          <w:rFonts w:hint="eastAsia"/>
        </w:rPr>
        <w:t>T</w:t>
      </w:r>
      <w:r>
        <w:t xml:space="preserve">hen go into detail. </w:t>
      </w:r>
    </w:p>
    <w:p w14:paraId="6C1B3DF3" w14:textId="77777777" w:rsidR="00825500" w:rsidRDefault="00825500">
      <w:pPr>
        <w:pStyle w:val="Kommentartext"/>
        <w:rPr>
          <w:rFonts w:hint="eastAsia"/>
        </w:rPr>
      </w:pPr>
    </w:p>
    <w:p w14:paraId="1526CD8A" w14:textId="77777777" w:rsidR="00825500" w:rsidRDefault="00825500">
      <w:pPr>
        <w:pStyle w:val="Kommentartext"/>
        <w:rPr>
          <w:rFonts w:hint="eastAsia"/>
        </w:rPr>
      </w:pPr>
      <w:r>
        <w:t xml:space="preserve">E.g. if the question is: “Are there differences between wild and lab strains?” </w:t>
      </w:r>
    </w:p>
    <w:p w14:paraId="681A1325" w14:textId="77777777" w:rsidR="00825500" w:rsidRDefault="00825500">
      <w:pPr>
        <w:pStyle w:val="Kommentartext"/>
        <w:rPr>
          <w:rFonts w:hint="eastAsia"/>
        </w:rPr>
      </w:pPr>
      <w:r>
        <w:t xml:space="preserve">… </w:t>
      </w:r>
      <w:proofErr w:type="gramStart"/>
      <w:r>
        <w:t>you</w:t>
      </w:r>
      <w:proofErr w:type="gramEnd"/>
      <w:r>
        <w:t xml:space="preserve"> want to start with discussing main differences and their potential meaning before describing the rest. </w:t>
      </w:r>
    </w:p>
    <w:p w14:paraId="01690C6C" w14:textId="0376725C" w:rsidR="00825500" w:rsidRDefault="00825500">
      <w:pPr>
        <w:pStyle w:val="Kommentartext"/>
        <w:rPr>
          <w:rFonts w:hint="eastAsia"/>
        </w:rPr>
      </w:pPr>
      <w:r>
        <w:t xml:space="preserve">Also please describe the relevance to answer the question for e.g. the society, the field of research, poultry farming etc. </w:t>
      </w:r>
    </w:p>
  </w:comment>
  <w:comment w:id="1031" w:author="Weyrich, Alexandra" w:date="2018-06-24T21:48:00Z" w:initials="WA">
    <w:p w14:paraId="03E0C173" w14:textId="6D7BA328" w:rsidR="00825500" w:rsidRDefault="00825500">
      <w:pPr>
        <w:pStyle w:val="Kommentartext"/>
        <w:rPr>
          <w:rFonts w:hint="eastAsia"/>
        </w:rPr>
      </w:pPr>
      <w:r>
        <w:t>It is n</w:t>
      </w:r>
      <w:r>
        <w:rPr>
          <w:rStyle w:val="Kommentarzeichen"/>
          <w:rFonts w:hint="eastAsia"/>
        </w:rPr>
        <w:annotationRef/>
      </w:r>
      <w:r>
        <w:t xml:space="preserve">ot really clear either? </w:t>
      </w:r>
    </w:p>
  </w:comment>
  <w:comment w:id="1078" w:author="xx" w:date="2018-06-24T21:48:00Z" w:initials="xx">
    <w:p w14:paraId="391BAE24" w14:textId="24E137B2" w:rsidR="00825500" w:rsidRDefault="00825500">
      <w:pPr>
        <w:pStyle w:val="Kommentartext"/>
        <w:rPr>
          <w:rFonts w:hint="eastAsia"/>
        </w:rPr>
      </w:pPr>
      <w:r>
        <w:rPr>
          <w:rStyle w:val="Kommentarzeichen"/>
          <w:rFonts w:hint="eastAsia"/>
        </w:rPr>
        <w:annotationRef/>
      </w:r>
      <w:r>
        <w:rPr>
          <w:rFonts w:hint="eastAsia"/>
        </w:rPr>
        <w:t>W</w:t>
      </w:r>
      <w:r>
        <w:t>hat is an “elevated pathology”?</w:t>
      </w:r>
    </w:p>
  </w:comment>
  <w:comment w:id="1079" w:author="xx" w:date="2018-06-24T21:48:00Z" w:initials="xx">
    <w:p w14:paraId="2539FDB7" w14:textId="5B485B01" w:rsidR="00825500" w:rsidRDefault="00825500">
      <w:pPr>
        <w:pStyle w:val="Kommentartext"/>
        <w:rPr>
          <w:rFonts w:hint="eastAsia"/>
        </w:rPr>
      </w:pPr>
      <w:r>
        <w:rPr>
          <w:rStyle w:val="Kommentarzeichen"/>
          <w:rFonts w:hint="eastAsia"/>
        </w:rPr>
        <w:annotationRef/>
      </w:r>
      <w:r>
        <w:t xml:space="preserve">Maybe I didn’t get the sentence: </w:t>
      </w:r>
      <w:r>
        <w:rPr>
          <w:rFonts w:hint="eastAsia"/>
        </w:rPr>
        <w:t>H</w:t>
      </w:r>
      <w:r>
        <w:t>ow could the inoculum dose vary? M&amp;M describes 200 oocytes per inoclulum – did you verify these numbers or didn’t you?</w:t>
      </w:r>
    </w:p>
    <w:p w14:paraId="6F22663A" w14:textId="3967B470" w:rsidR="00825500" w:rsidRDefault="00825500">
      <w:pPr>
        <w:pStyle w:val="Kommentartext"/>
        <w:rPr>
          <w:rFonts w:hint="eastAsia"/>
        </w:rPr>
      </w:pPr>
      <w:r>
        <w:t>In case of the latter you’ll need to change your M&amp;M description – or explain more clearly what you mean here ;)</w:t>
      </w:r>
    </w:p>
  </w:comment>
  <w:comment w:id="1084" w:author="Weyrich, Alexandra" w:date="2018-06-24T21:48:00Z" w:initials="WA">
    <w:p w14:paraId="0E3FB647" w14:textId="2F6043C4" w:rsidR="00825500" w:rsidRDefault="00825500">
      <w:pPr>
        <w:pStyle w:val="Kommentartext"/>
        <w:rPr>
          <w:rFonts w:hint="eastAsia"/>
        </w:rPr>
      </w:pPr>
      <w:r>
        <w:rPr>
          <w:rStyle w:val="Kommentarzeichen"/>
          <w:rFonts w:hint="eastAsia"/>
        </w:rPr>
        <w:annotationRef/>
      </w:r>
      <w:r>
        <w:rPr>
          <w:rFonts w:hint="eastAsia"/>
        </w:rPr>
        <w:t>S</w:t>
      </w:r>
      <w:r>
        <w:t>ounds strange</w:t>
      </w:r>
    </w:p>
  </w:comment>
  <w:comment w:id="1086" w:author="Weyrich, Alexandra" w:date="2018-06-24T21:48:00Z" w:initials="WA">
    <w:p w14:paraId="72F4E6E8" w14:textId="6D561660" w:rsidR="00825500" w:rsidRDefault="00825500">
      <w:pPr>
        <w:pStyle w:val="Kommentartext"/>
        <w:rPr>
          <w:rFonts w:hint="eastAsia"/>
        </w:rPr>
      </w:pPr>
      <w:r>
        <w:rPr>
          <w:rStyle w:val="Kommentarzeichen"/>
          <w:rFonts w:hint="eastAsia"/>
        </w:rPr>
        <w:annotationRef/>
      </w:r>
      <w:proofErr w:type="gramStart"/>
      <w:r>
        <w:t>relocate</w:t>
      </w:r>
      <w:proofErr w:type="gramEnd"/>
      <w:r>
        <w:t xml:space="preserve"> to introduction</w:t>
      </w:r>
    </w:p>
  </w:comment>
  <w:comment w:id="1088" w:author="Weyrich, Alexandra" w:date="2018-06-24T21:48:00Z" w:initials="WA">
    <w:p w14:paraId="3A15BCA9" w14:textId="7267AFBF" w:rsidR="00825500" w:rsidRDefault="00825500">
      <w:pPr>
        <w:pStyle w:val="Kommentartext"/>
        <w:rPr>
          <w:rFonts w:hint="eastAsia"/>
        </w:rPr>
      </w:pPr>
      <w:r>
        <w:rPr>
          <w:rStyle w:val="Kommentarzeichen"/>
          <w:rFonts w:hint="eastAsia"/>
        </w:rPr>
        <w:annotationRef/>
      </w:r>
      <w:proofErr w:type="gramStart"/>
      <w:r>
        <w:t>belongs</w:t>
      </w:r>
      <w:proofErr w:type="gramEnd"/>
      <w:r>
        <w:t xml:space="preserve"> to results</w:t>
      </w:r>
    </w:p>
  </w:comment>
  <w:comment w:id="1109" w:author="Emanuel Heitlinger" w:date="2018-06-24T21:48:00Z" w:initials="EH">
    <w:p w14:paraId="6E6355A7" w14:textId="77777777" w:rsidR="00825500" w:rsidRDefault="00825500">
      <w:pPr>
        <w:rPr>
          <w:rFonts w:hint="eastAsia"/>
          <w:sz w:val="20"/>
        </w:rPr>
      </w:pPr>
    </w:p>
    <w:p w14:paraId="399C41B6" w14:textId="77777777" w:rsidR="00825500" w:rsidRDefault="00825500">
      <w:pPr>
        <w:rPr>
          <w:rFonts w:hint="eastAsia"/>
        </w:rPr>
      </w:pPr>
      <w:r>
        <w:rPr>
          <w:sz w:val="20"/>
        </w:rPr>
        <w:t>At the site of infection… We should really get cytokine profiles from there!</w:t>
      </w:r>
    </w:p>
  </w:comment>
  <w:comment w:id="1110" w:author="xx" w:date="2018-06-25T20:03:00Z" w:initials="xx">
    <w:p w14:paraId="2109C651" w14:textId="17422E59" w:rsidR="0098023C" w:rsidRDefault="0098023C">
      <w:pPr>
        <w:pStyle w:val="Kommentartext"/>
        <w:rPr>
          <w:rFonts w:hint="eastAsia"/>
        </w:rPr>
      </w:pPr>
      <w:r>
        <w:rPr>
          <w:rStyle w:val="Kommentarzeichen"/>
          <w:rFonts w:hint="eastAsia"/>
        </w:rPr>
        <w:annotationRef/>
      </w:r>
      <w:r>
        <w:rPr>
          <w:rFonts w:hint="eastAsia"/>
        </w:rPr>
        <w:t>Y</w:t>
      </w:r>
      <w:r>
        <w:t>ou need to clearly and precisely describe the lesions in the result section – not only noting that you found “lesions”</w:t>
      </w:r>
    </w:p>
  </w:comment>
  <w:comment w:id="1113" w:author="xx" w:date="2018-06-25T20:05:00Z" w:initials="xx">
    <w:p w14:paraId="3C8D82FC" w14:textId="6EB3C5D7" w:rsidR="00A712AB" w:rsidRDefault="00A712AB">
      <w:pPr>
        <w:pStyle w:val="Kommentartext"/>
        <w:rPr>
          <w:rFonts w:hint="eastAsia"/>
        </w:rPr>
      </w:pPr>
      <w:r>
        <w:rPr>
          <w:rStyle w:val="Kommentarzeichen"/>
          <w:rFonts w:hint="eastAsia"/>
        </w:rPr>
        <w:annotationRef/>
      </w:r>
      <w:r>
        <w:rPr>
          <w:rFonts w:hint="eastAsia"/>
        </w:rPr>
        <w:t>S</w:t>
      </w:r>
      <w:r>
        <w:t xml:space="preserve">ee above, this needs to be precisely described, if you want to talk about tissue damage </w:t>
      </w:r>
    </w:p>
  </w:comment>
  <w:comment w:id="1114" w:author="xx" w:date="2018-06-25T20:09:00Z" w:initials="xx">
    <w:p w14:paraId="4DDAF1F6" w14:textId="77777777" w:rsidR="00A712AB" w:rsidRDefault="00A712AB">
      <w:pPr>
        <w:pStyle w:val="Kommentartext"/>
      </w:pPr>
      <w:r>
        <w:rPr>
          <w:rStyle w:val="Kommentarzeichen"/>
          <w:rFonts w:hint="eastAsia"/>
        </w:rPr>
        <w:annotationRef/>
      </w:r>
      <w:r>
        <w:rPr>
          <w:rFonts w:hint="eastAsia"/>
        </w:rPr>
        <w:t>T</w:t>
      </w:r>
      <w:r>
        <w:t xml:space="preserve">his is exactly what you compare all the time: parasite </w:t>
      </w:r>
      <w:proofErr w:type="gramStart"/>
      <w:r>
        <w:t>content !!</w:t>
      </w:r>
      <w:proofErr w:type="gramEnd"/>
    </w:p>
    <w:p w14:paraId="01B9BA8D" w14:textId="2395C361" w:rsidR="00A712AB" w:rsidRDefault="00A712AB">
      <w:pPr>
        <w:pStyle w:val="Kommentartext"/>
      </w:pPr>
      <w:proofErr w:type="gramStart"/>
      <w:r>
        <w:t>either</w:t>
      </w:r>
      <w:proofErr w:type="gramEnd"/>
      <w:r>
        <w:t xml:space="preserve"> as qPCR result or as your histology counts of (visible) parasite stages.</w:t>
      </w:r>
    </w:p>
    <w:p w14:paraId="3C2545E7" w14:textId="60B84C51" w:rsidR="00A712AB" w:rsidRDefault="00A712AB">
      <w:pPr>
        <w:pStyle w:val="Kommentartext"/>
        <w:rPr>
          <w:rFonts w:hint="eastAsia"/>
        </w:rPr>
      </w:pPr>
      <w:r>
        <w:rPr>
          <w:rFonts w:hint="eastAsia"/>
        </w:rPr>
        <w:t>A</w:t>
      </w:r>
      <w:r>
        <w:t>s far as I remember we never talked about pathologic lesions</w:t>
      </w:r>
    </w:p>
  </w:comment>
  <w:comment w:id="1117" w:author="xx" w:date="2018-06-25T20:10:00Z" w:initials="xx">
    <w:p w14:paraId="43751A02" w14:textId="515BBEDA" w:rsidR="00A712AB" w:rsidRDefault="00A712AB">
      <w:pPr>
        <w:pStyle w:val="Kommentartext"/>
        <w:rPr>
          <w:rFonts w:hint="eastAsia"/>
        </w:rPr>
      </w:pPr>
      <w:r>
        <w:rPr>
          <w:rStyle w:val="Kommentarzeichen"/>
          <w:rFonts w:hint="eastAsia"/>
        </w:rPr>
        <w:annotationRef/>
      </w:r>
      <w:r>
        <w:rPr>
          <w:rFonts w:hint="eastAsia"/>
        </w:rPr>
        <w:t>W</w:t>
      </w:r>
      <w:r>
        <w:t>eight loss is NOT a pathologic lesion, it’s a clinical sign – one can lose (or gain) a lot of weight without any visible lesion</w:t>
      </w:r>
    </w:p>
  </w:comment>
  <w:comment w:id="1118" w:author="xx" w:date="2018-06-25T20:11:00Z" w:initials="xx">
    <w:p w14:paraId="47B59753" w14:textId="3D2B03EE" w:rsidR="00A712AB" w:rsidRDefault="00A712AB">
      <w:pPr>
        <w:pStyle w:val="Kommentartext"/>
        <w:rPr>
          <w:rFonts w:hint="eastAsia"/>
        </w:rPr>
      </w:pPr>
      <w:r>
        <w:rPr>
          <w:rStyle w:val="Kommentarzeichen"/>
          <w:rFonts w:hint="eastAsia"/>
        </w:rPr>
        <w:annotationRef/>
      </w:r>
      <w:r>
        <w:rPr>
          <w:rFonts w:hint="eastAsia"/>
        </w:rPr>
        <w:t>I</w:t>
      </w:r>
      <w:r>
        <w:t>mmune cell response has nothing to do with weight loss, that’s a wrong asumption</w:t>
      </w:r>
    </w:p>
  </w:comment>
  <w:comment w:id="1126" w:author="Weyrich, Alexandra" w:date="2018-06-24T21:48:00Z" w:initials="WA">
    <w:p w14:paraId="0C947F7B" w14:textId="749A4ABE" w:rsidR="00825500" w:rsidRDefault="00825500">
      <w:pPr>
        <w:pStyle w:val="Kommentartext"/>
        <w:rPr>
          <w:rFonts w:hint="eastAsia"/>
        </w:rPr>
      </w:pPr>
      <w:r>
        <w:rPr>
          <w:rStyle w:val="Kommentarzeichen"/>
          <w:rFonts w:hint="eastAsia"/>
        </w:rPr>
        <w:annotationRef/>
      </w:r>
      <w:r>
        <w:rPr>
          <w:rFonts w:hint="eastAsia"/>
        </w:rPr>
        <w:t>I</w:t>
      </w:r>
      <w:r>
        <w:t>s this protein or gene expression?</w:t>
      </w:r>
    </w:p>
  </w:comment>
  <w:comment w:id="1123" w:author="xx" w:date="2018-06-25T20:13:00Z" w:initials="xx">
    <w:p w14:paraId="36428E0A" w14:textId="4381F837" w:rsidR="00A712AB" w:rsidRDefault="00A712AB">
      <w:pPr>
        <w:pStyle w:val="Kommentartext"/>
      </w:pPr>
      <w:r>
        <w:rPr>
          <w:rStyle w:val="Kommentarzeichen"/>
          <w:rFonts w:hint="eastAsia"/>
        </w:rPr>
        <w:annotationRef/>
      </w:r>
      <w:proofErr w:type="gramStart"/>
      <w:r>
        <w:t>Nice !</w:t>
      </w:r>
      <w:proofErr w:type="gramEnd"/>
    </w:p>
    <w:p w14:paraId="3D8C1EAF" w14:textId="3494DE08" w:rsidR="00A712AB" w:rsidRDefault="00A712AB">
      <w:pPr>
        <w:pStyle w:val="Kommentartext"/>
        <w:rPr>
          <w:rFonts w:hint="eastAsia"/>
        </w:rPr>
      </w:pPr>
      <w:r>
        <w:rPr>
          <w:rFonts w:hint="eastAsia"/>
        </w:rPr>
        <w:t>I</w:t>
      </w:r>
      <w:r>
        <w:t>f you had described your immune cells you should have been able to draw similar (or other) conclusions</w:t>
      </w:r>
    </w:p>
  </w:comment>
  <w:comment w:id="1127" w:author="Emanuel Heitlinger" w:date="2018-06-24T21:48:00Z" w:initials="EH">
    <w:p w14:paraId="3A91C5B9" w14:textId="77777777" w:rsidR="00825500" w:rsidRDefault="00825500">
      <w:pPr>
        <w:rPr>
          <w:rFonts w:hint="eastAsia"/>
        </w:rPr>
      </w:pPr>
      <w:r>
        <w:rPr>
          <w:sz w:val="20"/>
        </w:rPr>
        <w:t>Precedence for gene expression changes in caecum is reported nothing else...</w:t>
      </w:r>
    </w:p>
  </w:comment>
  <w:comment w:id="1132" w:author="Emanuel Heitlinger" w:date="2018-06-24T21:48:00Z" w:initials="EH">
    <w:p w14:paraId="055B258C" w14:textId="77777777" w:rsidR="00825500" w:rsidRDefault="00825500">
      <w:pPr>
        <w:rPr>
          <w:rFonts w:hint="eastAsia"/>
        </w:rPr>
      </w:pPr>
      <w:r>
        <w:rPr>
          <w:sz w:val="20"/>
        </w:rPr>
        <w:t>Why not local immune response, like everybody else does it?</w:t>
      </w:r>
    </w:p>
  </w:comment>
  <w:comment w:id="1140" w:author="Emanuel Heitlinger" w:date="2018-06-24T21:48:00Z" w:initials="EH">
    <w:p w14:paraId="14BC2F73" w14:textId="77777777" w:rsidR="00825500" w:rsidRDefault="00825500">
      <w:pPr>
        <w:rPr>
          <w:rFonts w:hint="eastAsia"/>
        </w:rPr>
      </w:pPr>
      <w:r>
        <w:rPr>
          <w:sz w:val="20"/>
        </w:rPr>
        <w:t>Is this all suitable reference for ALL the above? If not, also insert individual references above!</w:t>
      </w:r>
    </w:p>
  </w:comment>
  <w:comment w:id="1178" w:author="Emanuel Heitlinger" w:date="2018-06-24T21:48:00Z" w:initials="EH">
    <w:p w14:paraId="1274FC1D" w14:textId="77777777" w:rsidR="00825500" w:rsidRDefault="00825500">
      <w:pPr>
        <w:rPr>
          <w:rFonts w:hint="eastAsia"/>
        </w:rPr>
      </w:pPr>
      <w:r>
        <w:rPr>
          <w:sz w:val="20"/>
        </w:rPr>
        <w:t>Okay, this is close to a justification why spleen expression is investigated</w:t>
      </w:r>
    </w:p>
  </w:comment>
  <w:comment w:id="1180" w:author="Emanuel Heitlinger" w:date="2018-06-24T21:48:00Z" w:initials="EH">
    <w:p w14:paraId="2CF893E4" w14:textId="77777777" w:rsidR="00825500" w:rsidRDefault="00825500">
      <w:pPr>
        <w:rPr>
          <w:rFonts w:hint="eastAsia"/>
        </w:rPr>
      </w:pPr>
      <w:r>
        <w:rPr>
          <w:sz w:val="20"/>
        </w:rPr>
        <w:t xml:space="preserve">But I am sceptical… couldn’t find this. </w:t>
      </w:r>
    </w:p>
  </w:comment>
  <w:comment w:id="1193" w:author="Emanuel Heitlinger" w:date="2018-06-24T21:48:00Z" w:initials="EH">
    <w:p w14:paraId="574E63E0" w14:textId="77777777" w:rsidR="00825500" w:rsidRDefault="00825500">
      <w:pPr>
        <w:rPr>
          <w:rFonts w:hint="eastAsia"/>
        </w:rPr>
      </w:pPr>
      <w:r>
        <w:rPr>
          <w:sz w:val="20"/>
        </w:rPr>
        <w:t>@Enas: You realize we are measuring mRNA levels, not the cytokine transported in the bloodstream to the spleen? I rewrote this accordingly.</w:t>
      </w:r>
    </w:p>
  </w:comment>
  <w:comment w:id="1194" w:author="Weyrich, Alexandra" w:date="2018-06-24T21:48:00Z" w:initials="WA">
    <w:p w14:paraId="0627CE5B" w14:textId="21111F7E" w:rsidR="00825500" w:rsidRDefault="00825500">
      <w:pPr>
        <w:pStyle w:val="Kommentartext"/>
        <w:rPr>
          <w:rFonts w:hint="eastAsia"/>
        </w:rPr>
      </w:pPr>
      <w:r>
        <w:rPr>
          <w:rStyle w:val="Kommentarzeichen"/>
          <w:rFonts w:hint="eastAsia"/>
        </w:rPr>
        <w:annotationRef/>
      </w:r>
      <w:r>
        <w:t xml:space="preserve">I would skip it from the manuscript, but you </w:t>
      </w:r>
      <w:proofErr w:type="gramStart"/>
      <w:r>
        <w:t>could  include</w:t>
      </w:r>
      <w:proofErr w:type="gramEnd"/>
      <w:r>
        <w:t xml:space="preserve"> it into your thesis and discuss why you couldn’t us it. </w:t>
      </w:r>
    </w:p>
  </w:comment>
  <w:comment w:id="1200" w:author="Emanuel Heitlinger" w:date="2018-06-24T21:48:00Z" w:initials="EH">
    <w:p w14:paraId="755A5E3D" w14:textId="77777777" w:rsidR="00825500" w:rsidRDefault="00825500">
      <w:pPr>
        <w:rPr>
          <w:rFonts w:hint="eastAsia"/>
          <w:sz w:val="20"/>
        </w:rPr>
      </w:pPr>
      <w:r>
        <w:rPr>
          <w:sz w:val="20"/>
        </w:rPr>
        <w:t xml:space="preserve">@Enas: </w:t>
      </w:r>
      <w:proofErr w:type="gramStart"/>
      <w:r>
        <w:rPr>
          <w:sz w:val="20"/>
        </w:rPr>
        <w:t>You  told</w:t>
      </w:r>
      <w:proofErr w:type="gramEnd"/>
      <w:r>
        <w:rPr>
          <w:sz w:val="20"/>
        </w:rPr>
        <w:t xml:space="preserve"> me at some point that TNFa had a strange melting curve. Is this an artefact? Then we should remove it completely!</w:t>
      </w:r>
    </w:p>
    <w:p w14:paraId="2D493AA9" w14:textId="260A3E3B" w:rsidR="00825500" w:rsidRDefault="00825500">
      <w:pPr>
        <w:rPr>
          <w:rFonts w:hint="eastAsia"/>
        </w:rPr>
      </w:pPr>
      <w:r>
        <w:rPr>
          <w:sz w:val="20"/>
        </w:rPr>
        <w:t xml:space="preserve">AW: </w:t>
      </w:r>
      <w:r>
        <w:rPr>
          <w:rFonts w:hint="eastAsia"/>
          <w:sz w:val="20"/>
        </w:rPr>
        <w:t>A</w:t>
      </w:r>
      <w:r>
        <w:rPr>
          <w:sz w:val="20"/>
        </w:rPr>
        <w:t xml:space="preserve">lready discussed. </w:t>
      </w:r>
    </w:p>
  </w:comment>
  <w:comment w:id="1299" w:author="Weyrich, Alexandra" w:date="2018-06-24T21:48:00Z" w:initials="WA">
    <w:p w14:paraId="0D2F84D2" w14:textId="4F44C4B7" w:rsidR="00825500" w:rsidRDefault="00825500">
      <w:pPr>
        <w:pStyle w:val="Kommentartext"/>
        <w:rPr>
          <w:rFonts w:hint="eastAsia"/>
        </w:rPr>
      </w:pPr>
      <w:r>
        <w:rPr>
          <w:rStyle w:val="Kommentarzeichen"/>
          <w:rFonts w:hint="eastAsia"/>
        </w:rPr>
        <w:annotationRef/>
      </w:r>
      <w:r>
        <w:rPr>
          <w:rFonts w:hint="eastAsia"/>
        </w:rPr>
        <w:t>T</w:t>
      </w:r>
      <w:r>
        <w:t>hese are 2 differen</w:t>
      </w:r>
      <w:r>
        <w:rPr>
          <w:rFonts w:hint="eastAsia"/>
        </w:rPr>
        <w:t>t</w:t>
      </w:r>
      <w:r>
        <w:t xml:space="preserve"> statements in 1 sentence. </w:t>
      </w:r>
      <w:r>
        <w:rPr>
          <w:rFonts w:hint="eastAsia"/>
        </w:rPr>
        <w:t>U</w:t>
      </w:r>
      <w:r>
        <w:t>se 2 sentences.</w:t>
      </w:r>
    </w:p>
  </w:comment>
  <w:comment w:id="1301" w:author="Weyrich, Alexandra" w:date="2018-06-24T21:48:00Z" w:initials="WA">
    <w:p w14:paraId="3DC46CF2" w14:textId="6B207D81" w:rsidR="00825500" w:rsidRDefault="00825500">
      <w:pPr>
        <w:pStyle w:val="Kommentartext"/>
        <w:rPr>
          <w:rFonts w:hint="eastAsia"/>
        </w:rPr>
      </w:pPr>
      <w:r>
        <w:rPr>
          <w:rStyle w:val="Kommentarzeichen"/>
          <w:rFonts w:hint="eastAsia"/>
        </w:rPr>
        <w:annotationRef/>
      </w:r>
      <w:r>
        <w:t xml:space="preserve">Add a sentence with the relevance. Why do you wish to increase the use of this rodent infection model? </w:t>
      </w:r>
    </w:p>
  </w:comment>
  <w:comment w:id="1321" w:author="Emanuel Heitlinger" w:date="2018-06-24T21:48:00Z" w:initials="EH">
    <w:p w14:paraId="26DE5082" w14:textId="77777777" w:rsidR="00825500" w:rsidRDefault="00825500">
      <w:pPr>
        <w:rPr>
          <w:rFonts w:hint="eastAsia"/>
        </w:rPr>
      </w:pPr>
      <w:r>
        <w:rPr>
          <w:sz w:val="20"/>
        </w:rPr>
        <w:t xml:space="preserve">@Victor: we need the amplification sequencing and comparison to database sequence here to show what the isolates are genetically. </w:t>
      </w:r>
    </w:p>
  </w:comment>
  <w:comment w:id="1328" w:author="xx" w:date="2018-06-24T21:48:00Z" w:initials="xx">
    <w:p w14:paraId="719E8580" w14:textId="591EF2F2" w:rsidR="00825500" w:rsidRDefault="00825500">
      <w:pPr>
        <w:pStyle w:val="Kommentartext"/>
        <w:rPr>
          <w:rFonts w:hint="eastAsia"/>
        </w:rPr>
      </w:pPr>
      <w:r>
        <w:rPr>
          <w:rStyle w:val="Kommentarzeichen"/>
          <w:rFonts w:hint="eastAsia"/>
        </w:rPr>
        <w:annotationRef/>
      </w:r>
      <w:r>
        <w:rPr>
          <w:rFonts w:hint="eastAsia"/>
        </w:rPr>
        <w:t>W</w:t>
      </w:r>
      <w:r>
        <w:t>hat is E64?</w:t>
      </w:r>
    </w:p>
  </w:comment>
  <w:comment w:id="1329" w:author="xx" w:date="2018-06-24T21:48:00Z" w:initials="xx">
    <w:p w14:paraId="135B0B5A" w14:textId="605DA0C5" w:rsidR="00825500" w:rsidRDefault="00825500">
      <w:pPr>
        <w:pStyle w:val="Kommentartext"/>
        <w:rPr>
          <w:rFonts w:hint="eastAsia"/>
        </w:rPr>
      </w:pPr>
      <w:r>
        <w:rPr>
          <w:rStyle w:val="Kommentarzeichen"/>
          <w:rFonts w:hint="eastAsia"/>
        </w:rPr>
        <w:annotationRef/>
      </w:r>
      <w:r>
        <w:rPr>
          <w:rFonts w:hint="eastAsia"/>
        </w:rPr>
        <w:t>W</w:t>
      </w:r>
      <w:r>
        <w:t>hat is Efwild?</w:t>
      </w:r>
    </w:p>
  </w:comment>
  <w:comment w:id="1386" w:author="xx" w:date="2018-06-24T21:48:00Z" w:initials="xx">
    <w:p w14:paraId="0D2E202B" w14:textId="60D73E63" w:rsidR="00825500" w:rsidRDefault="00825500">
      <w:pPr>
        <w:pStyle w:val="Kommentartext"/>
        <w:rPr>
          <w:rFonts w:hint="eastAsia"/>
        </w:rPr>
      </w:pPr>
      <w:r>
        <w:rPr>
          <w:rStyle w:val="Kommentarzeichen"/>
          <w:rFonts w:hint="eastAsia"/>
        </w:rPr>
        <w:annotationRef/>
      </w:r>
      <w:r>
        <w:rPr>
          <w:rFonts w:hint="eastAsia"/>
        </w:rPr>
        <w:t>Y</w:t>
      </w:r>
      <w:r>
        <w:t xml:space="preserve">ou submerged half of a caecum in a 30ml tube with 20µl of </w:t>
      </w:r>
      <w:proofErr w:type="gramStart"/>
      <w:r>
        <w:t>liquid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D4D8FD" w15:done="0"/>
  <w15:commentEx w15:paraId="5E433E5C" w15:done="0"/>
  <w15:commentEx w15:paraId="05CAF1EF" w15:done="0"/>
  <w15:commentEx w15:paraId="6A0FDBB0" w15:done="0"/>
  <w15:commentEx w15:paraId="21EB7513" w15:done="0"/>
  <w15:commentEx w15:paraId="2BE8419F" w15:done="0"/>
  <w15:commentEx w15:paraId="322E4290" w15:done="0"/>
  <w15:commentEx w15:paraId="082A3387" w15:done="0"/>
  <w15:commentEx w15:paraId="56076F73" w15:done="0"/>
  <w15:commentEx w15:paraId="764B6B76" w15:done="0"/>
  <w15:commentEx w15:paraId="46668228" w15:done="0"/>
  <w15:commentEx w15:paraId="2EEF9E64" w15:done="0"/>
  <w15:commentEx w15:paraId="399C41B6" w15:done="0"/>
  <w15:commentEx w15:paraId="3A91C5B9" w15:done="0"/>
  <w15:commentEx w15:paraId="055B258C" w15:done="0"/>
  <w15:commentEx w15:paraId="14BC2F73" w15:done="0"/>
  <w15:commentEx w15:paraId="1274FC1D" w15:done="0"/>
  <w15:commentEx w15:paraId="2CF893E4" w15:done="0"/>
  <w15:commentEx w15:paraId="574E63E0" w15:done="0"/>
  <w15:commentEx w15:paraId="755A5E3D" w15:done="0"/>
  <w15:commentEx w15:paraId="26DE50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D4D8FD" w16cid:durableId="1EB18320"/>
  <w16cid:commentId w16cid:paraId="5E433E5C" w16cid:durableId="1EB3B158"/>
  <w16cid:commentId w16cid:paraId="05CAF1EF" w16cid:durableId="1EB1B2AA"/>
  <w16cid:commentId w16cid:paraId="21EB7513" w16cid:durableId="1EB1B697"/>
  <w16cid:commentId w16cid:paraId="322E4290" w16cid:durableId="1EB5A8B7"/>
  <w16cid:commentId w16cid:paraId="56076F73" w16cid:durableId="1EB1632D"/>
  <w16cid:commentId w16cid:paraId="46668228" w16cid:durableId="1EB1632E"/>
  <w16cid:commentId w16cid:paraId="399C41B6" w16cid:durableId="1EB1632F"/>
  <w16cid:commentId w16cid:paraId="3A91C5B9" w16cid:durableId="1EB16330"/>
  <w16cid:commentId w16cid:paraId="055B258C" w16cid:durableId="1EB16331"/>
  <w16cid:commentId w16cid:paraId="1274FC1D" w16cid:durableId="1EB16332"/>
  <w16cid:commentId w16cid:paraId="2CF893E4" w16cid:durableId="1EB1633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5759A4" w14:textId="77777777" w:rsidR="006D6C30" w:rsidRDefault="006D6C30" w:rsidP="00B43EFD">
      <w:pPr>
        <w:rPr>
          <w:rFonts w:hint="eastAsia"/>
        </w:rPr>
      </w:pPr>
      <w:r>
        <w:separator/>
      </w:r>
    </w:p>
  </w:endnote>
  <w:endnote w:type="continuationSeparator" w:id="0">
    <w:p w14:paraId="261CEEDF" w14:textId="77777777" w:rsidR="006D6C30" w:rsidRDefault="006D6C30" w:rsidP="00B43EF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DejaVu San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2"/>
    <w:family w:val="auto"/>
    <w:pitch w:val="default"/>
  </w:font>
  <w:font w:name="Liberation Sans">
    <w:altName w:val="Arial"/>
    <w:charset w:val="01"/>
    <w:family w:val="swiss"/>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dvTT5235d5a9">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1608" w:author="Weyrich, Alexandra" w:date="2018-05-28T11:08:00Z"/>
  <w:sdt>
    <w:sdtPr>
      <w:id w:val="1874957121"/>
      <w:docPartObj>
        <w:docPartGallery w:val="Page Numbers (Bottom of Page)"/>
        <w:docPartUnique/>
      </w:docPartObj>
    </w:sdtPr>
    <w:sdtContent>
      <w:customXmlInsRangeEnd w:id="1608"/>
      <w:p w14:paraId="1AAA10F9" w14:textId="562A093D" w:rsidR="00825500" w:rsidRDefault="00825500">
        <w:pPr>
          <w:pStyle w:val="Fuzeile"/>
          <w:jc w:val="right"/>
          <w:rPr>
            <w:ins w:id="1609" w:author="Weyrich, Alexandra" w:date="2018-05-28T11:08:00Z"/>
            <w:rFonts w:hint="eastAsia"/>
          </w:rPr>
        </w:pPr>
        <w:ins w:id="1610" w:author="Weyrich, Alexandra" w:date="2018-05-28T11:08:00Z">
          <w:r>
            <w:fldChar w:fldCharType="begin"/>
          </w:r>
          <w:r>
            <w:instrText>PAGE   \* MERGEFORMAT</w:instrText>
          </w:r>
          <w:r>
            <w:fldChar w:fldCharType="separate"/>
          </w:r>
        </w:ins>
        <w:r w:rsidR="004205D0" w:rsidRPr="004205D0">
          <w:rPr>
            <w:rFonts w:hint="eastAsia"/>
            <w:noProof/>
            <w:lang w:val="de-DE"/>
          </w:rPr>
          <w:t>20</w:t>
        </w:r>
        <w:ins w:id="1611" w:author="Weyrich, Alexandra" w:date="2018-05-28T11:08:00Z">
          <w:r>
            <w:fldChar w:fldCharType="end"/>
          </w:r>
        </w:ins>
      </w:p>
      <w:customXmlInsRangeStart w:id="1612" w:author="Weyrich, Alexandra" w:date="2018-05-28T11:08:00Z"/>
    </w:sdtContent>
  </w:sdt>
  <w:customXmlInsRangeEnd w:id="1612"/>
  <w:p w14:paraId="0B7E42C0" w14:textId="77777777" w:rsidR="00825500" w:rsidRDefault="00825500">
    <w:pPr>
      <w:pStyle w:val="Fuzeile"/>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697F10" w14:textId="77777777" w:rsidR="006D6C30" w:rsidRDefault="006D6C30" w:rsidP="00B43EFD">
      <w:pPr>
        <w:rPr>
          <w:rFonts w:hint="eastAsia"/>
        </w:rPr>
      </w:pPr>
      <w:r>
        <w:separator/>
      </w:r>
    </w:p>
  </w:footnote>
  <w:footnote w:type="continuationSeparator" w:id="0">
    <w:p w14:paraId="6B39F6FE" w14:textId="77777777" w:rsidR="006D6C30" w:rsidRDefault="006D6C30" w:rsidP="00B43EFD">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75FA"/>
    <w:rsid w:val="00060663"/>
    <w:rsid w:val="00062BBE"/>
    <w:rsid w:val="000646E3"/>
    <w:rsid w:val="00065D62"/>
    <w:rsid w:val="00071362"/>
    <w:rsid w:val="00071A0C"/>
    <w:rsid w:val="0007416A"/>
    <w:rsid w:val="00085E10"/>
    <w:rsid w:val="000B7EA8"/>
    <w:rsid w:val="000F5507"/>
    <w:rsid w:val="00100B5C"/>
    <w:rsid w:val="00100C21"/>
    <w:rsid w:val="00102201"/>
    <w:rsid w:val="00116BC0"/>
    <w:rsid w:val="00131135"/>
    <w:rsid w:val="00132A20"/>
    <w:rsid w:val="001425E5"/>
    <w:rsid w:val="001454EF"/>
    <w:rsid w:val="00154D3D"/>
    <w:rsid w:val="001623C0"/>
    <w:rsid w:val="00164AF7"/>
    <w:rsid w:val="0016678C"/>
    <w:rsid w:val="001721DE"/>
    <w:rsid w:val="0017371A"/>
    <w:rsid w:val="001A3E92"/>
    <w:rsid w:val="001B03EC"/>
    <w:rsid w:val="001C6662"/>
    <w:rsid w:val="001D1487"/>
    <w:rsid w:val="001E0C16"/>
    <w:rsid w:val="001E5847"/>
    <w:rsid w:val="00220A89"/>
    <w:rsid w:val="00224C63"/>
    <w:rsid w:val="0025021F"/>
    <w:rsid w:val="00250340"/>
    <w:rsid w:val="002A18CA"/>
    <w:rsid w:val="002A257B"/>
    <w:rsid w:val="002B19D7"/>
    <w:rsid w:val="002B253F"/>
    <w:rsid w:val="002B3DA3"/>
    <w:rsid w:val="002B439E"/>
    <w:rsid w:val="002E3675"/>
    <w:rsid w:val="00314C3F"/>
    <w:rsid w:val="00317748"/>
    <w:rsid w:val="003219EE"/>
    <w:rsid w:val="00326C07"/>
    <w:rsid w:val="00341057"/>
    <w:rsid w:val="00353002"/>
    <w:rsid w:val="00353544"/>
    <w:rsid w:val="00371D12"/>
    <w:rsid w:val="00372475"/>
    <w:rsid w:val="0037742C"/>
    <w:rsid w:val="0038284C"/>
    <w:rsid w:val="003856BD"/>
    <w:rsid w:val="003929AC"/>
    <w:rsid w:val="003A35A2"/>
    <w:rsid w:val="003F2C54"/>
    <w:rsid w:val="003F51DB"/>
    <w:rsid w:val="00405150"/>
    <w:rsid w:val="00411229"/>
    <w:rsid w:val="00416554"/>
    <w:rsid w:val="004205D0"/>
    <w:rsid w:val="00423083"/>
    <w:rsid w:val="0044285F"/>
    <w:rsid w:val="00443E0D"/>
    <w:rsid w:val="004520CE"/>
    <w:rsid w:val="00481C95"/>
    <w:rsid w:val="004C071D"/>
    <w:rsid w:val="004C0A83"/>
    <w:rsid w:val="004C51EA"/>
    <w:rsid w:val="004C5FE0"/>
    <w:rsid w:val="004C7706"/>
    <w:rsid w:val="004D192A"/>
    <w:rsid w:val="004D7A37"/>
    <w:rsid w:val="004E11BC"/>
    <w:rsid w:val="004F0068"/>
    <w:rsid w:val="004F0633"/>
    <w:rsid w:val="004F211F"/>
    <w:rsid w:val="00501C26"/>
    <w:rsid w:val="005245E7"/>
    <w:rsid w:val="00526464"/>
    <w:rsid w:val="00534D96"/>
    <w:rsid w:val="00540391"/>
    <w:rsid w:val="00542467"/>
    <w:rsid w:val="00551431"/>
    <w:rsid w:val="005527E5"/>
    <w:rsid w:val="00561FC3"/>
    <w:rsid w:val="00595A4E"/>
    <w:rsid w:val="005A37FA"/>
    <w:rsid w:val="005A7BF2"/>
    <w:rsid w:val="005B0B12"/>
    <w:rsid w:val="005B7FB2"/>
    <w:rsid w:val="00655CB0"/>
    <w:rsid w:val="00662BDE"/>
    <w:rsid w:val="00663069"/>
    <w:rsid w:val="00674831"/>
    <w:rsid w:val="006769F6"/>
    <w:rsid w:val="0067759E"/>
    <w:rsid w:val="00697A3A"/>
    <w:rsid w:val="006B6C9C"/>
    <w:rsid w:val="006C23EE"/>
    <w:rsid w:val="006D2069"/>
    <w:rsid w:val="006D6C30"/>
    <w:rsid w:val="006E4387"/>
    <w:rsid w:val="0071753D"/>
    <w:rsid w:val="0072426A"/>
    <w:rsid w:val="0076683B"/>
    <w:rsid w:val="0077477A"/>
    <w:rsid w:val="0077621F"/>
    <w:rsid w:val="007A3C76"/>
    <w:rsid w:val="007D75FA"/>
    <w:rsid w:val="007E1F2B"/>
    <w:rsid w:val="007F1DC9"/>
    <w:rsid w:val="00815875"/>
    <w:rsid w:val="00821168"/>
    <w:rsid w:val="00825500"/>
    <w:rsid w:val="00841DDC"/>
    <w:rsid w:val="008738F7"/>
    <w:rsid w:val="00891E80"/>
    <w:rsid w:val="008C59B3"/>
    <w:rsid w:val="008C6391"/>
    <w:rsid w:val="008D7F6B"/>
    <w:rsid w:val="00922954"/>
    <w:rsid w:val="00950613"/>
    <w:rsid w:val="00967696"/>
    <w:rsid w:val="0098023C"/>
    <w:rsid w:val="009A0FF9"/>
    <w:rsid w:val="009D582C"/>
    <w:rsid w:val="009F004E"/>
    <w:rsid w:val="009F0698"/>
    <w:rsid w:val="00A26A66"/>
    <w:rsid w:val="00A47CB0"/>
    <w:rsid w:val="00A63DA6"/>
    <w:rsid w:val="00A712AB"/>
    <w:rsid w:val="00A719F4"/>
    <w:rsid w:val="00A8441A"/>
    <w:rsid w:val="00A92BD3"/>
    <w:rsid w:val="00A965B9"/>
    <w:rsid w:val="00A972D7"/>
    <w:rsid w:val="00AA047C"/>
    <w:rsid w:val="00AA2DAF"/>
    <w:rsid w:val="00AB27FA"/>
    <w:rsid w:val="00AB761C"/>
    <w:rsid w:val="00B14DA5"/>
    <w:rsid w:val="00B2013E"/>
    <w:rsid w:val="00B43EFD"/>
    <w:rsid w:val="00B5082C"/>
    <w:rsid w:val="00B56F60"/>
    <w:rsid w:val="00B816EE"/>
    <w:rsid w:val="00B92450"/>
    <w:rsid w:val="00B96B9F"/>
    <w:rsid w:val="00BB697E"/>
    <w:rsid w:val="00BC4BDA"/>
    <w:rsid w:val="00BD32CE"/>
    <w:rsid w:val="00BD5BB1"/>
    <w:rsid w:val="00C02F24"/>
    <w:rsid w:val="00C111B0"/>
    <w:rsid w:val="00C167E1"/>
    <w:rsid w:val="00C22F24"/>
    <w:rsid w:val="00C269C5"/>
    <w:rsid w:val="00C407A4"/>
    <w:rsid w:val="00C566C1"/>
    <w:rsid w:val="00C637A6"/>
    <w:rsid w:val="00C702D2"/>
    <w:rsid w:val="00C83035"/>
    <w:rsid w:val="00C977C4"/>
    <w:rsid w:val="00CA0FC2"/>
    <w:rsid w:val="00CF6CB3"/>
    <w:rsid w:val="00D02453"/>
    <w:rsid w:val="00D07E93"/>
    <w:rsid w:val="00D113EE"/>
    <w:rsid w:val="00D30F7C"/>
    <w:rsid w:val="00D34BEC"/>
    <w:rsid w:val="00D363D4"/>
    <w:rsid w:val="00D5596D"/>
    <w:rsid w:val="00D706B4"/>
    <w:rsid w:val="00D766D8"/>
    <w:rsid w:val="00D92056"/>
    <w:rsid w:val="00DB061D"/>
    <w:rsid w:val="00DD2F69"/>
    <w:rsid w:val="00DE3396"/>
    <w:rsid w:val="00DE7386"/>
    <w:rsid w:val="00DF2233"/>
    <w:rsid w:val="00DF2487"/>
    <w:rsid w:val="00DF5333"/>
    <w:rsid w:val="00E71D02"/>
    <w:rsid w:val="00EA40CD"/>
    <w:rsid w:val="00EB4ED8"/>
    <w:rsid w:val="00EB677C"/>
    <w:rsid w:val="00EC233F"/>
    <w:rsid w:val="00ED6157"/>
    <w:rsid w:val="00EF0124"/>
    <w:rsid w:val="00F151F4"/>
    <w:rsid w:val="00F16906"/>
    <w:rsid w:val="00F61655"/>
    <w:rsid w:val="00F72BBB"/>
    <w:rsid w:val="00F91187"/>
    <w:rsid w:val="00F91FC8"/>
    <w:rsid w:val="00FA6F39"/>
    <w:rsid w:val="00FB4BCA"/>
    <w:rsid w:val="00FD1195"/>
    <w:rsid w:val="00FE106E"/>
    <w:rsid w:val="00FE2FDB"/>
    <w:rsid w:val="00FE35E3"/>
    <w:rsid w:val="00FE457F"/>
    <w:rsid w:val="00FF1E0E"/>
    <w:rsid w:val="00FF26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CD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SimSun" w:hAnsi="Liberation Serif" w:cs="Lucida Sans"/>
        <w:kern w:val="2"/>
        <w:sz w:val="24"/>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Heading"/>
    <w:next w:val="Textkrper"/>
    <w:qFormat/>
    <w:pPr>
      <w:outlineLvl w:val="0"/>
    </w:pPr>
    <w:rPr>
      <w:rFonts w:ascii="Liberation Serif" w:eastAsia="Segoe UI" w:hAnsi="Liberation Serif" w:cs="Tahoma"/>
      <w:b/>
      <w:bCs/>
      <w:sz w:val="48"/>
      <w:szCs w:val="48"/>
    </w:rPr>
  </w:style>
  <w:style w:type="paragraph" w:styleId="berschrift2">
    <w:name w:val="heading 2"/>
    <w:basedOn w:val="Heading"/>
    <w:next w:val="Textkrper"/>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next w:val="Textkrper"/>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rPr>
      <w:color w:val="000080"/>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Erstzeileneinzug">
    <w:name w:val="Body Text First Indent"/>
    <w:basedOn w:val="Textkrper"/>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rPr>
      <w:rFonts w:cs="Mangal"/>
      <w:sz w:val="20"/>
      <w:szCs w:val="18"/>
    </w:rPr>
  </w:style>
  <w:style w:type="character" w:customStyle="1" w:styleId="KommentartextZchn">
    <w:name w:val="Kommentartext Zchn"/>
    <w:basedOn w:val="Absatz-Standardschriftart"/>
    <w:link w:val="Kommentartext"/>
    <w:uiPriority w:val="99"/>
    <w:rPr>
      <w:rFonts w:cs="Mangal"/>
      <w:sz w:val="20"/>
      <w:szCs w:val="18"/>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1E5847"/>
    <w:rPr>
      <w:rFonts w:ascii="Times New Roman" w:hAnsi="Times New Roman" w:cs="Mangal"/>
      <w:sz w:val="18"/>
      <w:szCs w:val="16"/>
    </w:rPr>
  </w:style>
  <w:style w:type="character" w:customStyle="1" w:styleId="SprechblasentextZchn">
    <w:name w:val="Sprechblasentext Zchn"/>
    <w:basedOn w:val="Absatz-Standardschriftart"/>
    <w:link w:val="Sprechblasentext"/>
    <w:uiPriority w:val="99"/>
    <w:semiHidden/>
    <w:rsid w:val="001E5847"/>
    <w:rPr>
      <w:rFonts w:ascii="Times New Roman" w:hAnsi="Times New Roman" w:cs="Mangal"/>
      <w:sz w:val="18"/>
      <w:szCs w:val="16"/>
    </w:rPr>
  </w:style>
  <w:style w:type="paragraph" w:styleId="Kommentarthema">
    <w:name w:val="annotation subject"/>
    <w:basedOn w:val="Kommentartext"/>
    <w:next w:val="Kommentartext"/>
    <w:link w:val="KommentarthemaZchn"/>
    <w:uiPriority w:val="99"/>
    <w:semiHidden/>
    <w:unhideWhenUsed/>
    <w:rsid w:val="001E5847"/>
    <w:rPr>
      <w:b/>
      <w:bCs/>
    </w:rPr>
  </w:style>
  <w:style w:type="character" w:customStyle="1" w:styleId="KommentarthemaZchn">
    <w:name w:val="Kommentarthema Zchn"/>
    <w:basedOn w:val="KommentartextZchn"/>
    <w:link w:val="Kommentarthema"/>
    <w:uiPriority w:val="99"/>
    <w:semiHidden/>
    <w:rsid w:val="001E5847"/>
    <w:rPr>
      <w:rFonts w:cs="Mangal"/>
      <w:b/>
      <w:bCs/>
      <w:sz w:val="20"/>
      <w:szCs w:val="18"/>
    </w:rPr>
  </w:style>
  <w:style w:type="paragraph" w:styleId="StandardWeb">
    <w:name w:val="Normal (Web)"/>
    <w:basedOn w:val="Standard"/>
    <w:uiPriority w:val="99"/>
    <w:semiHidden/>
    <w:unhideWhenUsed/>
    <w:rsid w:val="00250340"/>
    <w:pPr>
      <w:spacing w:before="100" w:beforeAutospacing="1" w:after="100"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B43EFD"/>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 w:type="character" w:customStyle="1" w:styleId="FuzeileZchn">
    <w:name w:val="Fußzeile Zchn"/>
    <w:basedOn w:val="Absatz-Standardschriftart"/>
    <w:link w:val="Fuzeile"/>
    <w:uiPriority w:val="99"/>
    <w:rsid w:val="00B43EFD"/>
    <w:rPr>
      <w:rFonts w:cs="Mangal"/>
      <w:szCs w:val="21"/>
    </w:rPr>
  </w:style>
  <w:style w:type="character" w:styleId="Hyperlink">
    <w:name w:val="Hyperlink"/>
    <w:basedOn w:val="Absatz-Standardschriftart"/>
    <w:uiPriority w:val="99"/>
    <w:unhideWhenUsed/>
    <w:rsid w:val="00A63DA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SimSun" w:hAnsi="Liberation Serif" w:cs="Lucida Sans"/>
        <w:kern w:val="2"/>
        <w:sz w:val="24"/>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Heading"/>
    <w:next w:val="Textkrper"/>
    <w:qFormat/>
    <w:pPr>
      <w:outlineLvl w:val="0"/>
    </w:pPr>
    <w:rPr>
      <w:rFonts w:ascii="Liberation Serif" w:eastAsia="Segoe UI" w:hAnsi="Liberation Serif" w:cs="Tahoma"/>
      <w:b/>
      <w:bCs/>
      <w:sz w:val="48"/>
      <w:szCs w:val="48"/>
    </w:rPr>
  </w:style>
  <w:style w:type="paragraph" w:styleId="berschrift2">
    <w:name w:val="heading 2"/>
    <w:basedOn w:val="Heading"/>
    <w:next w:val="Textkrper"/>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next w:val="Textkrper"/>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rPr>
      <w:color w:val="000080"/>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Erstzeileneinzug">
    <w:name w:val="Body Text First Indent"/>
    <w:basedOn w:val="Textkrper"/>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rPr>
      <w:rFonts w:cs="Mangal"/>
      <w:sz w:val="20"/>
      <w:szCs w:val="18"/>
    </w:rPr>
  </w:style>
  <w:style w:type="character" w:customStyle="1" w:styleId="KommentartextZchn">
    <w:name w:val="Kommentartext Zchn"/>
    <w:basedOn w:val="Absatz-Standardschriftart"/>
    <w:link w:val="Kommentartext"/>
    <w:uiPriority w:val="99"/>
    <w:rPr>
      <w:rFonts w:cs="Mangal"/>
      <w:sz w:val="20"/>
      <w:szCs w:val="18"/>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1E5847"/>
    <w:rPr>
      <w:rFonts w:ascii="Times New Roman" w:hAnsi="Times New Roman" w:cs="Mangal"/>
      <w:sz w:val="18"/>
      <w:szCs w:val="16"/>
    </w:rPr>
  </w:style>
  <w:style w:type="character" w:customStyle="1" w:styleId="SprechblasentextZchn">
    <w:name w:val="Sprechblasentext Zchn"/>
    <w:basedOn w:val="Absatz-Standardschriftart"/>
    <w:link w:val="Sprechblasentext"/>
    <w:uiPriority w:val="99"/>
    <w:semiHidden/>
    <w:rsid w:val="001E5847"/>
    <w:rPr>
      <w:rFonts w:ascii="Times New Roman" w:hAnsi="Times New Roman" w:cs="Mangal"/>
      <w:sz w:val="18"/>
      <w:szCs w:val="16"/>
    </w:rPr>
  </w:style>
  <w:style w:type="paragraph" w:styleId="Kommentarthema">
    <w:name w:val="annotation subject"/>
    <w:basedOn w:val="Kommentartext"/>
    <w:next w:val="Kommentartext"/>
    <w:link w:val="KommentarthemaZchn"/>
    <w:uiPriority w:val="99"/>
    <w:semiHidden/>
    <w:unhideWhenUsed/>
    <w:rsid w:val="001E5847"/>
    <w:rPr>
      <w:b/>
      <w:bCs/>
    </w:rPr>
  </w:style>
  <w:style w:type="character" w:customStyle="1" w:styleId="KommentarthemaZchn">
    <w:name w:val="Kommentarthema Zchn"/>
    <w:basedOn w:val="KommentartextZchn"/>
    <w:link w:val="Kommentarthema"/>
    <w:uiPriority w:val="99"/>
    <w:semiHidden/>
    <w:rsid w:val="001E5847"/>
    <w:rPr>
      <w:rFonts w:cs="Mangal"/>
      <w:b/>
      <w:bCs/>
      <w:sz w:val="20"/>
      <w:szCs w:val="18"/>
    </w:rPr>
  </w:style>
  <w:style w:type="paragraph" w:styleId="StandardWeb">
    <w:name w:val="Normal (Web)"/>
    <w:basedOn w:val="Standard"/>
    <w:uiPriority w:val="99"/>
    <w:semiHidden/>
    <w:unhideWhenUsed/>
    <w:rsid w:val="00250340"/>
    <w:pPr>
      <w:spacing w:before="100" w:beforeAutospacing="1" w:after="100"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B43EFD"/>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 w:type="character" w:customStyle="1" w:styleId="FuzeileZchn">
    <w:name w:val="Fußzeile Zchn"/>
    <w:basedOn w:val="Absatz-Standardschriftart"/>
    <w:link w:val="Fuzeile"/>
    <w:uiPriority w:val="99"/>
    <w:rsid w:val="00B43EFD"/>
    <w:rPr>
      <w:rFonts w:cs="Mangal"/>
      <w:szCs w:val="21"/>
    </w:rPr>
  </w:style>
  <w:style w:type="character" w:styleId="Hyperlink">
    <w:name w:val="Hyperlink"/>
    <w:basedOn w:val="Absatz-Standardschriftart"/>
    <w:uiPriority w:val="99"/>
    <w:unhideWhenUsed/>
    <w:rsid w:val="00A63D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039552">
      <w:bodyDiv w:val="1"/>
      <w:marLeft w:val="0"/>
      <w:marRight w:val="0"/>
      <w:marTop w:val="0"/>
      <w:marBottom w:val="0"/>
      <w:divBdr>
        <w:top w:val="none" w:sz="0" w:space="0" w:color="auto"/>
        <w:left w:val="none" w:sz="0" w:space="0" w:color="auto"/>
        <w:bottom w:val="none" w:sz="0" w:space="0" w:color="auto"/>
        <w:right w:val="none" w:sz="0" w:space="0" w:color="auto"/>
      </w:divBdr>
      <w:divsChild>
        <w:div w:id="1913157140">
          <w:marLeft w:val="0"/>
          <w:marRight w:val="0"/>
          <w:marTop w:val="0"/>
          <w:marBottom w:val="0"/>
          <w:divBdr>
            <w:top w:val="none" w:sz="0" w:space="0" w:color="auto"/>
            <w:left w:val="none" w:sz="0" w:space="0" w:color="auto"/>
            <w:bottom w:val="none" w:sz="0" w:space="0" w:color="auto"/>
            <w:right w:val="none" w:sz="0" w:space="0" w:color="auto"/>
          </w:divBdr>
          <w:divsChild>
            <w:div w:id="986863585">
              <w:marLeft w:val="0"/>
              <w:marRight w:val="0"/>
              <w:marTop w:val="0"/>
              <w:marBottom w:val="0"/>
              <w:divBdr>
                <w:top w:val="none" w:sz="0" w:space="0" w:color="auto"/>
                <w:left w:val="none" w:sz="0" w:space="0" w:color="auto"/>
                <w:bottom w:val="none" w:sz="0" w:space="0" w:color="auto"/>
                <w:right w:val="none" w:sz="0" w:space="0" w:color="auto"/>
              </w:divBdr>
              <w:divsChild>
                <w:div w:id="2004310607">
                  <w:marLeft w:val="0"/>
                  <w:marRight w:val="0"/>
                  <w:marTop w:val="0"/>
                  <w:marBottom w:val="0"/>
                  <w:divBdr>
                    <w:top w:val="none" w:sz="0" w:space="0" w:color="auto"/>
                    <w:left w:val="none" w:sz="0" w:space="0" w:color="auto"/>
                    <w:bottom w:val="none" w:sz="0" w:space="0" w:color="auto"/>
                    <w:right w:val="none" w:sz="0" w:space="0" w:color="auto"/>
                  </w:divBdr>
                  <w:divsChild>
                    <w:div w:id="15847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151572">
      <w:bodyDiv w:val="1"/>
      <w:marLeft w:val="0"/>
      <w:marRight w:val="0"/>
      <w:marTop w:val="0"/>
      <w:marBottom w:val="0"/>
      <w:divBdr>
        <w:top w:val="none" w:sz="0" w:space="0" w:color="auto"/>
        <w:left w:val="none" w:sz="0" w:space="0" w:color="auto"/>
        <w:bottom w:val="none" w:sz="0" w:space="0" w:color="auto"/>
        <w:right w:val="none" w:sz="0" w:space="0" w:color="auto"/>
      </w:divBdr>
      <w:divsChild>
        <w:div w:id="706301473">
          <w:marLeft w:val="0"/>
          <w:marRight w:val="0"/>
          <w:marTop w:val="0"/>
          <w:marBottom w:val="0"/>
          <w:divBdr>
            <w:top w:val="none" w:sz="0" w:space="0" w:color="auto"/>
            <w:left w:val="none" w:sz="0" w:space="0" w:color="auto"/>
            <w:bottom w:val="none" w:sz="0" w:space="0" w:color="auto"/>
            <w:right w:val="none" w:sz="0" w:space="0" w:color="auto"/>
          </w:divBdr>
        </w:div>
        <w:div w:id="1490443201">
          <w:marLeft w:val="0"/>
          <w:marRight w:val="0"/>
          <w:marTop w:val="0"/>
          <w:marBottom w:val="0"/>
          <w:divBdr>
            <w:top w:val="none" w:sz="0" w:space="0" w:color="auto"/>
            <w:left w:val="none" w:sz="0" w:space="0" w:color="auto"/>
            <w:bottom w:val="none" w:sz="0" w:space="0" w:color="auto"/>
            <w:right w:val="none" w:sz="0" w:space="0" w:color="auto"/>
          </w:divBdr>
        </w:div>
      </w:divsChild>
    </w:div>
    <w:div w:id="1336222531">
      <w:bodyDiv w:val="1"/>
      <w:marLeft w:val="0"/>
      <w:marRight w:val="0"/>
      <w:marTop w:val="0"/>
      <w:marBottom w:val="0"/>
      <w:divBdr>
        <w:top w:val="none" w:sz="0" w:space="0" w:color="auto"/>
        <w:left w:val="none" w:sz="0" w:space="0" w:color="auto"/>
        <w:bottom w:val="none" w:sz="0" w:space="0" w:color="auto"/>
        <w:right w:val="none" w:sz="0" w:space="0" w:color="auto"/>
      </w:divBdr>
      <w:divsChild>
        <w:div w:id="1089815156">
          <w:marLeft w:val="0"/>
          <w:marRight w:val="0"/>
          <w:marTop w:val="0"/>
          <w:marBottom w:val="0"/>
          <w:divBdr>
            <w:top w:val="none" w:sz="0" w:space="0" w:color="auto"/>
            <w:left w:val="none" w:sz="0" w:space="0" w:color="auto"/>
            <w:bottom w:val="none" w:sz="0" w:space="0" w:color="auto"/>
            <w:right w:val="none" w:sz="0" w:space="0" w:color="auto"/>
          </w:divBdr>
        </w:div>
        <w:div w:id="1783259995">
          <w:marLeft w:val="0"/>
          <w:marRight w:val="0"/>
          <w:marTop w:val="0"/>
          <w:marBottom w:val="0"/>
          <w:divBdr>
            <w:top w:val="none" w:sz="0" w:space="0" w:color="auto"/>
            <w:left w:val="none" w:sz="0" w:space="0" w:color="auto"/>
            <w:bottom w:val="none" w:sz="0" w:space="0" w:color="auto"/>
            <w:right w:val="none" w:sz="0" w:space="0" w:color="auto"/>
          </w:divBdr>
        </w:div>
      </w:divsChild>
    </w:div>
    <w:div w:id="1894585685">
      <w:bodyDiv w:val="1"/>
      <w:marLeft w:val="0"/>
      <w:marRight w:val="0"/>
      <w:marTop w:val="0"/>
      <w:marBottom w:val="0"/>
      <w:divBdr>
        <w:top w:val="none" w:sz="0" w:space="0" w:color="auto"/>
        <w:left w:val="none" w:sz="0" w:space="0" w:color="auto"/>
        <w:bottom w:val="none" w:sz="0" w:space="0" w:color="auto"/>
        <w:right w:val="none" w:sz="0" w:space="0" w:color="auto"/>
      </w:divBdr>
      <w:divsChild>
        <w:div w:id="565846441">
          <w:marLeft w:val="0"/>
          <w:marRight w:val="0"/>
          <w:marTop w:val="0"/>
          <w:marBottom w:val="0"/>
          <w:divBdr>
            <w:top w:val="none" w:sz="0" w:space="0" w:color="auto"/>
            <w:left w:val="none" w:sz="0" w:space="0" w:color="auto"/>
            <w:bottom w:val="none" w:sz="0" w:space="0" w:color="auto"/>
            <w:right w:val="none" w:sz="0" w:space="0" w:color="auto"/>
          </w:divBdr>
          <w:divsChild>
            <w:div w:id="1012026181">
              <w:marLeft w:val="0"/>
              <w:marRight w:val="0"/>
              <w:marTop w:val="0"/>
              <w:marBottom w:val="0"/>
              <w:divBdr>
                <w:top w:val="none" w:sz="0" w:space="0" w:color="auto"/>
                <w:left w:val="none" w:sz="0" w:space="0" w:color="auto"/>
                <w:bottom w:val="none" w:sz="0" w:space="0" w:color="auto"/>
                <w:right w:val="none" w:sz="0" w:space="0" w:color="auto"/>
              </w:divBdr>
              <w:divsChild>
                <w:div w:id="884172045">
                  <w:marLeft w:val="0"/>
                  <w:marRight w:val="0"/>
                  <w:marTop w:val="0"/>
                  <w:marBottom w:val="0"/>
                  <w:divBdr>
                    <w:top w:val="none" w:sz="0" w:space="0" w:color="auto"/>
                    <w:left w:val="none" w:sz="0" w:space="0" w:color="auto"/>
                    <w:bottom w:val="none" w:sz="0" w:space="0" w:color="auto"/>
                    <w:right w:val="none" w:sz="0" w:space="0" w:color="auto"/>
                  </w:divBdr>
                  <w:divsChild>
                    <w:div w:id="16793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s://www.ncbi.nlm.nih.gov/pubmed/?term=Ballingall%20S%5BAuthor%5D&amp;cauthor=true&amp;cauthor_uid=6877863" TargetMode="External"/><Relationship Id="rId17" Type="http://schemas.openxmlformats.org/officeDocument/2006/relationships/image" Target="media/image5.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term=McDonald%20V%5BAuthor%5D&amp;cauthor=true&amp;cauthor_uid=6877863" TargetMode="External"/><Relationship Id="rId24"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28" Type="http://schemas.microsoft.com/office/2011/relationships/commentsExtended" Target="commentsExtended.xml"/><Relationship Id="rId10" Type="http://schemas.openxmlformats.org/officeDocument/2006/relationships/hyperlink" Target="https://www.ncbi.nlm.nih.gov/pubmed/?term=Bellatti%20MA%5BAuthor%5D&amp;cauthor=true&amp;cauthor_uid=3375582"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www.ncbi.nlm.nih.gov/pubmed/?term=Shirley%20MW%5BAuthor%5D&amp;cauthor=true&amp;cauthor_uid=3375582"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39DD8-9184-4A28-ABEE-9C73F46F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11877</Words>
  <Characters>67704</Characters>
  <Application>Microsoft Office Word</Application>
  <DocSecurity>0</DocSecurity>
  <Lines>564</Lines>
  <Paragraphs>158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Alexandra Weyrich</dc:creator>
  <cp:lastModifiedBy>xx</cp:lastModifiedBy>
  <cp:revision>26</cp:revision>
  <dcterms:created xsi:type="dcterms:W3CDTF">2018-06-11T11:26:00Z</dcterms:created>
  <dcterms:modified xsi:type="dcterms:W3CDTF">2018-06-25T18:16:00Z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3" name="ZOTERO_PREF_2">
    <vt:lpwstr>cJournalAbbreviations" value="true"/&gt;&lt;/prefs&gt;&lt;/data&gt;</vt:lpwstr>
  </property>
</Properties>
</file>
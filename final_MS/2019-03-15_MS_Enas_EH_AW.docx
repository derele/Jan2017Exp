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698" w:rsidRDefault="00EB2DF6">
      <w:pPr>
        <w:pStyle w:val="berschrift1"/>
        <w:spacing w:line="360" w:lineRule="auto"/>
        <w:jc w:val="center"/>
      </w:pPr>
      <w:r>
        <w:rPr>
          <w:rFonts w:ascii="Times New Roman" w:hAnsi="Times New Roman"/>
          <w:bCs w:val="0"/>
          <w:i/>
          <w:iCs/>
          <w:sz w:val="30"/>
          <w:szCs w:val="30"/>
        </w:rPr>
        <w:t>Eimeria falciformis</w:t>
      </w:r>
      <w:r>
        <w:rPr>
          <w:rFonts w:ascii="Times New Roman" w:hAnsi="Times New Roman"/>
          <w:bCs w:val="0"/>
          <w:sz w:val="30"/>
          <w:szCs w:val="30"/>
        </w:rPr>
        <w:t xml:space="preserve"> BayerHaberkorn1970 and novel wild derived isolates from house mice: differences in parasite lifecycle, pathogenicity and host immune reactions</w:t>
      </w:r>
    </w:p>
    <w:p w:rsidR="00887698" w:rsidRDefault="00887698">
      <w:pPr>
        <w:pStyle w:val="Textkrper"/>
        <w:rPr>
          <w:rFonts w:hint="eastAsia"/>
        </w:rPr>
      </w:pPr>
    </w:p>
    <w:p w:rsidR="00887698" w:rsidRPr="00D75889" w:rsidRDefault="00EB2DF6">
      <w:pPr>
        <w:pStyle w:val="Textkrper"/>
        <w:spacing w:line="360" w:lineRule="auto"/>
        <w:jc w:val="center"/>
        <w:rPr>
          <w:rFonts w:hint="eastAsia"/>
          <w:lang w:val="de-DE"/>
        </w:rPr>
      </w:pPr>
      <w:r>
        <w:rPr>
          <w:rFonts w:ascii="Times New Roman" w:hAnsi="Times New Roman"/>
          <w:bCs/>
          <w:lang w:val="de-DE"/>
        </w:rPr>
        <w:t>Al Klifeh,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Jarquín-Diaz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0"/>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ascii="Times New Roman" w:hAnsi="Times New Roman" w:cs="Times New Roman"/>
          <w:bCs/>
          <w:lang w:val="de-DE"/>
        </w:rPr>
        <w:t>E</w:t>
      </w:r>
      <w:r>
        <w:rPr>
          <w:rFonts w:ascii="Times New Roman" w:hAnsi="Times New Roman" w:cs="Times New Roman"/>
          <w:bCs/>
          <w:vertAlign w:val="superscript"/>
          <w:lang w:val="de-DE"/>
        </w:rPr>
        <w:t>1,2</w:t>
      </w:r>
      <w:r>
        <w:rPr>
          <w:rFonts w:ascii="Times New Roman" w:hAnsi="Times New Roman" w:cs="Times New Roman"/>
          <w:bCs/>
          <w:lang w:val="de-DE"/>
        </w:rPr>
        <w:t>.</w:t>
      </w:r>
    </w:p>
    <w:p w:rsidR="00887698" w:rsidRDefault="00EB2DF6">
      <w:pPr>
        <w:spacing w:line="360" w:lineRule="auto"/>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 Research Group Ecology and Evolution of molecular Parasite-Host Interactions, Leibniz Institute for Zoo and Wildlife Research, Alfred-Kowalke-Straße 17, </w:t>
      </w:r>
      <w:r>
        <w:rPr>
          <w:rFonts w:ascii="Times New Roman" w:hAnsi="Times New Roman" w:cs="Times New Roman"/>
          <w:bCs/>
        </w:rPr>
        <w:t>10315 Berlin, Germany.</w:t>
      </w:r>
    </w:p>
    <w:p w:rsidR="00887698" w:rsidRDefault="00EB2DF6">
      <w:pPr>
        <w:pStyle w:val="Textkrper"/>
        <w:spacing w:after="0" w:line="360" w:lineRule="auto"/>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 xml:space="preserve"> Humboldt </w:t>
      </w:r>
      <w:proofErr w:type="gramStart"/>
      <w:r>
        <w:rPr>
          <w:rFonts w:ascii="Times New Roman" w:hAnsi="Times New Roman" w:cs="Times New Roman"/>
        </w:rPr>
        <w:t>University</w:t>
      </w:r>
      <w:proofErr w:type="gramEnd"/>
      <w:r>
        <w:rPr>
          <w:rFonts w:ascii="Times New Roman" w:hAnsi="Times New Roman" w:cs="Times New Roman"/>
        </w:rPr>
        <w:t>, Institute for Biology, Dept. Molecular Parasitology, Philippstraße 13, 10115 Berlin, Germany.</w:t>
      </w:r>
    </w:p>
    <w:p w:rsidR="00887698" w:rsidRDefault="00EB2DF6">
      <w:pPr>
        <w:spacing w:line="360" w:lineRule="auto"/>
        <w:jc w:val="center"/>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 xml:space="preserve"> </w:t>
      </w:r>
      <w:proofErr w:type="gramStart"/>
      <w:r>
        <w:rPr>
          <w:rFonts w:ascii="Times New Roman" w:hAnsi="Times New Roman" w:cs="Times New Roman"/>
        </w:rPr>
        <w:t>Department</w:t>
      </w:r>
      <w:proofErr w:type="gramEnd"/>
      <w:r>
        <w:rPr>
          <w:rFonts w:ascii="Times New Roman" w:hAnsi="Times New Roman" w:cs="Times New Roman"/>
        </w:rPr>
        <w:t xml:space="preserve"> Evolutionary Genetics, Leibniz Institute for Zoo and Wildlife Research, Alfred-Kowalke-Straße 17, </w:t>
      </w:r>
      <w:r>
        <w:rPr>
          <w:rFonts w:ascii="Times New Roman" w:hAnsi="Times New Roman" w:cs="Times New Roman"/>
          <w:bCs/>
        </w:rPr>
        <w:t>10315 Berlin, Germany.</w:t>
      </w:r>
    </w:p>
    <w:p w:rsidR="00887698" w:rsidRDefault="00EB2DF6">
      <w:pPr>
        <w:spacing w:line="360" w:lineRule="auto"/>
        <w:jc w:val="center"/>
        <w:rPr>
          <w:rFonts w:ascii="Times New Roman" w:hAnsi="Times New Roman" w:cs="Times New Roman"/>
        </w:rPr>
      </w:pPr>
      <w:proofErr w:type="gramStart"/>
      <w:r>
        <w:rPr>
          <w:rFonts w:ascii="Times New Roman" w:hAnsi="Times New Roman" w:cs="Times New Roman"/>
          <w:bCs/>
          <w:vertAlign w:val="superscript"/>
        </w:rPr>
        <w:t>3</w:t>
      </w:r>
      <w:r>
        <w:rPr>
          <w:rFonts w:ascii="Times New Roman" w:hAnsi="Times New Roman" w:cs="Times New Roman"/>
          <w:bCs/>
        </w:rPr>
        <w:t xml:space="preserve"> Department Wildlife Diseases, Leibniz Institute for Zoo and Wildlife Research, Alfred-Kowalke-Straße 17, 10315 Berlin, Germany.</w:t>
      </w:r>
      <w:proofErr w:type="gramEnd"/>
    </w:p>
    <w:p w:rsidR="00887698" w:rsidRDefault="00887698">
      <w:pPr>
        <w:spacing w:line="360" w:lineRule="auto"/>
        <w:jc w:val="both"/>
        <w:rPr>
          <w:rFonts w:ascii="Times New Roman" w:hAnsi="Times New Roman" w:cs="Times New Roman"/>
          <w:b/>
          <w:bCs/>
        </w:rPr>
      </w:pPr>
    </w:p>
    <w:p w:rsidR="00887698" w:rsidRDefault="00EB2DF6">
      <w:pPr>
        <w:pStyle w:val="Textkrper"/>
        <w:spacing w:line="360" w:lineRule="auto"/>
        <w:jc w:val="both"/>
        <w:rPr>
          <w:rFonts w:hint="eastAsia"/>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w:t>
      </w:r>
      <w:proofErr w:type="gramStart"/>
      <w:r>
        <w:rPr>
          <w:rFonts w:ascii="Times New Roman" w:hAnsi="Times New Roman"/>
        </w:rPr>
        <w:t>:Coccidia</w:t>
      </w:r>
      <w:proofErr w:type="gramEnd"/>
      <w:r>
        <w:rPr>
          <w:rFonts w:ascii="Times New Roman" w:hAnsi="Times New Roman"/>
        </w:rPr>
        <w:t xml:space="preserve">) differ in the timing of lifecycle progression and resulting infections differ in host immune reactions and pathology they induce. </w:t>
      </w:r>
      <w:r>
        <w:rPr>
          <w:rFonts w:ascii="Times New Roman" w:hAnsi="Times New Roman"/>
          <w:i/>
          <w:iCs/>
        </w:rPr>
        <w:t>Eimeria</w:t>
      </w:r>
      <w:r>
        <w:rPr>
          <w:rFonts w:ascii="Times New Roman" w:hAnsi="Times New Roman"/>
        </w:rPr>
        <w:t xml:space="preserve"> infections in house mice are used as models e.g. for basic immunology and the most commonly used isolates have been passaged in laboratory mice for over 50 years. We questioned in how far such isolates are are still representative for infections in natural systems. </w:t>
      </w:r>
    </w:p>
    <w:p w:rsidR="00887698" w:rsidRDefault="00D75889">
      <w:pPr>
        <w:pStyle w:val="Textkrper"/>
        <w:spacing w:line="360" w:lineRule="auto"/>
        <w:jc w:val="both"/>
        <w:rPr>
          <w:rFonts w:hint="eastAsia"/>
        </w:rPr>
      </w:pPr>
      <w:ins w:id="0" w:author="Weyrich, Alexandra" w:date="2019-03-26T12:43:00Z">
        <w:r>
          <w:rPr>
            <w:rFonts w:ascii="Times New Roman" w:hAnsi="Times New Roman"/>
          </w:rPr>
          <w:t xml:space="preserve">In the current study, we address this question by </w:t>
        </w:r>
      </w:ins>
      <w:del w:id="1" w:author="Weyrich, Alexandra" w:date="2019-03-26T12:44:00Z">
        <w:r w:rsidR="00EB2DF6" w:rsidDel="00D75889">
          <w:rPr>
            <w:rFonts w:ascii="Times New Roman" w:hAnsi="Times New Roman"/>
          </w:rPr>
          <w:delText xml:space="preserve">Here we </w:delText>
        </w:r>
      </w:del>
      <w:r w:rsidR="00EB2DF6">
        <w:rPr>
          <w:rFonts w:ascii="Times New Roman" w:hAnsi="Times New Roman"/>
        </w:rPr>
        <w:t>compar</w:t>
      </w:r>
      <w:ins w:id="2" w:author="Weyrich, Alexandra" w:date="2019-03-26T12:44:00Z">
        <w:r>
          <w:rPr>
            <w:rFonts w:ascii="Times New Roman" w:hAnsi="Times New Roman"/>
          </w:rPr>
          <w:t>ing</w:t>
        </w:r>
      </w:ins>
      <w:del w:id="3" w:author="Weyrich, Alexandra" w:date="2019-03-26T12:44:00Z">
        <w:r w:rsidR="00EB2DF6" w:rsidDel="00D75889">
          <w:rPr>
            <w:rFonts w:ascii="Times New Roman" w:hAnsi="Times New Roman"/>
          </w:rPr>
          <w:delText>e</w:delText>
        </w:r>
      </w:del>
      <w:r w:rsidR="00EB2DF6">
        <w:rPr>
          <w:rFonts w:ascii="Times New Roman" w:hAnsi="Times New Roman"/>
        </w:rPr>
        <w:t xml:space="preserve"> the “laboratory isolate” </w:t>
      </w:r>
      <w:r w:rsidR="00EB2DF6">
        <w:rPr>
          <w:rFonts w:ascii="Times New Roman" w:hAnsi="Times New Roman"/>
          <w:i/>
          <w:iCs/>
        </w:rPr>
        <w:t>E. falciformis</w:t>
      </w:r>
      <w:r w:rsidR="00EB2DF6">
        <w:rPr>
          <w:rFonts w:ascii="Times New Roman" w:hAnsi="Times New Roman"/>
        </w:rPr>
        <w:t xml:space="preserve"> BayerHaberkorn1970 with a novel, wild derived isolate </w:t>
      </w:r>
      <w:r w:rsidR="00EB2DF6">
        <w:rPr>
          <w:rFonts w:ascii="Times New Roman" w:hAnsi="Times New Roman"/>
          <w:i/>
          <w:iCs/>
        </w:rPr>
        <w:t>E. falciformis</w:t>
      </w:r>
      <w:r w:rsidR="00EB2DF6">
        <w:rPr>
          <w:rFonts w:ascii="Times New Roman" w:hAnsi="Times New Roman"/>
        </w:rPr>
        <w:t xml:space="preserve"> Brandenburg88</w:t>
      </w:r>
      <w:ins w:id="4" w:author="Weyrich, Alexandra" w:date="2019-03-26T12:44:00Z">
        <w:r>
          <w:rPr>
            <w:rFonts w:ascii="Times New Roman" w:hAnsi="Times New Roman"/>
          </w:rPr>
          <w:t>, and</w:t>
        </w:r>
      </w:ins>
      <w:del w:id="5" w:author="Weyrich, Alexandra" w:date="2019-03-26T12:44:00Z">
        <w:r w:rsidR="00EB2DF6" w:rsidDel="00D75889">
          <w:rPr>
            <w:rFonts w:ascii="Times New Roman" w:hAnsi="Times New Roman"/>
            <w:i/>
            <w:iCs/>
          </w:rPr>
          <w:delText>.</w:delText>
        </w:r>
        <w:r w:rsidR="00EB2DF6" w:rsidDel="00D75889">
          <w:rPr>
            <w:rFonts w:ascii="Times New Roman" w:hAnsi="Times New Roman"/>
          </w:rPr>
          <w:delText xml:space="preserve"> We</w:delText>
        </w:r>
      </w:del>
      <w:r w:rsidR="00EB2DF6">
        <w:rPr>
          <w:rFonts w:ascii="Times New Roman" w:hAnsi="Times New Roman"/>
        </w:rPr>
        <w:t xml:space="preserve"> contrast this with another novel wild derived isolate, </w:t>
      </w:r>
      <w:r w:rsidR="00EB2DF6">
        <w:rPr>
          <w:rFonts w:ascii="Times New Roman" w:hAnsi="Times New Roman"/>
          <w:i/>
          <w:iCs/>
        </w:rPr>
        <w:t>E. ferrisi</w:t>
      </w:r>
      <w:r w:rsidR="00EB2DF6">
        <w:rPr>
          <w:rFonts w:ascii="Times New Roman" w:hAnsi="Times New Roman"/>
        </w:rPr>
        <w:t xml:space="preserve"> Brandenburg64. </w:t>
      </w:r>
      <w:ins w:id="6" w:author="Weyrich, Alexandra" w:date="2019-03-26T12:41:00Z">
        <w:r>
          <w:rPr>
            <w:rFonts w:ascii="Times New Roman" w:hAnsi="Times New Roman"/>
          </w:rPr>
          <w:t>We compare different parameter</w:t>
        </w:r>
      </w:ins>
      <w:ins w:id="7" w:author="Weyrich, Alexandra" w:date="2019-03-26T12:42:00Z">
        <w:r>
          <w:rPr>
            <w:rFonts w:ascii="Times New Roman" w:hAnsi="Times New Roman"/>
          </w:rPr>
          <w:t>s a</w:t>
        </w:r>
      </w:ins>
      <w:ins w:id="8" w:author="Weyrich, Alexandra" w:date="2019-03-26T12:40:00Z">
        <w:r>
          <w:rPr>
            <w:rFonts w:ascii="Times New Roman" w:hAnsi="Times New Roman"/>
          </w:rPr>
          <w:t xml:space="preserve">s a measure of host immune response </w:t>
        </w:r>
      </w:ins>
      <w:del w:id="9" w:author="Weyrich, Alexandra" w:date="2019-03-26T12:40:00Z">
        <w:r w:rsidR="00EB2DF6" w:rsidDel="00D75889">
          <w:rPr>
            <w:rFonts w:ascii="Times New Roman" w:hAnsi="Times New Roman"/>
          </w:rPr>
          <w:delText>W</w:delText>
        </w:r>
      </w:del>
      <w:del w:id="10" w:author="Weyrich, Alexandra" w:date="2019-03-26T12:41:00Z">
        <w:r w:rsidR="00EB2DF6" w:rsidDel="00D75889">
          <w:rPr>
            <w:rFonts w:ascii="Times New Roman" w:hAnsi="Times New Roman"/>
          </w:rPr>
          <w:delText xml:space="preserve">e compare </w:delText>
        </w:r>
      </w:del>
      <w:r w:rsidR="00EB2DF6">
        <w:rPr>
          <w:rFonts w:ascii="Times New Roman" w:hAnsi="Times New Roman"/>
        </w:rPr>
        <w:t xml:space="preserve">for all three </w:t>
      </w:r>
      <w:del w:id="11" w:author="Weyrich, Alexandra" w:date="2019-03-26T12:42:00Z">
        <w:r w:rsidR="00EB2DF6" w:rsidDel="00D75889">
          <w:rPr>
            <w:rFonts w:ascii="Times New Roman" w:hAnsi="Times New Roman"/>
          </w:rPr>
          <w:delText xml:space="preserve">isolates </w:delText>
        </w:r>
      </w:del>
      <w:r w:rsidR="00EB2DF6">
        <w:rPr>
          <w:rFonts w:ascii="Times New Roman" w:hAnsi="Times New Roman"/>
        </w:rPr>
        <w:t xml:space="preserve">parasite </w:t>
      </w:r>
      <w:ins w:id="12" w:author="Weyrich, Alexandra" w:date="2019-03-26T12:42:00Z">
        <w:r>
          <w:rPr>
            <w:rFonts w:ascii="Times New Roman" w:hAnsi="Times New Roman"/>
          </w:rPr>
          <w:t xml:space="preserve">isolates </w:t>
        </w:r>
      </w:ins>
      <w:del w:id="13" w:author="Weyrich, Alexandra" w:date="2019-03-26T12:39:00Z">
        <w:r w:rsidR="00EB2DF6" w:rsidDel="00D75889">
          <w:rPr>
            <w:rFonts w:ascii="Times New Roman" w:hAnsi="Times New Roman"/>
          </w:rPr>
          <w:delText xml:space="preserve">lifecycle progression, cytokine gene expression in the spleen and immune cell infiltration </w:delText>
        </w:r>
      </w:del>
      <w:r w:rsidR="00EB2DF6">
        <w:rPr>
          <w:rFonts w:ascii="Times New Roman" w:hAnsi="Times New Roman"/>
        </w:rPr>
        <w:t>at the site of infection</w:t>
      </w:r>
      <w:ins w:id="14" w:author="Weyrich, Alexandra" w:date="2019-03-26T12:39:00Z">
        <w:r>
          <w:rPr>
            <w:rFonts w:ascii="Times New Roman" w:hAnsi="Times New Roman"/>
          </w:rPr>
          <w:t>:</w:t>
        </w:r>
      </w:ins>
      <w:r w:rsidR="00EB2DF6">
        <w:rPr>
          <w:rFonts w:ascii="Times New Roman" w:hAnsi="Times New Roman"/>
        </w:rPr>
        <w:t xml:space="preserve"> </w:t>
      </w:r>
      <w:ins w:id="15" w:author="Weyrich, Alexandra" w:date="2019-03-26T12:42:00Z">
        <w:r>
          <w:rPr>
            <w:rFonts w:ascii="Times New Roman" w:hAnsi="Times New Roman"/>
          </w:rPr>
          <w:t>L</w:t>
        </w:r>
      </w:ins>
      <w:ins w:id="16" w:author="Weyrich, Alexandra" w:date="2019-03-26T12:39:00Z">
        <w:r>
          <w:rPr>
            <w:rFonts w:ascii="Times New Roman" w:hAnsi="Times New Roman"/>
          </w:rPr>
          <w:t>ifecycle progression, cytokine gene expression in the spleen and immune cell infiltration</w:t>
        </w:r>
      </w:ins>
      <w:del w:id="17" w:author="Weyrich, Alexandra" w:date="2019-03-26T12:40:00Z">
        <w:r w:rsidR="00EB2DF6" w:rsidDel="00D75889">
          <w:rPr>
            <w:rFonts w:ascii="Times New Roman" w:hAnsi="Times New Roman"/>
          </w:rPr>
          <w:delText>as a measure of host immune response</w:delText>
        </w:r>
      </w:del>
      <w:ins w:id="18" w:author="Weyrich, Alexandra" w:date="2019-03-26T12:40:00Z">
        <w:r>
          <w:rPr>
            <w:rFonts w:ascii="Times New Roman" w:hAnsi="Times New Roman"/>
          </w:rPr>
          <w:t xml:space="preserve">. </w:t>
        </w:r>
      </w:ins>
      <w:moveToRangeStart w:id="19" w:author="Weyrich, Alexandra" w:date="2019-03-26T12:40:00Z" w:name="move4496447"/>
      <w:moveTo w:id="20" w:author="Weyrich, Alexandra" w:date="2019-03-26T12:40:00Z">
        <w:r>
          <w:rPr>
            <w:rFonts w:ascii="Times New Roman" w:hAnsi="Times New Roman"/>
          </w:rPr>
          <w:t>Infiltrates consist of lymphocytes, plasma cells and eosinophilic granulocytes.</w:t>
        </w:r>
      </w:moveTo>
      <w:moveToRangeEnd w:id="19"/>
      <w:ins w:id="21" w:author="Weyrich, Alexandra" w:date="2019-03-26T12:40:00Z">
        <w:r>
          <w:rPr>
            <w:rFonts w:ascii="Times New Roman" w:hAnsi="Times New Roman"/>
          </w:rPr>
          <w:t xml:space="preserve"> In addition we measure </w:t>
        </w:r>
      </w:ins>
      <w:del w:id="22" w:author="Weyrich, Alexandra" w:date="2019-03-26T12:40:00Z">
        <w:r w:rsidR="00EB2DF6" w:rsidDel="00D75889">
          <w:rPr>
            <w:rFonts w:ascii="Times New Roman" w:hAnsi="Times New Roman"/>
          </w:rPr>
          <w:delText>, as well as</w:delText>
        </w:r>
      </w:del>
      <w:r w:rsidR="00EB2DF6">
        <w:rPr>
          <w:rFonts w:ascii="Times New Roman" w:hAnsi="Times New Roman"/>
        </w:rPr>
        <w:t xml:space="preserve"> host weight loss as a measure of pathogenicity. </w:t>
      </w:r>
    </w:p>
    <w:p w:rsidR="00887698" w:rsidRDefault="00EB2DF6">
      <w:pPr>
        <w:pStyle w:val="Textkrper"/>
        <w:spacing w:line="360" w:lineRule="auto"/>
        <w:jc w:val="both"/>
        <w:rPr>
          <w:rFonts w:hint="eastAsia"/>
        </w:rPr>
      </w:pPr>
      <w:r>
        <w:rPr>
          <w:rFonts w:ascii="Times New Roman" w:hAnsi="Times New Roman"/>
        </w:rPr>
        <w:t xml:space="preserve">While parasite lifecyle progression and pathogenicity are species-specific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E. ferrisi</w:t>
      </w:r>
      <w:r>
        <w:rPr>
          <w:rFonts w:ascii="Times New Roman" w:hAnsi="Times New Roman"/>
        </w:rPr>
        <w:t xml:space="preserve">, host cytokines are expressed at significantly higher level in the spleen of mice infected with the </w:t>
      </w:r>
      <w:r>
        <w:rPr>
          <w:rFonts w:ascii="Times New Roman" w:hAnsi="Times New Roman"/>
          <w:i/>
          <w:iCs/>
        </w:rPr>
        <w:lastRenderedPageBreak/>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laboratory isolate is inducing the strongest inflammation and cellular infiltration followed by the wild derived </w:t>
      </w:r>
      <w:r>
        <w:rPr>
          <w:rFonts w:ascii="Times New Roman" w:hAnsi="Times New Roman"/>
          <w:i/>
          <w:iCs/>
        </w:rPr>
        <w:t>E. falciformis</w:t>
      </w:r>
      <w:r>
        <w:rPr>
          <w:rFonts w:ascii="Times New Roman" w:hAnsi="Times New Roman"/>
        </w:rPr>
        <w:t xml:space="preserve"> isolate</w:t>
      </w:r>
      <w:commentRangeStart w:id="23"/>
      <w:r>
        <w:rPr>
          <w:rFonts w:ascii="Times New Roman" w:hAnsi="Times New Roman"/>
        </w:rPr>
        <w:t xml:space="preserve">. </w:t>
      </w:r>
      <w:moveFromRangeStart w:id="24" w:author="Weyrich, Alexandra" w:date="2019-03-26T12:40:00Z" w:name="move4496447"/>
      <w:moveFrom w:id="25" w:author="Weyrich, Alexandra" w:date="2019-03-26T12:40:00Z">
        <w:r w:rsidDel="00D75889">
          <w:rPr>
            <w:rFonts w:ascii="Times New Roman" w:hAnsi="Times New Roman"/>
          </w:rPr>
          <w:t xml:space="preserve">Infiltrates consist of lymphocytes, plasma cells and eosinophilic granulocytes. </w:t>
        </w:r>
      </w:moveFrom>
      <w:moveFromRangeEnd w:id="24"/>
      <w:commentRangeEnd w:id="23"/>
      <w:r w:rsidR="00D75889">
        <w:rPr>
          <w:rStyle w:val="Kommentarzeichen"/>
          <w:rFonts w:cs="Mangal"/>
        </w:rPr>
        <w:commentReference w:id="23"/>
      </w:r>
      <w:r>
        <w:rPr>
          <w:rFonts w:ascii="Times New Roman" w:hAnsi="Times New Roman"/>
          <w:i/>
          <w:iCs/>
        </w:rPr>
        <w:t>E</w:t>
      </w:r>
      <w:ins w:id="26" w:author="Weyrich, Alexandra" w:date="2019-03-26T12:43:00Z">
        <w:r w:rsidR="00D75889">
          <w:rPr>
            <w:rFonts w:ascii="Times New Roman" w:hAnsi="Times New Roman"/>
            <w:i/>
            <w:iCs/>
          </w:rPr>
          <w:t>.</w:t>
        </w:r>
      </w:ins>
      <w:r>
        <w:rPr>
          <w:rFonts w:ascii="Times New Roman" w:hAnsi="Times New Roman"/>
          <w:i/>
          <w:iCs/>
        </w:rPr>
        <w:t xml:space="preserv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rsidR="00887698" w:rsidRDefault="00EB2DF6">
      <w:pPr>
        <w:pStyle w:val="Textkrper"/>
        <w:spacing w:line="360" w:lineRule="auto"/>
        <w:jc w:val="both"/>
        <w:rPr>
          <w:rFonts w:hint="eastAsia"/>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of this isolate rendering it more virulent in NMRI mice. More generally, our results show that caution is needed when findings from experimental infection with laboratory strains should be integrated with observations in natural systems. </w:t>
      </w:r>
    </w:p>
    <w:p w:rsidR="00887698" w:rsidRDefault="00887698">
      <w:pPr>
        <w:pStyle w:val="Textkrper"/>
        <w:spacing w:line="360" w:lineRule="auto"/>
        <w:jc w:val="both"/>
        <w:rPr>
          <w:rFonts w:ascii="Times New Roman" w:hAnsi="Times New Roman"/>
          <w:i/>
          <w:iCs/>
        </w:rPr>
      </w:pPr>
    </w:p>
    <w:p w:rsidR="00887698" w:rsidRDefault="00EB2DF6">
      <w:pPr>
        <w:pStyle w:val="Textkrper"/>
        <w:spacing w:line="360" w:lineRule="auto"/>
        <w:jc w:val="both"/>
        <w:rPr>
          <w:rFonts w:hint="eastAsia"/>
        </w:rPr>
      </w:pPr>
      <w:r>
        <w:rPr>
          <w:rFonts w:ascii="Times New Roman" w:hAnsi="Times New Roman"/>
          <w:b/>
          <w:bCs/>
        </w:rPr>
        <w:t>Introduction</w:t>
      </w:r>
    </w:p>
    <w:p w:rsidR="00887698" w:rsidRDefault="00EB2DF6">
      <w:pPr>
        <w:spacing w:line="360" w:lineRule="auto"/>
        <w:jc w:val="both"/>
        <w:rPr>
          <w:rFonts w:hint="eastAsia"/>
        </w:rPr>
      </w:pPr>
      <w:r>
        <w:rPr>
          <w:rFonts w:ascii="Times New Roman" w:hAnsi="Times New Roman"/>
        </w:rPr>
        <w:t xml:space="preserve">Maintenance of parasite </w:t>
      </w:r>
      <w:commentRangeStart w:id="27"/>
      <w:r>
        <w:rPr>
          <w:rFonts w:ascii="Times New Roman" w:hAnsi="Times New Roman"/>
        </w:rPr>
        <w:t xml:space="preserve">life cycles </w:t>
      </w:r>
      <w:commentRangeEnd w:id="27"/>
      <w:r w:rsidR="00AF3557">
        <w:rPr>
          <w:rStyle w:val="Kommentarzeichen"/>
          <w:rFonts w:cs="Mangal"/>
        </w:rPr>
        <w:commentReference w:id="27"/>
      </w:r>
      <w:r>
        <w:rPr>
          <w:rFonts w:ascii="Times New Roman" w:hAnsi="Times New Roman"/>
        </w:rPr>
        <w:t xml:space="preserve">via serial passaging is a cornerstone of experimental parasitology. Parasites are propagated under defined and controlled conditions with the aim to provide infective stages for experiments </w:t>
      </w:r>
      <w:bookmarkStart w:id="28" w:name="__UnoMark__10591_2905672918"/>
      <w:r>
        <w:rPr>
          <w:rFonts w:ascii="Times New Roman" w:hAnsi="Times New Roman"/>
        </w:rPr>
        <w:t>(Lucius et al, 2017)</w:t>
      </w:r>
      <w:bookmarkEnd w:id="28"/>
      <w:r>
        <w:rPr>
          <w:rFonts w:ascii="Times New Roman" w:hAnsi="Times New Roman"/>
        </w:rPr>
        <w:t xml:space="preserve">. The procedure allows the parasite to evolve due to mutation and genetic drift or adaptation to the passaging host and environment </w:t>
      </w:r>
      <w:bookmarkStart w:id="29" w:name="__UnoMark__10590_2905672918"/>
      <w:r>
        <w:rPr>
          <w:rFonts w:ascii="Times New Roman" w:hAnsi="Times New Roman"/>
        </w:rPr>
        <w:t>(</w:t>
      </w:r>
      <w:r>
        <w:rPr>
          <w:rFonts w:ascii="Times New Roman" w:hAnsi="Times New Roman"/>
          <w:color w:val="000000"/>
        </w:rPr>
        <w:t xml:space="preserve">Ebert, 1998; </w:t>
      </w:r>
      <w:r>
        <w:rPr>
          <w:rFonts w:ascii="Times New Roman" w:hAnsi="Times New Roman"/>
        </w:rPr>
        <w:t>Burke, 2012)</w:t>
      </w:r>
      <w:bookmarkEnd w:id="29"/>
      <w:r>
        <w:rPr>
          <w:rFonts w:ascii="Times New Roman" w:hAnsi="Times New Roman"/>
        </w:rPr>
        <w:t>. Genetic drift is promoted by the use of small inocula during passaging</w:t>
      </w:r>
      <w:ins w:id="30" w:author="Weyrich, Alexandra" w:date="2019-03-26T13:46:00Z">
        <w:r w:rsidR="00E2667C">
          <w:rPr>
            <w:rFonts w:ascii="Times New Roman" w:hAnsi="Times New Roman"/>
          </w:rPr>
          <w:t>,</w:t>
        </w:r>
      </w:ins>
      <w:r>
        <w:rPr>
          <w:rFonts w:ascii="Times New Roman" w:hAnsi="Times New Roman"/>
        </w:rPr>
        <w:t xml:space="preserve">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Hervorhebung"/>
          <w:rFonts w:ascii="Times New Roman" w:hAnsi="Times New Roman"/>
          <w:i w:val="0"/>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xml:space="preserve">)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w:t>
      </w:r>
      <w:del w:id="31" w:author="Weyrich, Alexandra" w:date="2019-03-26T16:18:00Z">
        <w:r w:rsidDel="000E5E97">
          <w:rPr>
            <w:rFonts w:ascii="Times New Roman" w:hAnsi="Times New Roman"/>
          </w:rPr>
          <w:delText xml:space="preserve">passaging </w:delText>
        </w:r>
      </w:del>
      <w:ins w:id="32" w:author="Weyrich, Alexandra" w:date="2019-03-26T16:18:00Z">
        <w:r w:rsidR="000E5E97">
          <w:rPr>
            <w:rFonts w:ascii="Times New Roman" w:hAnsi="Times New Roman"/>
          </w:rPr>
          <w:t xml:space="preserve">(outer </w:t>
        </w:r>
      </w:ins>
      <w:r>
        <w:rPr>
          <w:rFonts w:ascii="Times New Roman" w:hAnsi="Times New Roman"/>
        </w:rPr>
        <w:t>environment</w:t>
      </w:r>
      <w:ins w:id="33" w:author="Weyrich, Alexandra" w:date="2019-03-26T16:18:00Z">
        <w:r w:rsidR="000E5E97">
          <w:rPr>
            <w:rFonts w:ascii="Times New Roman" w:hAnsi="Times New Roman"/>
          </w:rPr>
          <w:t>)</w:t>
        </w:r>
      </w:ins>
      <w:r>
        <w:rPr>
          <w:rFonts w:ascii="Times New Roman" w:hAnsi="Times New Roman"/>
        </w:rPr>
        <w:t xml:space="preserve"> </w:t>
      </w:r>
      <w:ins w:id="34" w:author="Weyrich, Alexandra" w:date="2019-03-26T16:18:00Z">
        <w:r w:rsidR="000E5E97">
          <w:rPr>
            <w:rFonts w:ascii="Times New Roman" w:hAnsi="Times New Roman"/>
          </w:rPr>
          <w:t xml:space="preserve">passaging </w:t>
        </w:r>
      </w:ins>
      <w:del w:id="35" w:author="Weyrich, Alexandra" w:date="2019-03-26T16:18:00Z">
        <w:r w:rsidDel="000E5E97">
          <w:rPr>
            <w:rFonts w:ascii="Times New Roman" w:hAnsi="Times New Roman"/>
          </w:rPr>
          <w:delText xml:space="preserve">thus </w:delText>
        </w:r>
      </w:del>
      <w:r>
        <w:rPr>
          <w:rFonts w:ascii="Times New Roman" w:hAnsi="Times New Roman"/>
        </w:rPr>
        <w:t xml:space="preserve">differs profoundly from the environment experienced by the parasite during its life cycle under natural conditions. To summarize, parasite laboratory isolates might experience both neutral and adaptive evolutionary processes. As a consequence they might not be </w:t>
      </w:r>
      <w:del w:id="36" w:author="Weyrich, Alexandra" w:date="2019-03-26T16:17:00Z">
        <w:r w:rsidDel="000E5E97">
          <w:rPr>
            <w:rFonts w:ascii="Times New Roman" w:hAnsi="Times New Roman"/>
          </w:rPr>
          <w:delText xml:space="preserve"> </w:delText>
        </w:r>
      </w:del>
      <w:r>
        <w:rPr>
          <w:rFonts w:ascii="Times New Roman" w:hAnsi="Times New Roman"/>
        </w:rPr>
        <w:t>representative for analogues in natural systems</w:t>
      </w:r>
      <w:r>
        <w:rPr>
          <w:rFonts w:ascii="Times New Roman" w:hAnsi="Times New Roman"/>
          <w:color w:val="000000"/>
        </w:rPr>
        <w:t xml:space="preserve">. </w:t>
      </w:r>
    </w:p>
    <w:p w:rsidR="00887698" w:rsidRDefault="00EB2DF6">
      <w:pPr>
        <w:spacing w:line="360" w:lineRule="auto"/>
        <w:jc w:val="both"/>
        <w:rPr>
          <w:rFonts w:hint="eastAsia"/>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w:t>
      </w:r>
      <w:ins w:id="37" w:author="Weyrich, Alexandra" w:date="2019-03-26T16:25:00Z">
        <w:r w:rsidR="00BB1AE8">
          <w:rPr>
            <w:rFonts w:ascii="Times New Roman" w:hAnsi="Times New Roman"/>
            <w:color w:val="000000"/>
          </w:rPr>
          <w:t>,</w:t>
        </w:r>
      </w:ins>
      <w:r>
        <w:rPr>
          <w:rFonts w:ascii="Times New Roman" w:hAnsi="Times New Roman"/>
          <w:color w:val="000000"/>
        </w:rPr>
        <w:t xml:space="preserv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38" w:name="__UnoMark__10589_2905672918"/>
      <w:r>
        <w:rPr>
          <w:rFonts w:ascii="Times New Roman" w:hAnsi="Times New Roman"/>
          <w:color w:val="000000"/>
        </w:rPr>
        <w:t>Ebert, 1998</w:t>
      </w:r>
      <w:bookmarkEnd w:id="38"/>
      <w:r>
        <w:rPr>
          <w:rFonts w:ascii="Times New Roman" w:hAnsi="Times New Roman"/>
          <w:color w:val="000000"/>
        </w:rPr>
        <w:t xml:space="preserve">). </w:t>
      </w:r>
      <w:r>
        <w:rPr>
          <w:rFonts w:ascii="Times New Roman" w:hAnsi="Times New Roman"/>
          <w:color w:val="000000"/>
        </w:rPr>
        <w:lastRenderedPageBreak/>
        <w:t xml:space="preserve">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Hervorhebung"/>
          <w:rFonts w:ascii="Times New Roman" w:hAnsi="Times New Roman"/>
          <w:i w:val="0"/>
          <w:iCs w:val="0"/>
          <w:color w:val="000000"/>
        </w:rPr>
        <w:t xml:space="preserve">apicomplexan parasites </w:t>
      </w:r>
      <w:r>
        <w:rPr>
          <w:rStyle w:val="Hervorhebung"/>
          <w:rFonts w:ascii="Times New Roman" w:hAnsi="Times New Roman"/>
          <w:color w:val="000000"/>
        </w:rPr>
        <w:t>Plasmodium</w:t>
      </w:r>
      <w:r>
        <w:rPr>
          <w:rStyle w:val="Hervorhebung"/>
          <w:rFonts w:ascii="Times New Roman" w:hAnsi="Times New Roman"/>
          <w:i w:val="0"/>
          <w:iCs w:val="0"/>
          <w:color w:val="000000"/>
        </w:rPr>
        <w:t xml:space="preserve"> spp. in rodents (Mackinnon and Read, 1999 and ‎2004; Barclay et al, 2014). These studies collectively show adaptation to the passage host to increase parasite virulence. </w:t>
      </w:r>
    </w:p>
    <w:p w:rsidR="00887698" w:rsidRDefault="00EB2DF6">
      <w:pPr>
        <w:spacing w:line="360" w:lineRule="auto"/>
        <w:jc w:val="both"/>
        <w:rPr>
          <w:rFonts w:hint="eastAsia"/>
        </w:rPr>
      </w:pPr>
      <w:r>
        <w:rPr>
          <w:rStyle w:val="Hervorhebung"/>
          <w:rFonts w:ascii="Times New Roman" w:hAnsi="Times New Roman"/>
          <w:i w:val="0"/>
          <w:iCs w:val="0"/>
          <w:color w:val="000000"/>
        </w:rPr>
        <w:t xml:space="preserve">Contrary, but still consistent with this, passage of highly virulent isolates of the apicomplexan parasite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 can lead to attenuation of virulence when only the first oocystes committing to sexual reproductions are selected (</w:t>
      </w:r>
      <w:hyperlink r:id="rId9">
        <w:r>
          <w:rPr>
            <w:rStyle w:val="Hervorhebung"/>
            <w:rFonts w:ascii="Times New Roman" w:hAnsi="Times New Roman"/>
            <w:i w:val="0"/>
            <w:iCs w:val="0"/>
            <w:color w:val="000000"/>
          </w:rPr>
          <w:t>Shirley</w:t>
        </w:r>
      </w:hyperlink>
      <w:r>
        <w:rPr>
          <w:rStyle w:val="Hervorhebung"/>
          <w:rFonts w:ascii="Times New Roman" w:hAnsi="Times New Roman"/>
          <w:i w:val="0"/>
          <w:iCs w:val="0"/>
          <w:color w:val="000000"/>
        </w:rPr>
        <w:t xml:space="preserve"> and </w:t>
      </w:r>
      <w:hyperlink r:id="rId10">
        <w:r>
          <w:rPr>
            <w:rStyle w:val="Hervorhebung"/>
            <w:rFonts w:ascii="Times New Roman" w:hAnsi="Times New Roman"/>
            <w:i w:val="0"/>
            <w:iCs w:val="0"/>
            <w:color w:val="000000"/>
          </w:rPr>
          <w:t xml:space="preserve">Bellatti </w:t>
        </w:r>
      </w:hyperlink>
      <w:r>
        <w:rPr>
          <w:rStyle w:val="Hervorhebung"/>
          <w:rFonts w:ascii="Times New Roman" w:hAnsi="Times New Roman"/>
          <w:i w:val="0"/>
          <w:iCs w:val="0"/>
          <w:color w:val="000000"/>
        </w:rPr>
        <w:t xml:space="preserve">1988, </w:t>
      </w:r>
      <w:hyperlink r:id="rId11">
        <w:r>
          <w:rPr>
            <w:rStyle w:val="Hervorhebung"/>
            <w:rFonts w:ascii="Times New Roman" w:hAnsi="Times New Roman"/>
            <w:i w:val="0"/>
            <w:iCs w:val="0"/>
            <w:color w:val="000000"/>
          </w:rPr>
          <w:t xml:space="preserve">McDonald </w:t>
        </w:r>
      </w:hyperlink>
      <w:r>
        <w:rPr>
          <w:rStyle w:val="Hervorhebung"/>
          <w:rFonts w:ascii="Times New Roman" w:hAnsi="Times New Roman"/>
          <w:i w:val="0"/>
          <w:iCs w:val="0"/>
          <w:color w:val="000000"/>
        </w:rPr>
        <w:t xml:space="preserve">and </w:t>
      </w:r>
      <w:hyperlink r:id="rId12">
        <w:r>
          <w:rPr>
            <w:rStyle w:val="Hervorhebung"/>
            <w:rFonts w:ascii="Times New Roman" w:hAnsi="Times New Roman"/>
            <w:i w:val="0"/>
            <w:iCs w:val="0"/>
            <w:color w:val="000000"/>
          </w:rPr>
          <w:t xml:space="preserve">Ballingall </w:t>
        </w:r>
      </w:hyperlink>
      <w:r>
        <w:rPr>
          <w:rStyle w:val="Hervorhebung"/>
          <w:rFonts w:ascii="Times New Roman" w:hAnsi="Times New Roman"/>
          <w:i w:val="0"/>
          <w:iCs w:val="0"/>
          <w:color w:val="000000"/>
        </w:rPr>
        <w:t xml:space="preserve">1983,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Hervorhebung"/>
          <w:rFonts w:ascii="Times New Roman" w:hAnsi="Times New Roman"/>
          <w:color w:val="000000"/>
        </w:rPr>
        <w:t>Eimeria</w:t>
      </w:r>
      <w:r>
        <w:rPr>
          <w:rStyle w:val="Hervorhebung"/>
          <w:rFonts w:ascii="Times New Roman" w:hAnsi="Times New Roman"/>
          <w:i w:val="0"/>
          <w:iCs w:val="0"/>
          <w:color w:val="000000"/>
        </w:rPr>
        <w:t xml:space="preserve"> spp. respond quickly to selection pressure. In contrast – to our knowledge – no studies attempt to correlate enhanced virulence after serial passaging of </w:t>
      </w:r>
      <w:r>
        <w:rPr>
          <w:rStyle w:val="Hervorhebung"/>
          <w:rFonts w:ascii="Times New Roman" w:hAnsi="Times New Roman"/>
          <w:color w:val="000000"/>
        </w:rPr>
        <w:t>Eimeria</w:t>
      </w:r>
      <w:r>
        <w:rPr>
          <w:rStyle w:val="Hervorhebung"/>
          <w:rFonts w:ascii="Times New Roman" w:hAnsi="Times New Roman"/>
          <w:i w:val="0"/>
          <w:iCs w:val="0"/>
          <w:color w:val="000000"/>
        </w:rPr>
        <w:t xml:space="preserve"> with physiological (e.g. immune-) responses in the passaging host. </w:t>
      </w:r>
    </w:p>
    <w:p w:rsidR="00887698" w:rsidRDefault="00EB2DF6">
      <w:pPr>
        <w:spacing w:before="57" w:after="57" w:line="360" w:lineRule="auto"/>
        <w:jc w:val="both"/>
        <w:rPr>
          <w:rFonts w:hint="eastAsia"/>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have usually a small host range, often infecting a single host species </w:t>
      </w:r>
      <w:bookmarkStart w:id="39" w:name="__UnoMark__10584_2905672918"/>
      <w:r>
        <w:rPr>
          <w:rFonts w:ascii="Times New Roman" w:hAnsi="Times New Roman"/>
          <w:color w:val="000000"/>
        </w:rPr>
        <w:t>(Hashimoto et al, 2014; Hnida and Duszynski, 1999; Kvičerová and Hypša, 2013; Vrba and Pakandl, 2015)</w:t>
      </w:r>
      <w:bookmarkEnd w:id="39"/>
      <w:r>
        <w:rPr>
          <w:rFonts w:ascii="Times New Roman" w:hAnsi="Times New Roman"/>
          <w:color w:val="000000"/>
        </w:rPr>
        <w:t xml:space="preserve"> and reside at specific sites within the intestines of their hosts </w:t>
      </w:r>
      <w:bookmarkStart w:id="40" w:name="__UnoMark__10583_2905672918"/>
      <w:r>
        <w:rPr>
          <w:rFonts w:ascii="Times New Roman" w:hAnsi="Times New Roman"/>
          <w:color w:val="000000"/>
        </w:rPr>
        <w:t>(Chapman et al, 2013; Haberkorn, 1970; Owen, 1975)</w:t>
      </w:r>
      <w:bookmarkEnd w:id="40"/>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41" w:name="__UnoMark__10582_2905672918"/>
      <w:r>
        <w:rPr>
          <w:rFonts w:ascii="Times New Roman" w:hAnsi="Times New Roman"/>
          <w:color w:val="000000"/>
        </w:rPr>
        <w:t>(Cacho et al, 2012; Canning and Anwar, 1968</w:t>
      </w:r>
      <w:bookmarkEnd w:id="41"/>
      <w:r>
        <w:rPr>
          <w:rFonts w:ascii="Times New Roman" w:hAnsi="Times New Roman"/>
          <w:bCs/>
          <w:color w:val="000000"/>
        </w:rPr>
        <w:t>)</w:t>
      </w:r>
      <w:r>
        <w:rPr>
          <w:rStyle w:val="Hervorhebung"/>
          <w:rFonts w:ascii="Times New Roman" w:hAnsi="Times New Roman"/>
          <w:bCs/>
          <w:i w:val="0"/>
          <w:iCs w:val="0"/>
          <w:color w:val="000000"/>
        </w:rPr>
        <w:t>.</w:t>
      </w:r>
    </w:p>
    <w:p w:rsidR="00887698" w:rsidRDefault="00EB2DF6">
      <w:pPr>
        <w:spacing w:line="360" w:lineRule="auto"/>
        <w:jc w:val="both"/>
        <w:rPr>
          <w:rFonts w:hint="eastAsia"/>
        </w:rPr>
      </w:pPr>
      <w:r>
        <w:rPr>
          <w:rFonts w:ascii="Times New Roman" w:hAnsi="Times New Roman"/>
          <w:i/>
          <w:iCs/>
        </w:rPr>
        <w:t>Eimeria</w:t>
      </w:r>
      <w:r>
        <w:rPr>
          <w:rFonts w:ascii="Times New Roman" w:hAnsi="Times New Roman"/>
        </w:rPr>
        <w:t xml:space="preserve"> spp. </w:t>
      </w:r>
      <w:proofErr w:type="gramStart"/>
      <w:r>
        <w:rPr>
          <w:rFonts w:ascii="Times New Roman" w:hAnsi="Times New Roman"/>
        </w:rPr>
        <w:t>are</w:t>
      </w:r>
      <w:proofErr w:type="gramEnd"/>
      <w:r>
        <w:rPr>
          <w:rFonts w:ascii="Times New Roman" w:hAnsi="Times New Roman"/>
        </w:rPr>
        <w:t xml:space="preserve"> widespread in diverse host species including many vertebrates</w:t>
      </w:r>
      <w:ins w:id="42" w:author="Weyrich, Alexandra" w:date="2019-03-26T16:57:00Z">
        <w:r w:rsidR="001527A0">
          <w:rPr>
            <w:rFonts w:ascii="Times New Roman" w:hAnsi="Times New Roman"/>
          </w:rPr>
          <w:t>, such as…</w:t>
        </w:r>
      </w:ins>
      <w:r>
        <w:rPr>
          <w:rFonts w:ascii="Times New Roman" w:hAnsi="Times New Roman"/>
        </w:rPr>
        <w:t xml:space="preserve">. </w:t>
      </w:r>
      <w:r>
        <w:rPr>
          <w:rStyle w:val="Hervorhebung"/>
          <w:rFonts w:ascii="Times New Roman" w:hAnsi="Times New Roman"/>
          <w:i w:val="0"/>
          <w:iCs w:val="0"/>
          <w:color w:val="222222"/>
        </w:rPr>
        <w:t>Infection</w:t>
      </w:r>
      <w:r>
        <w:rPr>
          <w:rStyle w:val="Hervorhebung"/>
          <w:rFonts w:ascii="Times New Roman" w:hAnsi="Times New Roman"/>
          <w:color w:val="222222"/>
        </w:rPr>
        <w:t xml:space="preserve"> </w:t>
      </w:r>
      <w:r>
        <w:rPr>
          <w:rStyle w:val="Hervorhebung"/>
          <w:rFonts w:ascii="Times New Roman" w:hAnsi="Times New Roman"/>
          <w:i w:val="0"/>
          <w:iCs w:val="0"/>
          <w:color w:val="222222"/>
        </w:rPr>
        <w:t>causes damage in the intestinal mucosa resulting in malabsorption of nutrients and weight loss</w:t>
      </w:r>
      <w:r>
        <w:rPr>
          <w:rStyle w:val="Hervorhebung"/>
          <w:rFonts w:ascii="Times New Roman" w:hAnsi="Times New Roman"/>
          <w:i w:val="0"/>
          <w:iCs w:val="0"/>
          <w:color w:val="000000"/>
        </w:rPr>
        <w:t xml:space="preserve"> </w:t>
      </w:r>
      <w:bookmarkStart w:id="43" w:name="__UnoMark__10560_2905672918"/>
      <w:r>
        <w:rPr>
          <w:rStyle w:val="Hervorhebung"/>
          <w:rFonts w:ascii="Times New Roman" w:hAnsi="Times New Roman"/>
          <w:i w:val="0"/>
          <w:iCs w:val="0"/>
          <w:color w:val="000000"/>
        </w:rPr>
        <w:t>(Chapman et al, 2013; Haberkorn, 1970)</w:t>
      </w:r>
      <w:bookmarkEnd w:id="43"/>
      <w:r>
        <w:rPr>
          <w:rStyle w:val="Hervorhebung"/>
          <w:rFonts w:ascii="Times New Roman" w:hAnsi="Times New Roman"/>
          <w:i w:val="0"/>
          <w:iCs w:val="0"/>
          <w:color w:val="222222"/>
        </w:rPr>
        <w:t>.</w:t>
      </w:r>
      <w:r>
        <w:rPr>
          <w:rFonts w:ascii="Times New Roman" w:hAnsi="Times New Roman"/>
        </w:rPr>
        <w:t xml:space="preserve"> Coccidiosis in livestock is a focus of veterinary research due to its economic </w:t>
      </w:r>
      <w:r>
        <w:rPr>
          <w:rStyle w:val="Hervorhebung"/>
          <w:rFonts w:ascii="Times New Roman" w:hAnsi="Times New Roman"/>
          <w:i w:val="0"/>
          <w:iCs w:val="0"/>
          <w:color w:val="000000"/>
        </w:rPr>
        <w:t xml:space="preserve">impact </w:t>
      </w:r>
      <w:bookmarkStart w:id="44" w:name="__UnoMark__10581_2905672918"/>
      <w:r>
        <w:rPr>
          <w:rStyle w:val="Hervorhebung"/>
          <w:rFonts w:ascii="Times New Roman" w:hAnsi="Times New Roman"/>
          <w:i w:val="0"/>
          <w:iCs w:val="0"/>
          <w:color w:val="000000"/>
        </w:rPr>
        <w:t>(Brake et al, 1997; Cacho et al, 2012; Gadde et al, 2009; Laurent et al, 2001; Swaggerty et al, 2011)</w:t>
      </w:r>
      <w:bookmarkEnd w:id="44"/>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45" w:name="__UnoMark__10580_2905672918"/>
      <w:r>
        <w:rPr>
          <w:rFonts w:ascii="Times New Roman" w:hAnsi="Times New Roman"/>
        </w:rPr>
        <w:t>(Heitlinger et al, 2014; Schmid et al, 2014)</w:t>
      </w:r>
      <w:bookmarkEnd w:id="45"/>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w:t>
      </w:r>
      <w:r>
        <w:rPr>
          <w:rFonts w:ascii="Times New Roman" w:hAnsi="Times New Roman"/>
        </w:rPr>
        <w:lastRenderedPageBreak/>
        <w:t xml:space="preserve">(Haberkorn 1970) and </w:t>
      </w:r>
      <w:ins w:id="46" w:author="Weyrich, Alexandra" w:date="2019-03-26T16:58:00Z">
        <w:r w:rsidR="001527A0">
          <w:rPr>
            <w:rFonts w:ascii="Times New Roman" w:hAnsi="Times New Roman"/>
          </w:rPr>
          <w:t xml:space="preserve">since </w:t>
        </w:r>
      </w:ins>
      <w:r>
        <w:rPr>
          <w:rFonts w:ascii="Times New Roman" w:hAnsi="Times New Roman"/>
        </w:rPr>
        <w:t>has been propagated in laboratories (first at Bayer animal health, then at the institute for molecular parasitology of the Humboldt University at Berlin)</w:t>
      </w:r>
      <w:del w:id="47" w:author="Weyrich, Alexandra" w:date="2019-03-26T16:58:00Z">
        <w:r w:rsidDel="001527A0">
          <w:rPr>
            <w:rFonts w:ascii="Times New Roman" w:hAnsi="Times New Roman"/>
          </w:rPr>
          <w:delText xml:space="preserve"> since</w:delText>
        </w:r>
      </w:del>
      <w:r>
        <w:rPr>
          <w:rFonts w:ascii="Times New Roman" w:hAnsi="Times New Roman"/>
        </w:rPr>
        <w:t xml:space="preserve">.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(Ehret et al, 2017; </w:t>
      </w:r>
      <w:r>
        <w:rPr>
          <w:rStyle w:val="Hervorhebung"/>
          <w:rFonts w:ascii="Times New Roman" w:hAnsi="Times New Roman"/>
          <w:bCs/>
          <w:i w:val="0"/>
          <w:iCs w:val="0"/>
          <w:color w:val="000000"/>
        </w:rPr>
        <w:t xml:space="preserve">Mahrt and Shi 1988; </w:t>
      </w:r>
      <w:r>
        <w:rPr>
          <w:rFonts w:ascii="Times New Roman" w:hAnsi="Times New Roman"/>
        </w:rPr>
        <w:t xml:space="preserve">Pogonka et al, 2010; </w:t>
      </w:r>
      <w:r>
        <w:rPr>
          <w:rStyle w:val="Hervorhebung"/>
          <w:rFonts w:ascii="Times New Roman" w:hAnsi="Times New Roman"/>
          <w:bCs/>
          <w:i w:val="0"/>
          <w:iCs w:val="0"/>
          <w:color w:val="000000"/>
        </w:rPr>
        <w:t xml:space="preserve">Schito et al, 1996; </w:t>
      </w:r>
      <w:r>
        <w:rPr>
          <w:rFonts w:ascii="Times New Roman" w:hAnsi="Times New Roman"/>
        </w:rPr>
        <w:t>Schmid et al, 2014, 2012; Stange et al, 2012; Steinfelder et al, 200</w:t>
      </w:r>
      <w:bookmarkStart w:id="48" w:name="__UnoMark__10578_2905672918"/>
      <w:bookmarkEnd w:id="48"/>
      <w:r>
        <w:rPr>
          <w:rFonts w:ascii="Times New Roman" w:hAnsi="Times New Roman"/>
        </w:rPr>
        <w:t xml:space="preserve">5). In the present study we compared infection of mice (NMRI) with this laboratory isolate of </w:t>
      </w:r>
      <w:r>
        <w:rPr>
          <w:rFonts w:ascii="Times New Roman" w:hAnsi="Times New Roman"/>
          <w:i/>
          <w:iCs/>
        </w:rPr>
        <w:t xml:space="preserve">E. falciformis, </w:t>
      </w:r>
      <w:r>
        <w:rPr>
          <w:rFonts w:ascii="Times New Roman" w:hAnsi="Times New Roman"/>
        </w:rPr>
        <w:t xml:space="preserve">a wild derived isolate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w:t>
      </w:r>
      <w:ins w:id="49" w:author="Weyrich, Alexandra" w:date="2019-03-26T16:59:00Z">
        <w:r w:rsidR="001527A0">
          <w:rPr>
            <w:rFonts w:ascii="Times New Roman" w:hAnsi="Times New Roman"/>
          </w:rPr>
          <w:t>(</w:t>
        </w:r>
      </w:ins>
      <w:r>
        <w:rPr>
          <w:rFonts w:ascii="Times New Roman" w:hAnsi="Times New Roman"/>
        </w:rPr>
        <w:t>Levine and Evens, 1965</w:t>
      </w:r>
      <w:ins w:id="50" w:author="Weyrich, Alexandra" w:date="2019-03-26T16:59:00Z">
        <w:r w:rsidR="001527A0">
          <w:rPr>
            <w:rFonts w:ascii="Times New Roman" w:hAnsi="Times New Roman"/>
          </w:rPr>
          <w:t>)</w:t>
        </w:r>
      </w:ins>
      <w:r>
        <w:rPr>
          <w:rFonts w:ascii="Times New Roman" w:hAnsi="Times New Roman"/>
        </w:rPr>
        <w:t xml:space="preserve"> (novel isolate Brandenburg64).</w:t>
      </w:r>
      <w:r>
        <w:rPr>
          <w:rStyle w:val="Hervorhebung"/>
          <w:rFonts w:ascii="Times New Roman" w:hAnsi="Times New Roman"/>
          <w:i w:val="0"/>
          <w:iCs w:val="0"/>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w:t>
      </w:r>
      <w:ins w:id="51" w:author="Weyrich, Alexandra" w:date="2019-03-26T17:00:00Z">
        <w:r w:rsidR="001527A0">
          <w:rPr>
            <w:rFonts w:ascii="Times New Roman" w:hAnsi="Times New Roman"/>
            <w:color w:val="000000"/>
          </w:rPr>
          <w:t>t</w:t>
        </w:r>
      </w:ins>
      <w:r>
        <w:rPr>
          <w:rFonts w:ascii="Times New Roman" w:hAnsi="Times New Roman"/>
          <w:color w:val="000000"/>
        </w:rPr>
        <w:t xml:space="preserve">he two different </w:t>
      </w:r>
      <w:r>
        <w:rPr>
          <w:rFonts w:ascii="Times New Roman" w:hAnsi="Times New Roman"/>
          <w:i/>
          <w:iCs/>
          <w:color w:val="000000"/>
        </w:rPr>
        <w:t>Eimeria</w:t>
      </w:r>
      <w:r>
        <w:rPr>
          <w:rFonts w:ascii="Times New Roman" w:hAnsi="Times New Roman"/>
          <w:color w:val="000000"/>
        </w:rPr>
        <w:t xml:space="preserve"> species. We used these differences as a background to compare the </w:t>
      </w:r>
      <w:r>
        <w:rPr>
          <w:rFonts w:ascii="Times New Roman" w:hAnsi="Times New Roman"/>
          <w:color w:val="222222"/>
        </w:rPr>
        <w:t xml:space="preserve">laboratory isolate of </w:t>
      </w:r>
      <w:r>
        <w:rPr>
          <w:rFonts w:ascii="Times New Roman" w:hAnsi="Times New Roman"/>
          <w:i/>
          <w:iCs/>
          <w:color w:val="222222"/>
        </w:rPr>
        <w:t>E. falciformis</w:t>
      </w:r>
      <w:r>
        <w:rPr>
          <w:rFonts w:ascii="Times New Roman" w:hAnsi="Times New Roman"/>
          <w:color w:val="222222"/>
        </w:rPr>
        <w:t xml:space="preserve"> with the novel field isolate of the same species. </w:t>
      </w:r>
    </w:p>
    <w:p w:rsidR="00887698" w:rsidRDefault="00EB2DF6">
      <w:pPr>
        <w:pStyle w:val="berschrift2"/>
        <w:spacing w:line="360" w:lineRule="auto"/>
        <w:jc w:val="both"/>
      </w:pPr>
      <w:r>
        <w:rPr>
          <w:rFonts w:ascii="Times New Roman" w:hAnsi="Times New Roman"/>
          <w:sz w:val="26"/>
          <w:szCs w:val="26"/>
        </w:rPr>
        <w:t xml:space="preserve">RESULTS </w:t>
      </w:r>
    </w:p>
    <w:p w:rsidR="00887698" w:rsidRPr="00330907" w:rsidRDefault="00EB2DF6">
      <w:pPr>
        <w:pStyle w:val="berschrift3"/>
        <w:spacing w:line="360" w:lineRule="auto"/>
        <w:jc w:val="both"/>
        <w:rPr>
          <w:sz w:val="26"/>
          <w:szCs w:val="26"/>
          <w:rPrChange w:id="52" w:author="Weyrich, Alexandra" w:date="2019-03-26T17:04:00Z">
            <w:rPr/>
          </w:rPrChange>
        </w:rPr>
      </w:pPr>
      <w:r w:rsidRPr="00330907">
        <w:rPr>
          <w:rFonts w:ascii="Times New Roman" w:hAnsi="Times New Roman"/>
          <w:color w:val="000000"/>
          <w:sz w:val="26"/>
          <w:szCs w:val="26"/>
        </w:rPr>
        <w:t>Dynamics of infection and b</w:t>
      </w:r>
      <w:r w:rsidRPr="00330907">
        <w:rPr>
          <w:rFonts w:ascii="Times New Roman" w:hAnsi="Times New Roman"/>
          <w:color w:val="000000"/>
          <w:sz w:val="26"/>
          <w:szCs w:val="26"/>
          <w:rPrChange w:id="53" w:author="Weyrich, Alexandra" w:date="2019-03-26T17:04:00Z">
            <w:rPr>
              <w:rFonts w:ascii="Times New Roman" w:eastAsia="SimSun" w:hAnsi="Times New Roman" w:cs="Lucida Sans"/>
              <w:b w:val="0"/>
              <w:bCs w:val="0"/>
              <w:color w:val="000000"/>
              <w:sz w:val="24"/>
              <w:szCs w:val="24"/>
            </w:rPr>
          </w:rPrChange>
        </w:rPr>
        <w:t xml:space="preserve">ody weight loss differ between </w:t>
      </w:r>
      <w:r w:rsidRPr="00330907">
        <w:rPr>
          <w:rFonts w:ascii="Times New Roman" w:hAnsi="Times New Roman"/>
          <w:i/>
          <w:color w:val="000000"/>
          <w:sz w:val="26"/>
          <w:szCs w:val="26"/>
          <w:rPrChange w:id="54" w:author="Weyrich, Alexandra" w:date="2019-03-26T17:04:00Z">
            <w:rPr>
              <w:rFonts w:ascii="Times New Roman" w:eastAsia="SimSun" w:hAnsi="Times New Roman" w:cs="Lucida Sans"/>
              <w:b w:val="0"/>
              <w:bCs w:val="0"/>
              <w:i/>
              <w:color w:val="000000"/>
              <w:sz w:val="24"/>
              <w:szCs w:val="24"/>
            </w:rPr>
          </w:rPrChange>
        </w:rPr>
        <w:t>Eimeria</w:t>
      </w:r>
      <w:r w:rsidRPr="00330907">
        <w:rPr>
          <w:rFonts w:ascii="Times New Roman" w:hAnsi="Times New Roman"/>
          <w:color w:val="000000"/>
          <w:sz w:val="26"/>
          <w:szCs w:val="26"/>
          <w:rPrChange w:id="55" w:author="Weyrich, Alexandra" w:date="2019-03-26T17:04:00Z">
            <w:rPr>
              <w:rFonts w:ascii="Times New Roman" w:eastAsia="SimSun" w:hAnsi="Times New Roman" w:cs="Lucida Sans"/>
              <w:b w:val="0"/>
              <w:bCs w:val="0"/>
              <w:color w:val="000000"/>
              <w:sz w:val="24"/>
              <w:szCs w:val="24"/>
            </w:rPr>
          </w:rPrChange>
        </w:rPr>
        <w:t xml:space="preserve"> species, including novel wild-derived isolates</w:t>
      </w:r>
    </w:p>
    <w:p w:rsidR="00887698" w:rsidRDefault="00EB2DF6">
      <w:pPr>
        <w:pStyle w:val="Textkrper"/>
        <w:spacing w:line="360" w:lineRule="auto"/>
        <w:jc w:val="both"/>
        <w:rPr>
          <w:rFonts w:hint="eastAsia"/>
        </w:rPr>
      </w:pPr>
      <w:r>
        <w:rPr>
          <w:rFonts w:ascii="Times New Roman" w:hAnsi="Times New Roman"/>
          <w:color w:val="000000"/>
        </w:rPr>
        <w:t xml:space="preserve">Genotyping showed that two novel isolates </w:t>
      </w:r>
      <w:ins w:id="56" w:author="Weyrich, Alexandra" w:date="2019-03-26T17:13:00Z">
        <w:r w:rsidR="00755D08">
          <w:rPr>
            <w:rFonts w:ascii="Times New Roman" w:hAnsi="Times New Roman"/>
            <w:color w:val="000000"/>
          </w:rPr>
          <w:t xml:space="preserve">which </w:t>
        </w:r>
      </w:ins>
      <w:r>
        <w:rPr>
          <w:rFonts w:ascii="Times New Roman" w:hAnsi="Times New Roman"/>
          <w:color w:val="000000"/>
        </w:rPr>
        <w:t xml:space="preserve">we obtained </w:t>
      </w:r>
      <w:del w:id="57" w:author="Weyrich, Alexandra" w:date="2019-03-26T17:03:00Z">
        <w:r w:rsidDel="00330907">
          <w:rPr>
            <w:rFonts w:ascii="Times New Roman" w:hAnsi="Times New Roman"/>
            <w:color w:val="000000"/>
          </w:rPr>
          <w:delText>form</w:delText>
        </w:r>
      </w:del>
      <w:ins w:id="58" w:author="Weyrich, Alexandra" w:date="2019-03-26T17:03:00Z">
        <w:r w:rsidR="00330907">
          <w:rPr>
            <w:rFonts w:ascii="Times New Roman" w:hAnsi="Times New Roman"/>
            <w:color w:val="000000"/>
          </w:rPr>
          <w:t>from</w:t>
        </w:r>
      </w:ins>
      <w:r>
        <w:rPr>
          <w:rFonts w:ascii="Times New Roman" w:hAnsi="Times New Roman"/>
          <w:color w:val="000000"/>
        </w:rPr>
        <w:t xml:space="preserve">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t>
      </w:r>
      <w:del w:id="59" w:author="Weyrich, Alexandra" w:date="2019-03-26T17:05:00Z">
        <w:r w:rsidDel="00330907">
          <w:rPr>
            <w:rFonts w:ascii="Times New Roman" w:hAnsi="Times New Roman"/>
            <w:color w:val="000000"/>
          </w:rPr>
          <w:delText>For t</w:delText>
        </w:r>
      </w:del>
      <w:ins w:id="60" w:author="Weyrich, Alexandra" w:date="2019-03-26T17:06:00Z">
        <w:r w:rsidR="00330907">
          <w:rPr>
            <w:rFonts w:ascii="Times New Roman" w:hAnsi="Times New Roman"/>
            <w:color w:val="000000"/>
          </w:rPr>
          <w:t xml:space="preserve">We compared the nucleic sequences of </w:t>
        </w:r>
      </w:ins>
      <w:ins w:id="61" w:author="Weyrich, Alexandra" w:date="2019-03-26T17:07:00Z">
        <w:r w:rsidR="00330907">
          <w:rPr>
            <w:rFonts w:ascii="Times New Roman" w:hAnsi="Times New Roman"/>
            <w:color w:val="000000"/>
          </w:rPr>
          <w:t xml:space="preserve">the </w:t>
        </w:r>
      </w:ins>
      <w:del w:id="62" w:author="Weyrich, Alexandra" w:date="2019-03-26T17:06:00Z">
        <w:r w:rsidDel="00330907">
          <w:rPr>
            <w:rFonts w:ascii="Times New Roman" w:hAnsi="Times New Roman"/>
            <w:color w:val="000000"/>
          </w:rPr>
          <w:delText xml:space="preserve">he markers </w:delText>
        </w:r>
      </w:del>
      <w:r>
        <w:rPr>
          <w:rFonts w:ascii="Times New Roman" w:hAnsi="Times New Roman"/>
          <w:color w:val="000000"/>
        </w:rPr>
        <w:t>mitochondrial Cytochrom C oxidase subunit I (COI)</w:t>
      </w:r>
      <w:ins w:id="63" w:author="Weyrich, Alexandra" w:date="2019-03-26T17:06:00Z">
        <w:r w:rsidR="00330907">
          <w:rPr>
            <w:rFonts w:ascii="Times New Roman" w:hAnsi="Times New Roman"/>
            <w:color w:val="000000"/>
          </w:rPr>
          <w:t>,</w:t>
        </w:r>
      </w:ins>
      <w:r>
        <w:rPr>
          <w:rFonts w:ascii="Times New Roman" w:hAnsi="Times New Roman"/>
          <w:color w:val="000000"/>
        </w:rPr>
        <w:t xml:space="preserve"> the nuclear small ribosomal subunit (18S)</w:t>
      </w:r>
      <w:del w:id="64" w:author="Weyrich, Alexandra" w:date="2019-03-26T17:07:00Z">
        <w:r w:rsidDel="00330907">
          <w:rPr>
            <w:rFonts w:ascii="Times New Roman" w:hAnsi="Times New Roman"/>
            <w:color w:val="000000"/>
          </w:rPr>
          <w:delText>,</w:delText>
        </w:r>
      </w:del>
      <w:r>
        <w:rPr>
          <w:rFonts w:ascii="Times New Roman" w:hAnsi="Times New Roman"/>
          <w:color w:val="000000"/>
        </w:rPr>
        <w:t xml:space="preserve"> and the open reading frame 470 (ORF470) </w:t>
      </w:r>
      <w:del w:id="65" w:author="Weyrich, Alexandra" w:date="2019-03-26T17:07:00Z">
        <w:r w:rsidDel="00330907">
          <w:rPr>
            <w:rFonts w:ascii="Times New Roman" w:hAnsi="Times New Roman"/>
            <w:color w:val="000000"/>
          </w:rPr>
          <w:delText xml:space="preserve">from </w:delText>
        </w:r>
      </w:del>
      <w:ins w:id="66" w:author="Weyrich, Alexandra" w:date="2019-03-26T17:07:00Z">
        <w:r w:rsidR="00330907">
          <w:rPr>
            <w:rFonts w:ascii="Times New Roman" w:hAnsi="Times New Roman"/>
            <w:color w:val="000000"/>
          </w:rPr>
          <w:t xml:space="preserve">of </w:t>
        </w:r>
      </w:ins>
      <w:r>
        <w:rPr>
          <w:rFonts w:ascii="Times New Roman" w:hAnsi="Times New Roman"/>
          <w:color w:val="000000"/>
        </w:rPr>
        <w:t xml:space="preserve">the apicoplast genome the Brandenburg88 and Brandenburg64 </w:t>
      </w:r>
      <w:r>
        <w:rPr>
          <w:rFonts w:ascii="Times New Roman" w:hAnsi="Times New Roman"/>
          <w:highlight w:val="white"/>
        </w:rPr>
        <w:t xml:space="preserve">isolate </w:t>
      </w:r>
      <w:ins w:id="67" w:author="Weyrich, Alexandra" w:date="2019-03-26T17:08:00Z">
        <w:r w:rsidR="00330907">
          <w:rPr>
            <w:rFonts w:ascii="Times New Roman" w:hAnsi="Times New Roman"/>
            <w:highlight w:val="white"/>
          </w:rPr>
          <w:t xml:space="preserve">and </w:t>
        </w:r>
      </w:ins>
      <w:ins w:id="68" w:author="Weyrich, Alexandra" w:date="2019-03-26T17:09:00Z">
        <w:r w:rsidR="00330907">
          <w:rPr>
            <w:rFonts w:ascii="Times New Roman" w:hAnsi="Times New Roman"/>
            <w:highlight w:val="white"/>
          </w:rPr>
          <w:t>identified</w:t>
        </w:r>
      </w:ins>
      <w:ins w:id="69" w:author="Weyrich, Alexandra" w:date="2019-03-26T17:08:00Z">
        <w:r w:rsidR="00330907">
          <w:rPr>
            <w:rFonts w:ascii="Times New Roman" w:hAnsi="Times New Roman"/>
            <w:highlight w:val="white"/>
          </w:rPr>
          <w:t xml:space="preserve"> </w:t>
        </w:r>
      </w:ins>
      <w:del w:id="70" w:author="Weyrich, Alexandra" w:date="2019-03-26T17:08:00Z">
        <w:r w:rsidDel="00330907">
          <w:rPr>
            <w:rFonts w:ascii="Times New Roman" w:hAnsi="Times New Roman"/>
            <w:highlight w:val="white"/>
          </w:rPr>
          <w:delText>have</w:delText>
        </w:r>
      </w:del>
      <w:del w:id="71" w:author="Weyrich, Alexandra" w:date="2019-03-26T17:09:00Z">
        <w:r w:rsidDel="00330907">
          <w:rPr>
            <w:rFonts w:ascii="Times New Roman" w:hAnsi="Times New Roman"/>
            <w:highlight w:val="white"/>
          </w:rPr>
          <w:delText xml:space="preserve"> between</w:delText>
        </w:r>
      </w:del>
      <w:r>
        <w:rPr>
          <w:rFonts w:ascii="Times New Roman" w:hAnsi="Times New Roman"/>
          <w:highlight w:val="white"/>
        </w:rPr>
        <w:t xml:space="preserve"> 99% and 100% </w:t>
      </w:r>
      <w:ins w:id="72" w:author="Weyrich, Alexandra" w:date="2019-03-26T17:09:00Z">
        <w:r w:rsidR="00330907">
          <w:rPr>
            <w:rFonts w:ascii="Times New Roman" w:hAnsi="Times New Roman"/>
            <w:highlight w:val="white"/>
          </w:rPr>
          <w:t>sequence similarity</w:t>
        </w:r>
      </w:ins>
      <w:del w:id="73" w:author="Weyrich, Alexandra" w:date="2019-03-26T17:09:00Z">
        <w:r w:rsidDel="00330907">
          <w:rPr>
            <w:rFonts w:ascii="Times New Roman" w:hAnsi="Times New Roman"/>
            <w:highlight w:val="white"/>
          </w:rPr>
          <w:delText>identity</w:delText>
        </w:r>
      </w:del>
      <w:r>
        <w:rPr>
          <w:rFonts w:ascii="Times New Roman" w:hAnsi="Times New Roman"/>
          <w:highlight w:val="white"/>
        </w:rPr>
        <w:t xml:space="preserve"> in comparison with 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xml:space="preserve">, respectively.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w:t>
      </w:r>
      <w:ins w:id="74" w:author="Weyrich, Alexandra" w:date="2019-03-26T17:10:00Z">
        <w:r w:rsidR="00330907">
          <w:rPr>
            <w:rFonts w:ascii="Times New Roman" w:hAnsi="Times New Roman"/>
            <w:i/>
            <w:iCs/>
            <w:highlight w:val="white"/>
          </w:rPr>
          <w:t xml:space="preserve"> </w:t>
        </w:r>
      </w:ins>
      <w:r>
        <w:rPr>
          <w:rFonts w:ascii="Times New Roman" w:hAnsi="Times New Roman"/>
          <w:i/>
          <w:iCs/>
          <w:highlight w:val="white"/>
        </w:rPr>
        <w:t>ferrisi</w:t>
      </w:r>
      <w:r>
        <w:rPr>
          <w:rFonts w:ascii="Times New Roman" w:hAnsi="Times New Roman"/>
          <w:highlight w:val="white"/>
        </w:rPr>
        <w:t xml:space="preserve"> Brandenburg64 after the area </w:t>
      </w:r>
      <w:ins w:id="75" w:author="Weyrich, Alexandra" w:date="2019-03-26T17:10:00Z">
        <w:r w:rsidR="00330907">
          <w:rPr>
            <w:rFonts w:ascii="Times New Roman" w:hAnsi="Times New Roman"/>
            <w:highlight w:val="white"/>
          </w:rPr>
          <w:t xml:space="preserve">(Brandenburg) </w:t>
        </w:r>
      </w:ins>
      <w:r>
        <w:rPr>
          <w:rFonts w:ascii="Times New Roman" w:hAnsi="Times New Roman"/>
          <w:highlight w:val="white"/>
        </w:rPr>
        <w:t>they were isolated and a running number for mice used in our sampling</w:t>
      </w:r>
      <w:ins w:id="76" w:author="Weyrich, Alexandra" w:date="2019-03-26T17:11:00Z">
        <w:r w:rsidR="00330907">
          <w:rPr>
            <w:rFonts w:ascii="Times New Roman" w:hAnsi="Times New Roman"/>
            <w:highlight w:val="white"/>
          </w:rPr>
          <w:t xml:space="preserve"> (m</w:t>
        </w:r>
      </w:ins>
      <w:ins w:id="77" w:author="Weyrich, Alexandra" w:date="2019-03-26T17:14:00Z">
        <w:r w:rsidR="00755D08">
          <w:rPr>
            <w:rFonts w:ascii="Times New Roman" w:hAnsi="Times New Roman"/>
            <w:highlight w:val="white"/>
          </w:rPr>
          <w:t>ouse</w:t>
        </w:r>
      </w:ins>
      <w:ins w:id="78" w:author="Weyrich, Alexandra" w:date="2019-03-26T17:11:00Z">
        <w:r w:rsidR="00330907">
          <w:rPr>
            <w:rFonts w:ascii="Times New Roman" w:hAnsi="Times New Roman"/>
            <w:highlight w:val="white"/>
          </w:rPr>
          <w:t xml:space="preserve"> no. 64 and 88)</w:t>
        </w:r>
      </w:ins>
      <w:r>
        <w:rPr>
          <w:rFonts w:ascii="Times New Roman" w:hAnsi="Times New Roman"/>
          <w:highlight w:val="white"/>
        </w:rPr>
        <w:t>.</w:t>
      </w:r>
    </w:p>
    <w:p w:rsidR="00887698" w:rsidRDefault="00EB2DF6">
      <w:pPr>
        <w:pStyle w:val="Textkrper"/>
        <w:spacing w:line="360" w:lineRule="auto"/>
        <w:jc w:val="both"/>
        <w:rPr>
          <w:rFonts w:hint="eastAsia"/>
        </w:rPr>
      </w:pPr>
      <w:r>
        <w:rPr>
          <w:rFonts w:ascii="Times New Roman" w:hAnsi="Times New Roman"/>
        </w:rPr>
        <w:t xml:space="preserve">We infected </w:t>
      </w:r>
      <w:ins w:id="79" w:author="Weyrich, Alexandra" w:date="2019-03-26T18:22:00Z">
        <w:r w:rsidR="00E60246">
          <w:rPr>
            <w:rFonts w:ascii="Times New Roman" w:hAnsi="Times New Roman"/>
          </w:rPr>
          <w:t xml:space="preserve">NMRI </w:t>
        </w:r>
      </w:ins>
      <w:r>
        <w:rPr>
          <w:rFonts w:ascii="Times New Roman" w:hAnsi="Times New Roman"/>
        </w:rPr>
        <w:t xml:space="preserve">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w:t>
      </w:r>
      <w:ins w:id="80" w:author="Weyrich, Alexandra" w:date="2019-03-26T17:15:00Z">
        <w:r w:rsidR="00AC7629">
          <w:rPr>
            <w:rFonts w:ascii="Times New Roman" w:hAnsi="Times New Roman"/>
            <w:i/>
            <w:iCs/>
          </w:rPr>
          <w:t xml:space="preserve"> </w:t>
        </w:r>
      </w:ins>
      <w:r>
        <w:rPr>
          <w:rFonts w:ascii="Times New Roman" w:hAnsi="Times New Roman"/>
          <w:i/>
          <w:iCs/>
        </w:rPr>
        <w:t>falciformis</w:t>
      </w:r>
      <w:r>
        <w:rPr>
          <w:rFonts w:ascii="Times New Roman" w:hAnsi="Times New Roman"/>
        </w:rPr>
        <w:t xml:space="preserve"> BayerHaberkorn1970 and followed the progression of infection by measuring parasite reproduction and host body </w:t>
      </w:r>
      <w:bookmarkStart w:id="81" w:name="__DdeLink__1636_3010982077"/>
      <w:r>
        <w:rPr>
          <w:rFonts w:ascii="Times New Roman" w:hAnsi="Times New Roman"/>
        </w:rPr>
        <w:t>weight</w:t>
      </w:r>
      <w:bookmarkEnd w:id="81"/>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w:t>
      </w:r>
      <w:ins w:id="82" w:author="Weyrich, Alexandra" w:date="2019-03-26T17:19:00Z">
        <w:r w:rsidR="00AC7629">
          <w:rPr>
            <w:rFonts w:ascii="Times New Roman" w:hAnsi="Times New Roman"/>
          </w:rPr>
          <w:t>its</w:t>
        </w:r>
      </w:ins>
      <w:del w:id="83" w:author="Weyrich, Alexandra" w:date="2019-03-26T17:19:00Z">
        <w:r w:rsidDel="00AC7629">
          <w:rPr>
            <w:rFonts w:ascii="Times New Roman" w:hAnsi="Times New Roman"/>
          </w:rPr>
          <w:delText>a</w:delText>
        </w:r>
      </w:del>
      <w:r>
        <w:rPr>
          <w:rFonts w:ascii="Times New Roman" w:hAnsi="Times New Roman"/>
        </w:rPr>
        <w:t xml:space="preserve"> peak intensity at 6 dpi, which was drastically reduced on 7 dpi (n = 12, U = 2.91, p = 0.002) and fell below detection levels on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the novel isolate Brandenburg88. The oocyst </w:t>
      </w:r>
      <w:r>
        <w:rPr>
          <w:rFonts w:ascii="Times New Roman" w:hAnsi="Times New Roman"/>
        </w:rPr>
        <w:lastRenderedPageBreak/>
        <w:t>numbers declined after this peak in both isolates, but shedding is still detectable at 11 dpi when we sacrificed the last m</w:t>
      </w:r>
      <w:ins w:id="84" w:author="Weyrich, Alexandra" w:date="2019-03-26T17:18:00Z">
        <w:r w:rsidR="00AC7629">
          <w:rPr>
            <w:rFonts w:ascii="Times New Roman" w:hAnsi="Times New Roman"/>
          </w:rPr>
          <w:t>ouse</w:t>
        </w:r>
      </w:ins>
      <w:del w:id="85" w:author="Weyrich, Alexandra" w:date="2019-03-26T17:18:00Z">
        <w:r w:rsidDel="00AC7629">
          <w:rPr>
            <w:rFonts w:ascii="Times New Roman" w:hAnsi="Times New Roman"/>
          </w:rPr>
          <w:delText>ice</w:delText>
        </w:r>
      </w:del>
      <w:r>
        <w:rPr>
          <w:rFonts w:ascii="Times New Roman" w:hAnsi="Times New Roman"/>
        </w:rPr>
        <w:t xml:space="preserv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vs.</w:t>
      </w:r>
      <w:r>
        <w:rPr>
          <w:rFonts w:ascii="Times New Roman" w:hAnsi="Times New Roman"/>
          <w:highlight w:val="white"/>
        </w:rPr>
        <w:t xml:space="preserve"> </w:t>
      </w:r>
      <w:r>
        <w:rPr>
          <w:rFonts w:ascii="Times New Roman" w:hAnsi="Times New Roman"/>
          <w:i/>
          <w:iCs/>
          <w:highlight w:val="white"/>
        </w:rPr>
        <w:t>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rsidR="00887698" w:rsidRDefault="00EB2DF6">
      <w:pPr>
        <w:spacing w:line="360" w:lineRule="auto"/>
        <w:jc w:val="both"/>
        <w:rPr>
          <w:rFonts w:hint="eastAsia"/>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rsidR="00887698" w:rsidRDefault="00EB2DF6">
      <w:pPr>
        <w:spacing w:line="360" w:lineRule="auto"/>
        <w:jc w:val="both"/>
        <w:rPr>
          <w:rFonts w:hint="eastAsia"/>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rsidR="00887698" w:rsidRDefault="00EB2DF6">
      <w:pPr>
        <w:spacing w:line="360" w:lineRule="auto"/>
        <w:jc w:val="both"/>
        <w:rPr>
          <w:rFonts w:ascii="Times New Roman" w:hAnsi="Times New Roman"/>
        </w:rPr>
      </w:pPr>
      <w:r>
        <w:rPr>
          <w:rFonts w:ascii="Times New Roman" w:hAnsi="Times New Roman"/>
          <w:noProof/>
          <w:lang w:eastAsia="en-GB" w:bidi="ar-SA"/>
        </w:rPr>
        <w:lastRenderedPageBreak/>
        <w:drawing>
          <wp:anchor distT="0" distB="0" distL="0" distR="0" simplePos="0" relativeHeight="2" behindDoc="0" locked="0" layoutInCell="1" allowOverlap="1">
            <wp:simplePos x="0" y="0"/>
            <wp:positionH relativeFrom="column">
              <wp:posOffset>337820</wp:posOffset>
            </wp:positionH>
            <wp:positionV relativeFrom="paragraph">
              <wp:posOffset>55880</wp:posOffset>
            </wp:positionV>
            <wp:extent cx="5657215" cy="53905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5657215" cy="5390515"/>
                    </a:xfrm>
                    <a:prstGeom prst="rect">
                      <a:avLst/>
                    </a:prstGeom>
                  </pic:spPr>
                </pic:pic>
              </a:graphicData>
            </a:graphic>
          </wp:anchor>
        </w:drawing>
      </w:r>
    </w:p>
    <w:p w:rsidR="00887698" w:rsidRDefault="00887698">
      <w:pPr>
        <w:spacing w:line="360" w:lineRule="auto"/>
        <w:jc w:val="both"/>
        <w:rPr>
          <w:rFonts w:ascii="Times New Roman" w:hAnsi="Times New Roman"/>
        </w:rPr>
      </w:pPr>
    </w:p>
    <w:p w:rsidR="00887698" w:rsidRDefault="00EB2DF6">
      <w:pPr>
        <w:pStyle w:val="Textkrper"/>
        <w:spacing w:line="360" w:lineRule="auto"/>
        <w:jc w:val="both"/>
        <w:rPr>
          <w:rFonts w:hint="eastAsia"/>
        </w:rPr>
      </w:pPr>
      <w:r>
        <w:rPr>
          <w:rFonts w:ascii="Times New Roman" w:hAnsi="Times New Roman"/>
          <w:b/>
          <w:bCs/>
          <w:color w:val="000000"/>
        </w:rPr>
        <w:lastRenderedPageBreak/>
        <w:t>Figure 1 – Parasite life cycle progression and pathogenicity assessed as host weight loss during the infection</w:t>
      </w:r>
      <w:r w:rsidR="00070EC1">
        <w:rPr>
          <w:rFonts w:ascii="Times New Roman" w:hAnsi="Times New Roman"/>
          <w:b/>
          <w:bCs/>
          <w:color w:val="000000"/>
        </w:rPr>
        <w:t xml:space="preserve"> </w:t>
      </w:r>
      <w:r>
        <w:rPr>
          <w:rFonts w:ascii="Times New Roman" w:hAnsi="Times New Roman"/>
          <w:b/>
          <w:bCs/>
          <w:color w:val="000000"/>
        </w:rPr>
        <w:t>-</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w:t>
      </w:r>
      <w:ins w:id="86" w:author="Weyrich, Alexandra" w:date="2019-03-26T17:27:00Z">
        <w:r w:rsidR="002B6EB6">
          <w:rPr>
            <w:rFonts w:ascii="Times New Roman" w:hAnsi="Times New Roman"/>
            <w:color w:val="000000"/>
          </w:rPr>
          <w:t>Host b</w:t>
        </w:r>
      </w:ins>
      <w:del w:id="87" w:author="Weyrich, Alexandra" w:date="2019-03-26T17:27:00Z">
        <w:r w:rsidDel="002B6EB6">
          <w:rPr>
            <w:rFonts w:ascii="Times New Roman" w:hAnsi="Times New Roman"/>
            <w:color w:val="000000"/>
          </w:rPr>
          <w:delText>B</w:delText>
        </w:r>
      </w:del>
      <w:r>
        <w:rPr>
          <w:rFonts w:ascii="Times New Roman" w:hAnsi="Times New Roman"/>
          <w:color w:val="000000"/>
        </w:rPr>
        <w:t xml:space="preserve">ody weight loss of the same three groups of mice is depicted as percentage of </w:t>
      </w:r>
      <w:r>
        <w:rPr>
          <w:rFonts w:ascii="Times New Roman" w:hAnsi="Times New Roman"/>
          <w:noProof/>
          <w:color w:val="000000"/>
          <w:highlight w:val="white"/>
          <w:lang w:eastAsia="en-GB" w:bidi="ar-SA"/>
        </w:rPr>
        <w:drawing>
          <wp:anchor distT="0" distB="0" distL="0" distR="0" simplePos="0" relativeHeight="3" behindDoc="0" locked="0" layoutInCell="1" allowOverlap="1" wp14:anchorId="1748C574" wp14:editId="5DCB9FB9">
            <wp:simplePos x="0" y="0"/>
            <wp:positionH relativeFrom="column">
              <wp:posOffset>296545</wp:posOffset>
            </wp:positionH>
            <wp:positionV relativeFrom="paragraph">
              <wp:posOffset>5165090</wp:posOffset>
            </wp:positionV>
            <wp:extent cx="5485765" cy="5485765"/>
            <wp:effectExtent l="0" t="0" r="0" b="0"/>
            <wp:wrapTopAndBottom/>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4"/>
                    <a:stretch>
                      <a:fillRect/>
                    </a:stretch>
                  </pic:blipFill>
                  <pic:spPr bwMode="auto">
                    <a:xfrm>
                      <a:off x="0" y="0"/>
                      <a:ext cx="5485765" cy="5485765"/>
                    </a:xfrm>
                    <a:prstGeom prst="rect">
                      <a:avLst/>
                    </a:prstGeom>
                  </pic:spPr>
                </pic:pic>
              </a:graphicData>
            </a:graphic>
          </wp:anchor>
        </w:drawing>
      </w:r>
      <w:r>
        <w:rPr>
          <w:rFonts w:ascii="Times New Roman" w:hAnsi="Times New Roman"/>
          <w:color w:val="000000"/>
          <w:highlight w:val="white"/>
        </w:rPr>
        <w:t xml:space="preserve">body weight retained compared to 1 dpi. The number of mice </w:t>
      </w:r>
      <w:commentRangeStart w:id="88"/>
      <w:r>
        <w:rPr>
          <w:rFonts w:ascii="Times New Roman" w:hAnsi="Times New Roman"/>
          <w:color w:val="000000"/>
          <w:highlight w:val="white"/>
        </w:rPr>
        <w:t xml:space="preserve">(n) </w:t>
      </w:r>
      <w:commentRangeEnd w:id="88"/>
      <w:r w:rsidR="002B6EB6">
        <w:rPr>
          <w:rStyle w:val="Kommentarzeichen"/>
          <w:rFonts w:cs="Mangal"/>
        </w:rPr>
        <w:commentReference w:id="88"/>
      </w:r>
      <w:r>
        <w:rPr>
          <w:rFonts w:ascii="Times New Roman" w:hAnsi="Times New Roman"/>
          <w:color w:val="000000"/>
          <w:highlight w:val="white"/>
        </w:rPr>
        <w:t>is given at the bottom of the plot</w:t>
      </w:r>
      <w:ins w:id="89" w:author="Weyrich, Alexandra" w:date="2019-03-26T17:28:00Z">
        <w:r w:rsidR="002B6EB6">
          <w:rPr>
            <w:rFonts w:ascii="Times New Roman" w:hAnsi="Times New Roman"/>
            <w:color w:val="000000"/>
            <w:highlight w:val="white"/>
          </w:rPr>
          <w:t xml:space="preserve">. The number </w:t>
        </w:r>
      </w:ins>
      <w:ins w:id="90" w:author="Weyrich, Alexandra" w:date="2019-03-26T17:29:00Z">
        <w:r w:rsidR="002B6EB6">
          <w:rPr>
            <w:rFonts w:ascii="Times New Roman" w:hAnsi="Times New Roman"/>
            <w:color w:val="000000"/>
            <w:highlight w:val="white"/>
          </w:rPr>
          <w:t xml:space="preserve">is </w:t>
        </w:r>
      </w:ins>
      <w:ins w:id="91" w:author="Weyrich, Alexandra" w:date="2019-03-26T17:28:00Z">
        <w:r w:rsidR="002B6EB6">
          <w:rPr>
            <w:rFonts w:ascii="Times New Roman" w:hAnsi="Times New Roman"/>
            <w:color w:val="000000"/>
            <w:highlight w:val="white"/>
          </w:rPr>
          <w:t xml:space="preserve">gradually </w:t>
        </w:r>
      </w:ins>
      <w:del w:id="92" w:author="Weyrich, Alexandra" w:date="2019-03-26T17:29:00Z">
        <w:r w:rsidDel="002B6EB6">
          <w:rPr>
            <w:rFonts w:ascii="Times New Roman" w:hAnsi="Times New Roman"/>
            <w:color w:val="000000"/>
            <w:highlight w:val="white"/>
          </w:rPr>
          <w:delText>, it is</w:delText>
        </w:r>
      </w:del>
      <w:r>
        <w:rPr>
          <w:rFonts w:ascii="Times New Roman" w:hAnsi="Times New Roman"/>
          <w:color w:val="000000"/>
          <w:highlight w:val="white"/>
        </w:rPr>
        <w:t xml:space="preserve"> reduced </w:t>
      </w:r>
      <w:ins w:id="93" w:author="Weyrich, Alexandra" w:date="2019-03-26T17:29:00Z">
        <w:r w:rsidR="002B6EB6">
          <w:rPr>
            <w:rFonts w:ascii="Times New Roman" w:hAnsi="Times New Roman"/>
            <w:color w:val="000000"/>
            <w:highlight w:val="white"/>
          </w:rPr>
          <w:t xml:space="preserve">towards the </w:t>
        </w:r>
      </w:ins>
      <w:del w:id="94" w:author="Weyrich, Alexandra" w:date="2019-03-26T17:29:00Z">
        <w:r w:rsidDel="002B6EB6">
          <w:rPr>
            <w:rFonts w:ascii="Times New Roman" w:hAnsi="Times New Roman"/>
            <w:color w:val="000000"/>
            <w:highlight w:val="white"/>
          </w:rPr>
          <w:delText>at the</w:delText>
        </w:r>
      </w:del>
      <w:r>
        <w:rPr>
          <w:rFonts w:ascii="Times New Roman" w:hAnsi="Times New Roman"/>
          <w:color w:val="000000"/>
          <w:highlight w:val="white"/>
        </w:rPr>
        <w:t xml:space="preserve"> end of the experiment, because mice were sacrificed for collection of tissue samples. Lines indicate the mean for each </w:t>
      </w:r>
      <w:proofErr w:type="gramStart"/>
      <w:r>
        <w:rPr>
          <w:rFonts w:ascii="Times New Roman" w:hAnsi="Times New Roman"/>
          <w:color w:val="000000"/>
          <w:highlight w:val="white"/>
        </w:rPr>
        <w:t>group,</w:t>
      </w:r>
      <w:proofErr w:type="gramEnd"/>
      <w:r>
        <w:rPr>
          <w:rFonts w:ascii="Times New Roman" w:hAnsi="Times New Roman"/>
          <w:color w:val="000000"/>
          <w:highlight w:val="white"/>
        </w:rPr>
        <w:t xml:space="preserve"> error bars give the standard deviation. </w:t>
      </w: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887698">
      <w:pPr>
        <w:spacing w:line="360" w:lineRule="auto"/>
        <w:jc w:val="both"/>
        <w:rPr>
          <w:rStyle w:val="Hervorhebung"/>
          <w:rFonts w:ascii="Times New Roman" w:hAnsi="Times New Roman"/>
          <w:b/>
          <w:bCs/>
          <w:i w:val="0"/>
          <w:iCs w:val="0"/>
          <w:color w:val="000000"/>
          <w:highlight w:val="white"/>
        </w:rPr>
      </w:pPr>
    </w:p>
    <w:p w:rsidR="00887698" w:rsidRDefault="00EB2DF6">
      <w:pPr>
        <w:spacing w:line="360" w:lineRule="auto"/>
        <w:jc w:val="both"/>
        <w:rPr>
          <w:rFonts w:hint="eastAsia"/>
        </w:rPr>
      </w:pPr>
      <w:r>
        <w:rPr>
          <w:rStyle w:val="Hervorhebung"/>
          <w:rFonts w:ascii="Times New Roman" w:hAnsi="Times New Roman"/>
          <w:b/>
          <w:bCs/>
          <w:i w:val="0"/>
          <w:iCs w:val="0"/>
          <w:color w:val="000000"/>
          <w:highlight w:val="white"/>
        </w:rPr>
        <w:lastRenderedPageBreak/>
        <w:t>Figure 2</w:t>
      </w:r>
      <w:r>
        <w:rPr>
          <w:rStyle w:val="Hervorhebung"/>
          <w:rFonts w:ascii="Times New Roman" w:hAnsi="Times New Roman"/>
          <w:i w:val="0"/>
          <w:iCs w:val="0"/>
          <w:color w:val="000000"/>
          <w:highlight w:val="white"/>
        </w:rPr>
        <w:t xml:space="preserve"> </w:t>
      </w:r>
      <w:r>
        <w:rPr>
          <w:rStyle w:val="Hervorhebung"/>
          <w:rFonts w:ascii="Times New Roman" w:hAnsi="Times New Roman"/>
          <w:b/>
          <w:bCs/>
          <w:i w:val="0"/>
          <w:iCs w:val="0"/>
          <w:color w:val="000000"/>
          <w:highlight w:val="white"/>
        </w:rPr>
        <w:t xml:space="preserve">– Relative timing of host weight loss and parasite reproduction differ between the species </w:t>
      </w:r>
      <w:r>
        <w:rPr>
          <w:rStyle w:val="Hervorhebung"/>
          <w:rFonts w:ascii="Times New Roman" w:hAnsi="Times New Roman"/>
          <w:b/>
          <w:bCs/>
          <w:color w:val="000000"/>
          <w:highlight w:val="white"/>
        </w:rPr>
        <w:t>E. falciformis</w:t>
      </w:r>
      <w:r>
        <w:rPr>
          <w:rStyle w:val="Hervorhebung"/>
          <w:rFonts w:ascii="Times New Roman" w:hAnsi="Times New Roman"/>
          <w:b/>
          <w:bCs/>
          <w:i w:val="0"/>
          <w:iCs w:val="0"/>
          <w:color w:val="000000"/>
          <w:highlight w:val="white"/>
        </w:rPr>
        <w:t xml:space="preserve"> and </w:t>
      </w:r>
      <w:r>
        <w:rPr>
          <w:rStyle w:val="Hervorhebung"/>
          <w:rFonts w:ascii="Times New Roman" w:hAnsi="Times New Roman"/>
          <w:b/>
          <w:bCs/>
          <w:color w:val="000000"/>
          <w:highlight w:val="white"/>
        </w:rPr>
        <w:t>E. ferrisi</w:t>
      </w:r>
      <w:r>
        <w:rPr>
          <w:rStyle w:val="Hervorhebung"/>
          <w:rFonts w:ascii="Times New Roman" w:hAnsi="Times New Roman"/>
          <w:b/>
          <w:bCs/>
          <w:i w:val="0"/>
          <w:iCs w:val="0"/>
          <w:color w:val="000000"/>
          <w:highlight w:val="white"/>
        </w:rPr>
        <w:t xml:space="preserve"> for individual hosts </w:t>
      </w:r>
      <w:r>
        <w:rPr>
          <w:rStyle w:val="Hervorhebung"/>
          <w:rFonts w:ascii="Times New Roman" w:hAnsi="Times New Roman"/>
          <w:i w:val="0"/>
          <w:iCs w:val="0"/>
          <w:color w:val="000000"/>
          <w:highlight w:val="white"/>
        </w:rPr>
        <w:t xml:space="preserve">- </w:t>
      </w:r>
      <w:del w:id="95" w:author="Weyrich, Alexandra" w:date="2019-03-26T17:34:00Z">
        <w:r w:rsidDel="00070EC1">
          <w:rPr>
            <w:rStyle w:val="Hervorhebung"/>
            <w:rFonts w:ascii="Times New Roman" w:hAnsi="Times New Roman"/>
            <w:i w:val="0"/>
            <w:iCs w:val="0"/>
            <w:color w:val="000000"/>
            <w:highlight w:val="white"/>
          </w:rPr>
          <w:delText xml:space="preserve"> </w:delText>
        </w:r>
      </w:del>
      <w:commentRangeStart w:id="96"/>
      <w:r>
        <w:rPr>
          <w:rStyle w:val="Hervorhebung"/>
          <w:rFonts w:ascii="Times New Roman" w:hAnsi="Times New Roman"/>
          <w:i w:val="0"/>
          <w:iCs w:val="0"/>
          <w:color w:val="000000"/>
          <w:highlight w:val="white"/>
        </w:rPr>
        <w:t xml:space="preserve">The peak of the host’s weight loss precedes the peak of oocyst shedding in infections with </w:t>
      </w:r>
      <w:r>
        <w:rPr>
          <w:rStyle w:val="Hervorhebung"/>
          <w:rFonts w:ascii="Times New Roman" w:hAnsi="Times New Roman"/>
          <w:color w:val="000000"/>
          <w:highlight w:val="white"/>
        </w:rPr>
        <w:t>E. ferrisi</w:t>
      </w:r>
      <w:r>
        <w:rPr>
          <w:rStyle w:val="Hervorhebung"/>
          <w:rFonts w:ascii="Times New Roman" w:hAnsi="Times New Roman"/>
          <w:i w:val="0"/>
          <w:iCs w:val="0"/>
          <w:color w:val="000000"/>
          <w:highlight w:val="white"/>
        </w:rPr>
        <w:t xml:space="preserve">, while in infections with </w:t>
      </w:r>
      <w:r>
        <w:rPr>
          <w:rStyle w:val="Hervorhebung"/>
          <w:rFonts w:ascii="Times New Roman" w:hAnsi="Times New Roman"/>
          <w:color w:val="000000"/>
          <w:highlight w:val="white"/>
        </w:rPr>
        <w:t xml:space="preserve">E. falciformis </w:t>
      </w:r>
      <w:r>
        <w:rPr>
          <w:rStyle w:val="Hervorhebung"/>
          <w:rFonts w:ascii="Times New Roman" w:hAnsi="Times New Roman"/>
          <w:i w:val="0"/>
          <w:color w:val="000000"/>
          <w:highlight w:val="white"/>
        </w:rPr>
        <w:t xml:space="preserve">the </w:t>
      </w:r>
      <w:r>
        <w:rPr>
          <w:rStyle w:val="Hervorhebung"/>
          <w:rFonts w:ascii="Times New Roman" w:hAnsi="Times New Roman"/>
          <w:i w:val="0"/>
          <w:iCs w:val="0"/>
          <w:color w:val="000000"/>
          <w:highlight w:val="white"/>
        </w:rPr>
        <w:t xml:space="preserve">hosts lost most weight either on the day or after the day parasites most oocysts were shed. </w:t>
      </w:r>
      <w:commentRangeEnd w:id="96"/>
      <w:r w:rsidR="00070EC1">
        <w:rPr>
          <w:rStyle w:val="Kommentarzeichen"/>
          <w:rFonts w:cs="Mangal"/>
        </w:rPr>
        <w:commentReference w:id="96"/>
      </w:r>
      <w:r>
        <w:rPr>
          <w:rStyle w:val="Hervorhebung"/>
          <w:rFonts w:ascii="Times New Roman" w:hAnsi="Times New Roman"/>
          <w:i w:val="0"/>
          <w:iCs w:val="0"/>
          <w:color w:val="000000"/>
          <w:highlight w:val="white"/>
        </w:rPr>
        <w:t xml:space="preserve">Points depict the peak day of both oocyst shedding and weight loss respectively and red lines connect both </w:t>
      </w:r>
      <w:proofErr w:type="gramStart"/>
      <w:r>
        <w:rPr>
          <w:rStyle w:val="Hervorhebung"/>
          <w:rFonts w:ascii="Times New Roman" w:hAnsi="Times New Roman"/>
          <w:i w:val="0"/>
          <w:iCs w:val="0"/>
          <w:color w:val="000000"/>
          <w:highlight w:val="white"/>
        </w:rPr>
        <w:t>measurement</w:t>
      </w:r>
      <w:proofErr w:type="gramEnd"/>
      <w:r>
        <w:rPr>
          <w:rStyle w:val="Hervorhebung"/>
          <w:rFonts w:ascii="Times New Roman" w:hAnsi="Times New Roman"/>
          <w:i w:val="0"/>
          <w:iCs w:val="0"/>
          <w:color w:val="000000"/>
          <w:highlight w:val="white"/>
        </w:rPr>
        <w:t xml:space="preserve"> from the same mouse. All mice sacrificed at 9dpi or later are assessed. For underlying experimental procedures see Figure 1 and the Methods section. </w:t>
      </w:r>
      <w:ins w:id="97" w:author="Weyrich, Alexandra" w:date="2019-03-26T17:47:00Z">
        <w:r w:rsidR="002503C7">
          <w:rPr>
            <w:rStyle w:val="Hervorhebung"/>
            <w:rFonts w:ascii="Times New Roman" w:hAnsi="Times New Roman"/>
            <w:i w:val="0"/>
            <w:iCs w:val="0"/>
            <w:color w:val="000000"/>
            <w:highlight w:val="white"/>
          </w:rPr>
          <w:t>In case of</w:t>
        </w:r>
      </w:ins>
      <w:del w:id="98" w:author="Weyrich, Alexandra" w:date="2019-03-26T17:47:00Z">
        <w:r w:rsidDel="002503C7">
          <w:rPr>
            <w:rStyle w:val="Hervorhebung"/>
            <w:rFonts w:ascii="Times New Roman" w:hAnsi="Times New Roman"/>
            <w:i w:val="0"/>
            <w:iCs w:val="0"/>
            <w:color w:val="000000"/>
            <w:highlight w:val="white"/>
          </w:rPr>
          <w:delText>For</w:delText>
        </w:r>
      </w:del>
      <w:r>
        <w:rPr>
          <w:rStyle w:val="Hervorhebung"/>
          <w:rFonts w:ascii="Times New Roman" w:hAnsi="Times New Roman"/>
          <w:i w:val="0"/>
          <w:iCs w:val="0"/>
          <w:color w:val="000000"/>
          <w:highlight w:val="white"/>
        </w:rPr>
        <w:t xml:space="preserve"> </w:t>
      </w:r>
      <w:r>
        <w:rPr>
          <w:rStyle w:val="Hervorhebung"/>
          <w:rFonts w:ascii="Times New Roman" w:hAnsi="Times New Roman"/>
          <w:color w:val="000000"/>
          <w:highlight w:val="white"/>
        </w:rPr>
        <w:t>E. falciformis</w:t>
      </w:r>
      <w:r>
        <w:rPr>
          <w:rStyle w:val="Hervorhebung"/>
          <w:rFonts w:ascii="Times New Roman" w:hAnsi="Times New Roman"/>
          <w:i w:val="0"/>
          <w:iCs w:val="0"/>
          <w:color w:val="000000"/>
          <w:highlight w:val="white"/>
        </w:rPr>
        <w:t xml:space="preserve"> infections the day of maximal </w:t>
      </w:r>
      <w:del w:id="99" w:author="Weyrich, Alexandra" w:date="2019-03-26T17:45:00Z">
        <w:r w:rsidDel="002503C7">
          <w:rPr>
            <w:rStyle w:val="Hervorhebung"/>
            <w:rFonts w:ascii="Times New Roman" w:hAnsi="Times New Roman"/>
            <w:i w:val="0"/>
            <w:iCs w:val="0"/>
            <w:color w:val="000000"/>
            <w:highlight w:val="white"/>
          </w:rPr>
          <w:delText>wight</w:delText>
        </w:r>
      </w:del>
      <w:ins w:id="100" w:author="Weyrich, Alexandra" w:date="2019-03-26T17:45:00Z">
        <w:r w:rsidR="002503C7">
          <w:rPr>
            <w:rStyle w:val="Hervorhebung"/>
            <w:rFonts w:ascii="Times New Roman" w:hAnsi="Times New Roman"/>
            <w:i w:val="0"/>
            <w:iCs w:val="0"/>
            <w:color w:val="000000"/>
            <w:highlight w:val="white"/>
          </w:rPr>
          <w:t>weight</w:t>
        </w:r>
      </w:ins>
      <w:r>
        <w:rPr>
          <w:rStyle w:val="Hervorhebung"/>
          <w:rFonts w:ascii="Times New Roman" w:hAnsi="Times New Roman"/>
          <w:i w:val="0"/>
          <w:iCs w:val="0"/>
          <w:color w:val="000000"/>
          <w:highlight w:val="white"/>
        </w:rPr>
        <w:t xml:space="preserve"> loss could have been potentially even later if some mice (n</w:t>
      </w:r>
      <w:ins w:id="101"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w:t>
      </w:r>
      <w:ins w:id="102"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3 for each isolate) were not sacrificed at 9</w:t>
      </w:r>
      <w:ins w:id="103" w:author="Weyrich, Alexandra" w:date="2019-03-26T17:46:00Z">
        <w:r w:rsidR="002503C7">
          <w:rPr>
            <w:rStyle w:val="Hervorhebung"/>
            <w:rFonts w:ascii="Times New Roman" w:hAnsi="Times New Roman"/>
            <w:i w:val="0"/>
            <w:iCs w:val="0"/>
            <w:color w:val="000000"/>
            <w:highlight w:val="white"/>
          </w:rPr>
          <w:t xml:space="preserve"> </w:t>
        </w:r>
      </w:ins>
      <w:r>
        <w:rPr>
          <w:rStyle w:val="Hervorhebung"/>
          <w:rFonts w:ascii="Times New Roman" w:hAnsi="Times New Roman"/>
          <w:i w:val="0"/>
          <w:iCs w:val="0"/>
          <w:color w:val="000000"/>
          <w:highlight w:val="white"/>
        </w:rPr>
        <w:t xml:space="preserve">dpi. </w:t>
      </w:r>
    </w:p>
    <w:p w:rsidR="00887698" w:rsidRDefault="00887698">
      <w:pPr>
        <w:spacing w:line="360" w:lineRule="auto"/>
        <w:jc w:val="both"/>
        <w:rPr>
          <w:rFonts w:hint="eastAsia"/>
        </w:rPr>
      </w:pPr>
    </w:p>
    <w:p w:rsidR="00887698" w:rsidRDefault="00EB2DF6">
      <w:pPr>
        <w:pStyle w:val="Textkrper"/>
        <w:spacing w:line="360" w:lineRule="auto"/>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rsidR="00887698" w:rsidRDefault="00EB2DF6">
      <w:pPr>
        <w:pStyle w:val="Textkrper"/>
        <w:shd w:val="clear" w:color="auto" w:fill="FFFFFF"/>
        <w:spacing w:line="360" w:lineRule="auto"/>
        <w:jc w:val="both"/>
        <w:rPr>
          <w:rFonts w:hint="eastAsia"/>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 xml:space="preserve">we analysed the ratio of parasite DNA to host DNA. We report this ratio on a native (log2) scale of measurement and further refer to it as parasite-host </w:t>
      </w:r>
      <w:r>
        <w:rPr>
          <w:rFonts w:ascii="Times New Roman" w:hAnsi="Times New Roman"/>
          <w:color w:val="000000"/>
          <w:highlight w:val="white"/>
        </w:rPr>
        <w:t>∆Ct (Figure 3</w:t>
      </w:r>
      <w:del w:id="104" w:author="Weyrich, Alexandra" w:date="2019-03-26T17:52:00Z">
        <w:r w:rsidDel="00A355CC">
          <w:rPr>
            <w:rFonts w:ascii="Times New Roman" w:hAnsi="Times New Roman"/>
            <w:color w:val="000000"/>
            <w:highlight w:val="white"/>
          </w:rPr>
          <w:delText>a</w:delText>
        </w:r>
      </w:del>
      <w:r>
        <w:rPr>
          <w:rFonts w:ascii="Times New Roman" w:hAnsi="Times New Roman"/>
          <w:color w:val="000000"/>
          <w:highlight w:val="white"/>
        </w:rPr>
        <w:t xml:space="preserve">). </w:t>
      </w:r>
      <w:r>
        <w:rPr>
          <w:rFonts w:ascii="Times New Roman" w:hAnsi="Times New Roman"/>
          <w:highlight w:val="white"/>
        </w:rPr>
        <w:t>The analysis of i</w:t>
      </w:r>
      <w:r>
        <w:rPr>
          <w:rFonts w:ascii="Times New Roman" w:hAnsi="Times New Roman"/>
        </w:rPr>
        <w:t>nfected (</w:t>
      </w:r>
      <w:bookmarkStart w:id="105"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n = 14</w:t>
      </w:r>
      <w:ins w:id="106" w:author="Weyrich, Alexandra" w:date="2019-03-26T17:52:00Z">
        <w:r w:rsidR="00A355CC">
          <w:rPr>
            <w:rFonts w:ascii="Times New Roman" w:hAnsi="Times New Roman"/>
          </w:rPr>
          <w:t>;</w:t>
        </w:r>
      </w:ins>
      <w:del w:id="107" w:author="Weyrich, Alexandra" w:date="2019-03-26T17:52:00Z">
        <w:r w:rsidDel="00A355CC">
          <w:rPr>
            <w:rFonts w:ascii="Times New Roman" w:hAnsi="Times New Roman"/>
          </w:rPr>
          <w:delText>,</w:delText>
        </w:r>
      </w:del>
      <w:r>
        <w:rPr>
          <w:rFonts w:ascii="Times New Roman" w:hAnsi="Times New Roman"/>
        </w:rPr>
        <w:t xml:space="preserve"> </w:t>
      </w:r>
      <w:r>
        <w:rPr>
          <w:rFonts w:ascii="Times New Roman" w:hAnsi="Times New Roman"/>
          <w:i/>
          <w:iCs/>
        </w:rPr>
        <w:t>E. falciformis</w:t>
      </w:r>
      <w:r>
        <w:rPr>
          <w:rFonts w:ascii="Times New Roman" w:hAnsi="Times New Roman"/>
        </w:rPr>
        <w:t xml:space="preserve"> BayerHaberkorn1970 n = 14</w:t>
      </w:r>
      <w:bookmarkEnd w:id="105"/>
      <w:r>
        <w:rPr>
          <w:rFonts w:ascii="Times New Roman" w:hAnsi="Times New Roman"/>
        </w:rPr>
        <w:t xml:space="preserve">) and control samples (n = 13) allows us to estimate a limit of detection (LOD; mean + 2 standard deviations of the negative controls) for the assay at a parasite-host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parasite-host ∆Ct of -4.84. </w:t>
      </w:r>
      <w:r>
        <w:rPr>
          <w:rFonts w:ascii="Times New Roman" w:hAnsi="Times New Roman"/>
          <w:color w:val="000000"/>
        </w:rPr>
        <w:t xml:space="preserve">Maximum values for parasite-host ∆Ct (observed in the EfalL isolate) were 7.74 indicating a ratio of 214 parasite COI mDNA copies for each copy of the mouse genome in crude tissue at this point. </w:t>
      </w:r>
    </w:p>
    <w:p w:rsidR="00887698" w:rsidRDefault="00EB2DF6">
      <w:pPr>
        <w:pStyle w:val="Textkrper"/>
        <w:shd w:val="clear" w:color="auto" w:fill="FFFFFF"/>
        <w:spacing w:line="360" w:lineRule="auto"/>
        <w:jc w:val="both"/>
        <w:rPr>
          <w:rFonts w:hint="eastAsia"/>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parasite-host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parasite-host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outlier-sample, for which a value of 3.86 was measured).</w:t>
      </w:r>
    </w:p>
    <w:p w:rsidR="00887698" w:rsidRDefault="00887698">
      <w:pPr>
        <w:shd w:val="clear" w:color="auto" w:fill="FFFFFF"/>
        <w:spacing w:line="360" w:lineRule="auto"/>
        <w:jc w:val="both"/>
        <w:rPr>
          <w:rFonts w:hint="eastAsia"/>
        </w:rPr>
      </w:pPr>
    </w:p>
    <w:p w:rsidR="00887698" w:rsidRDefault="00EB2DF6">
      <w:pPr>
        <w:shd w:val="clear" w:color="auto" w:fill="FFFFFF"/>
        <w:spacing w:line="360" w:lineRule="auto"/>
        <w:jc w:val="both"/>
        <w:rPr>
          <w:rFonts w:hint="eastAsia"/>
        </w:rPr>
      </w:pPr>
      <w:r>
        <w:rPr>
          <w:noProof/>
          <w:lang w:eastAsia="en-GB" w:bidi="ar-SA"/>
        </w:rPr>
        <w:lastRenderedPageBreak/>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876800" cy="390144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5"/>
                    <a:stretch>
                      <a:fillRect/>
                    </a:stretch>
                  </pic:blipFill>
                  <pic:spPr bwMode="auto">
                    <a:xfrm>
                      <a:off x="0" y="0"/>
                      <a:ext cx="4876800" cy="3901440"/>
                    </a:xfrm>
                    <a:prstGeom prst="rect">
                      <a:avLst/>
                    </a:prstGeom>
                  </pic:spPr>
                </pic:pic>
              </a:graphicData>
            </a:graphic>
          </wp:anchor>
        </w:drawing>
      </w:r>
    </w:p>
    <w:p w:rsidR="00887698" w:rsidRDefault="00EB2DF6">
      <w:pPr>
        <w:pStyle w:val="Textkrper"/>
        <w:spacing w:line="360" w:lineRule="auto"/>
        <w:jc w:val="both"/>
        <w:rPr>
          <w:rFonts w:hint="eastAsia"/>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(parasite-host ∆Ct) estimates the intensity of parasite stages in cecum tissue.</w:t>
      </w:r>
      <w:r>
        <w:rPr>
          <w:rFonts w:ascii="Times New Roman" w:hAnsi="Times New Roman"/>
          <w:color w:val="000000"/>
        </w:rPr>
        <w:t xml:space="preserve"> </w:t>
      </w:r>
      <w:r>
        <w:rPr>
          <w:rFonts w:ascii="Times New Roman" w:hAnsi="Times New Roman"/>
          <w:color w:val="000000"/>
          <w:highlight w:val="white"/>
        </w:rPr>
        <w:t>The parasite-host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Lines are drawn using local p</w:t>
      </w:r>
      <w:r>
        <w:rPr>
          <w:rFonts w:ascii="Times New Roman" w:hAnsi="Times New Roman"/>
          <w:color w:val="000000"/>
        </w:rPr>
        <w:t xml:space="preserve">olynomial regression fitting </w:t>
      </w:r>
      <w:proofErr w:type="gramStart"/>
      <w:r>
        <w:rPr>
          <w:rFonts w:ascii="Times New Roman" w:hAnsi="Times New Roman"/>
          <w:color w:val="000000"/>
        </w:rPr>
        <w:t>(a “loess</w:t>
      </w:r>
      <w:proofErr w:type="gramEnd"/>
      <w:r>
        <w:rPr>
          <w:rFonts w:ascii="Times New Roman" w:hAnsi="Times New Roman"/>
          <w:color w:val="000000"/>
        </w:rPr>
        <w:t xml:space="preserve"> smoother”). </w:t>
      </w:r>
    </w:p>
    <w:p w:rsidR="00887698" w:rsidRDefault="00887698">
      <w:pPr>
        <w:pStyle w:val="Textkrper"/>
        <w:spacing w:line="360" w:lineRule="auto"/>
        <w:jc w:val="both"/>
        <w:rPr>
          <w:rFonts w:ascii="Times New Roman" w:hAnsi="Times New Roman"/>
          <w:color w:val="000000"/>
        </w:rPr>
      </w:pPr>
    </w:p>
    <w:p w:rsidR="00887698" w:rsidRDefault="00EB2DF6">
      <w:pPr>
        <w:pStyle w:val="Textkrper"/>
        <w:shd w:val="clear" w:color="auto" w:fill="FFFFFF"/>
        <w:spacing w:line="360" w:lineRule="auto"/>
        <w:jc w:val="both"/>
        <w:rPr>
          <w:rFonts w:hint="eastAsia"/>
          <w:sz w:val="26"/>
          <w:szCs w:val="26"/>
        </w:rPr>
      </w:pPr>
      <w:r>
        <w:rPr>
          <w:rFonts w:ascii="Times New Roman" w:hAnsi="Times New Roman"/>
          <w:b/>
          <w:bCs/>
          <w:sz w:val="26"/>
          <w:szCs w:val="26"/>
        </w:rPr>
        <w:t xml:space="preserve">Differences in immune gene expression between the laboratory and wild-derived isolates </w:t>
      </w:r>
    </w:p>
    <w:p w:rsidR="00887698" w:rsidRDefault="00EB2DF6">
      <w:pPr>
        <w:pStyle w:val="Textkrper-Zeileneinzug"/>
        <w:spacing w:line="360" w:lineRule="auto"/>
        <w:jc w:val="both"/>
        <w:rPr>
          <w:rFonts w:hint="eastAsia"/>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t>ch</w:t>
      </w:r>
      <w:r>
        <w:rPr>
          <w:rFonts w:ascii="Times New Roman" w:hAnsi="Times New Roman"/>
          <w:color w:val="000000"/>
        </w:rPr>
        <w:t>emokine 9 (</w:t>
      </w:r>
      <w:commentRangeStart w:id="108"/>
      <w:r>
        <w:rPr>
          <w:rFonts w:ascii="Times New Roman" w:hAnsi="Times New Roman"/>
          <w:color w:val="000000"/>
        </w:rPr>
        <w:t>CxCl9</w:t>
      </w:r>
      <w:commentRangeEnd w:id="108"/>
      <w:r w:rsidR="00415032">
        <w:rPr>
          <w:rStyle w:val="Kommentarzeichen"/>
          <w:rFonts w:cs="Mangal"/>
        </w:rPr>
        <w:commentReference w:id="108"/>
      </w:r>
      <w:r>
        <w:rPr>
          <w:rFonts w:ascii="Times New Roman" w:hAnsi="Times New Roman"/>
          <w:color w:val="000000"/>
        </w:rPr>
        <w:t xml:space="preserve">), interleukins 10 and 12 (Il10 and Il12), tumour growth factor beta (Tgfβ), and signal transducer and activator of transcription 6 (Stat6). We did not detect significant expression </w:t>
      </w:r>
      <w:r>
        <w:rPr>
          <w:rFonts w:ascii="Times New Roman" w:hAnsi="Times New Roman"/>
          <w:color w:val="000000"/>
        </w:rPr>
        <w:lastRenderedPageBreak/>
        <w:t xml:space="preserve">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(Il6) and interferon gamma (Ifnγ). </w:t>
      </w:r>
    </w:p>
    <w:p w:rsidR="00887698" w:rsidRDefault="00D462AD">
      <w:pPr>
        <w:pStyle w:val="Textkrper-Zeileneinzug"/>
        <w:spacing w:line="360" w:lineRule="auto"/>
        <w:jc w:val="both"/>
        <w:rPr>
          <w:rFonts w:hint="eastAsia"/>
        </w:rPr>
      </w:pPr>
      <w:ins w:id="110" w:author="Weyrich, Alexandra" w:date="2019-03-26T18:15:00Z">
        <w:r>
          <w:rPr>
            <w:rFonts w:ascii="Times New Roman" w:hAnsi="Times New Roman"/>
            <w:color w:val="000000"/>
            <w:highlight w:val="white"/>
          </w:rPr>
          <w:t xml:space="preserve">In contrast, </w:t>
        </w:r>
        <w:r>
          <w:rPr>
            <w:rFonts w:ascii="Times New Roman" w:hAnsi="Times New Roman"/>
            <w:color w:val="000000"/>
          </w:rPr>
          <w:t>f</w:t>
        </w:r>
      </w:ins>
      <w:del w:id="111" w:author="Weyrich, Alexandra" w:date="2019-03-26T18:15:00Z">
        <w:r w:rsidR="00EB2DF6" w:rsidDel="00D462AD">
          <w:rPr>
            <w:rFonts w:ascii="Times New Roman" w:hAnsi="Times New Roman"/>
            <w:color w:val="000000"/>
          </w:rPr>
          <w:delText>F</w:delText>
        </w:r>
      </w:del>
      <w:r w:rsidR="00EB2DF6">
        <w:rPr>
          <w:rFonts w:ascii="Times New Roman" w:hAnsi="Times New Roman"/>
          <w:color w:val="000000"/>
        </w:rPr>
        <w:t>or both wild-derived strains</w:t>
      </w:r>
      <w:r w:rsidR="00EB2DF6">
        <w:rPr>
          <w:rFonts w:ascii="Times New Roman" w:hAnsi="Times New Roman"/>
          <w:i/>
          <w:iCs/>
          <w:color w:val="000000"/>
          <w:highlight w:val="white"/>
        </w:rPr>
        <w:t xml:space="preserve"> E. falciformis</w:t>
      </w:r>
      <w:r w:rsidR="00EB2DF6">
        <w:rPr>
          <w:rFonts w:ascii="Times New Roman" w:hAnsi="Times New Roman"/>
          <w:color w:val="000000"/>
          <w:highlight w:val="white"/>
        </w:rPr>
        <w:t xml:space="preserve"> Brandenburg88 and </w:t>
      </w:r>
      <w:r w:rsidR="00EB2DF6">
        <w:rPr>
          <w:rFonts w:ascii="Times New Roman" w:hAnsi="Times New Roman"/>
          <w:i/>
          <w:iCs/>
          <w:color w:val="000000"/>
          <w:highlight w:val="white"/>
        </w:rPr>
        <w:t>E. ferris</w:t>
      </w:r>
      <w:bookmarkStart w:id="112" w:name="move515364668"/>
      <w:bookmarkEnd w:id="112"/>
      <w:r w:rsidR="00EB2DF6">
        <w:rPr>
          <w:rFonts w:ascii="Times New Roman" w:hAnsi="Times New Roman"/>
          <w:i/>
          <w:iCs/>
          <w:color w:val="000000"/>
          <w:highlight w:val="white"/>
        </w:rPr>
        <w:t>i</w:t>
      </w:r>
      <w:r w:rsidR="00EB2DF6">
        <w:rPr>
          <w:rFonts w:ascii="Times New Roman" w:hAnsi="Times New Roman"/>
          <w:color w:val="000000"/>
          <w:highlight w:val="white"/>
        </w:rPr>
        <w:t xml:space="preserve"> Brandenburg64, </w:t>
      </w:r>
      <w:del w:id="113" w:author="Weyrich, Alexandra" w:date="2019-03-26T18:15:00Z">
        <w:r w:rsidR="00EB2DF6" w:rsidDel="00D462AD">
          <w:rPr>
            <w:rFonts w:ascii="Times New Roman" w:hAnsi="Times New Roman"/>
            <w:color w:val="000000"/>
            <w:highlight w:val="white"/>
          </w:rPr>
          <w:delText xml:space="preserve">in contrast, </w:delText>
        </w:r>
      </w:del>
      <w:r w:rsidR="00EB2DF6">
        <w:rPr>
          <w:rFonts w:ascii="Times New Roman" w:hAnsi="Times New Roman"/>
          <w:color w:val="000000"/>
        </w:rPr>
        <w:t xml:space="preserve">expression levels </w:t>
      </w:r>
      <w:r w:rsidR="00EB2DF6">
        <w:rPr>
          <w:rFonts w:ascii="Times New Roman" w:hAnsi="Times New Roman"/>
          <w:color w:val="000000"/>
          <w:highlight w:val="white"/>
        </w:rPr>
        <w:t>for any of the examined genes</w:t>
      </w:r>
      <w:r w:rsidR="00EB2DF6">
        <w:rPr>
          <w:rFonts w:ascii="Times New Roman" w:hAnsi="Times New Roman"/>
          <w:color w:val="000000"/>
        </w:rPr>
        <w:t xml:space="preserve"> do not differ significantly between uninfected and infected mice</w:t>
      </w:r>
      <w:r w:rsidR="00EB2DF6">
        <w:rPr>
          <w:rFonts w:ascii="Times New Roman" w:hAnsi="Times New Roman"/>
          <w:color w:val="000000"/>
          <w:highlight w:val="white"/>
        </w:rPr>
        <w:t>. E</w:t>
      </w:r>
      <w:r w:rsidR="00EB2DF6">
        <w:rPr>
          <w:rFonts w:ascii="Times New Roman" w:hAnsi="Times New Roman"/>
          <w:color w:val="000000"/>
        </w:rPr>
        <w:t xml:space="preserve">xpression </w:t>
      </w:r>
      <w:ins w:id="114" w:author="Weyrich, Alexandra" w:date="2019-03-26T18:12:00Z">
        <w:r>
          <w:rPr>
            <w:rFonts w:ascii="Times New Roman" w:hAnsi="Times New Roman"/>
            <w:color w:val="000000"/>
          </w:rPr>
          <w:t xml:space="preserve">levels </w:t>
        </w:r>
      </w:ins>
      <w:r w:rsidR="00EB2DF6">
        <w:rPr>
          <w:rFonts w:ascii="Times New Roman" w:hAnsi="Times New Roman"/>
          <w:color w:val="000000"/>
        </w:rPr>
        <w:t xml:space="preserve">in infections with the laboratory isolate </w:t>
      </w:r>
      <w:ins w:id="115" w:author="Weyrich, Alexandra" w:date="2019-03-26T18:16:00Z">
        <w:r>
          <w:rPr>
            <w:rFonts w:ascii="Times New Roman" w:hAnsi="Times New Roman"/>
            <w:color w:val="000000"/>
          </w:rPr>
          <w:t>are</w:t>
        </w:r>
      </w:ins>
      <w:del w:id="116" w:author="Weyrich, Alexandra" w:date="2019-03-26T18:16:00Z">
        <w:r w:rsidR="00EB2DF6" w:rsidDel="00D462AD">
          <w:rPr>
            <w:rFonts w:ascii="Times New Roman" w:hAnsi="Times New Roman"/>
            <w:color w:val="000000"/>
          </w:rPr>
          <w:delText>is</w:delText>
        </w:r>
      </w:del>
      <w:r w:rsidR="00EB2DF6">
        <w:rPr>
          <w:rFonts w:ascii="Times New Roman" w:hAnsi="Times New Roman"/>
          <w:color w:val="000000"/>
        </w:rPr>
        <w:t xml:space="preserve"> significantly elevated also compared to infections with both wild derived parasite isolates </w:t>
      </w:r>
      <w:r w:rsidR="00EB2DF6">
        <w:rPr>
          <w:rFonts w:ascii="Times New Roman" w:hAnsi="Times New Roman"/>
          <w:color w:val="000000"/>
          <w:highlight w:val="white"/>
        </w:rPr>
        <w:t xml:space="preserve">(Table 1). </w:t>
      </w:r>
    </w:p>
    <w:p w:rsidR="00887698" w:rsidRDefault="00EB2DF6">
      <w:pPr>
        <w:pStyle w:val="Textkrper-Zeileneinzug"/>
        <w:spacing w:line="360" w:lineRule="auto"/>
        <w:jc w:val="both"/>
        <w:rPr>
          <w:rFonts w:hint="eastAsia"/>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Il6 shows elevated levels of expression for all infection groups compared to controls at 5 dpi. Expression levels for </w:t>
      </w:r>
      <w:r>
        <w:rPr>
          <w:rFonts w:ascii="Times New Roman" w:hAnsi="Times New Roman"/>
          <w:color w:val="000000"/>
          <w:highlight w:val="white"/>
        </w:rPr>
        <w:t xml:space="preserve">Ifnγ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rPr>
        <w:t xml:space="preserve">Il10, Il12, Stat6 and CxCl9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color w:val="000000"/>
          <w:highlight w:val="white"/>
        </w:rPr>
        <w:t xml:space="preserve">Tgfβ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rsidR="00887698" w:rsidRDefault="00EB2DF6">
      <w:pPr>
        <w:pStyle w:val="Textkrper-Zeileneinzug"/>
        <w:spacing w:line="360" w:lineRule="auto"/>
        <w:jc w:val="both"/>
        <w:rPr>
          <w:rFonts w:hint="eastAsia"/>
        </w:rPr>
      </w:pPr>
      <w:r>
        <w:rPr>
          <w:rFonts w:ascii="Times New Roman" w:hAnsi="Times New Roman"/>
          <w:color w:val="000000"/>
          <w:highlight w:val="white"/>
        </w:rPr>
        <w:t xml:space="preserve">In summary </w:t>
      </w:r>
      <w:ins w:id="117" w:author="Weyrich, Alexandra" w:date="2019-03-28T11:51:00Z">
        <w:r w:rsidR="004B503C">
          <w:rPr>
            <w:rFonts w:ascii="Times New Roman" w:hAnsi="Times New Roman"/>
            <w:color w:val="000000"/>
            <w:highlight w:val="white"/>
          </w:rPr>
          <w:t xml:space="preserve">host gene </w:t>
        </w:r>
      </w:ins>
      <w:r>
        <w:rPr>
          <w:rFonts w:ascii="Times New Roman" w:hAnsi="Times New Roman"/>
          <w:color w:val="000000"/>
          <w:highlight w:val="white"/>
        </w:rPr>
        <w:t xml:space="preserve">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rsidR="00887698" w:rsidRDefault="00887698">
      <w:pPr>
        <w:pStyle w:val="Textkrper-Zeileneinzug"/>
        <w:spacing w:line="360" w:lineRule="auto"/>
        <w:jc w:val="both"/>
        <w:rPr>
          <w:rFonts w:ascii="Times New Roman" w:hAnsi="Times New Roman"/>
          <w:i/>
          <w:iCs/>
          <w:color w:val="000000"/>
          <w:highlight w:val="white"/>
        </w:rPr>
      </w:pPr>
    </w:p>
    <w:p w:rsidR="00887698" w:rsidRDefault="00EB2DF6">
      <w:pPr>
        <w:spacing w:line="360" w:lineRule="auto"/>
        <w:jc w:val="both"/>
        <w:rPr>
          <w:rFonts w:hint="eastAsia"/>
        </w:rPr>
      </w:pPr>
      <w:commentRangeStart w:id="118"/>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(EfalW) and laboratory (EfalL) isolates of </w:t>
      </w:r>
      <w:r>
        <w:rPr>
          <w:rFonts w:ascii="Times New Roman" w:hAnsi="Times New Roman"/>
          <w:i/>
          <w:iCs/>
          <w:color w:val="000000"/>
        </w:rPr>
        <w:t xml:space="preserve">Eimeria falciformis. </w:t>
      </w:r>
      <w:r>
        <w:rPr>
          <w:rFonts w:ascii="Times New Roman" w:hAnsi="Times New Roman"/>
          <w:color w:val="000000"/>
        </w:rPr>
        <w:t xml:space="preserve">This table is submitted as separate file. </w:t>
      </w:r>
      <w:commentRangeEnd w:id="118"/>
      <w:r w:rsidR="004E4994">
        <w:rPr>
          <w:rStyle w:val="Kommentarzeichen"/>
          <w:rFonts w:cs="Mangal"/>
        </w:rPr>
        <w:commentReference w:id="118"/>
      </w:r>
    </w:p>
    <w:p w:rsidR="00887698" w:rsidRDefault="00887698">
      <w:pPr>
        <w:spacing w:line="360" w:lineRule="auto"/>
        <w:jc w:val="both"/>
        <w:rPr>
          <w:rFonts w:ascii="Times New Roman" w:hAnsi="Times New Roman"/>
        </w:rPr>
      </w:pPr>
    </w:p>
    <w:p w:rsidR="00887698" w:rsidRDefault="00887698">
      <w:pPr>
        <w:spacing w:line="360" w:lineRule="auto"/>
        <w:jc w:val="both"/>
        <w:rPr>
          <w:rFonts w:ascii="Times New Roman" w:hAnsi="Times New Roman"/>
          <w:color w:val="000000"/>
          <w:highlight w:val="yellow"/>
        </w:rPr>
      </w:pPr>
    </w:p>
    <w:p w:rsidR="00887698" w:rsidRDefault="00EB2DF6">
      <w:pPr>
        <w:spacing w:line="360" w:lineRule="auto"/>
        <w:jc w:val="both"/>
        <w:rPr>
          <w:rFonts w:hint="eastAsia"/>
        </w:rPr>
      </w:pPr>
      <w:r>
        <w:rPr>
          <w:noProof/>
          <w:lang w:eastAsia="en-GB" w:bidi="ar-SA"/>
        </w:rPr>
        <w:lastRenderedPageBreak/>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332220" cy="247777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6332220" cy="2477770"/>
                    </a:xfrm>
                    <a:prstGeom prst="rect">
                      <a:avLst/>
                    </a:prstGeom>
                  </pic:spPr>
                </pic:pic>
              </a:graphicData>
            </a:graphic>
          </wp:anchor>
        </w:drawing>
      </w:r>
      <w:r>
        <w:rPr>
          <w:rFonts w:ascii="Times New Roman" w:hAnsi="Times New Roman"/>
          <w:b/>
        </w:rPr>
        <w:t>Figure 4</w:t>
      </w:r>
      <w:r>
        <w:rPr>
          <w:rFonts w:ascii="Times New Roman" w:hAnsi="Times New Roman"/>
        </w:rPr>
        <w:t xml:space="preserve"> – Mice infected with a laboratory isolate</w:t>
      </w:r>
      <w:del w:id="119" w:author="Weyrich, Alexandra" w:date="2019-03-26T18:21:00Z">
        <w:r w:rsidDel="00E60246">
          <w:rPr>
            <w:rFonts w:ascii="Times New Roman" w:hAnsi="Times New Roman"/>
          </w:rPr>
          <w:delText>s</w:delText>
        </w:r>
      </w:del>
      <w:r>
        <w:rPr>
          <w:rFonts w:ascii="Times New Roman" w:hAnsi="Times New Roman"/>
        </w:rPr>
        <w:t xml:space="preserve"> of </w:t>
      </w:r>
      <w:r>
        <w:rPr>
          <w:rFonts w:ascii="Times New Roman" w:hAnsi="Times New Roman"/>
          <w:i/>
          <w:iCs/>
        </w:rPr>
        <w:t xml:space="preserve">Eimeria </w:t>
      </w:r>
      <w:r>
        <w:rPr>
          <w:rFonts w:ascii="Times New Roman" w:hAnsi="Times New Roman"/>
        </w:rPr>
        <w:t>elevated</w:t>
      </w:r>
      <w:ins w:id="120" w:author="Weyrich, Alexandra" w:date="2019-03-26T18:20:00Z">
        <w:r w:rsidR="00E60246">
          <w:rPr>
            <w:rFonts w:ascii="Times New Roman" w:hAnsi="Times New Roman"/>
          </w:rPr>
          <w:t xml:space="preserve"> </w:t>
        </w:r>
      </w:ins>
      <w:r>
        <w:rPr>
          <w:rFonts w:ascii="Times New Roman" w:hAnsi="Times New Roman"/>
        </w:rPr>
        <w:t xml:space="preserve">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Brad</w:t>
      </w:r>
      <w:del w:id="121" w:author="Weyrich, Alexandra" w:date="2019-03-26T18:23:00Z">
        <w:r w:rsidDel="0078122F">
          <w:rPr>
            <w:rFonts w:ascii="Times New Roman" w:hAnsi="Times New Roman"/>
          </w:rPr>
          <w:delText>n</w:delText>
        </w:r>
      </w:del>
      <w:r>
        <w:rPr>
          <w:rFonts w:ascii="Times New Roman" w:hAnsi="Times New Roman"/>
        </w:rPr>
        <w:t xml:space="preserve">enburg64 (EferW). Only </w:t>
      </w:r>
      <w:r>
        <w:rPr>
          <w:rFonts w:ascii="Times New Roman" w:hAnsi="Times New Roman"/>
          <w:i/>
          <w:iCs/>
        </w:rPr>
        <w:t>E. falciformis</w:t>
      </w:r>
      <w:r>
        <w:rPr>
          <w:rFonts w:ascii="Times New Roman" w:hAnsi="Times New Roman"/>
        </w:rPr>
        <w:t xml:space="preserve"> BayerHaberkorn1970 induces gene expression in the spleen elevated over non-infected control and over mice infected with both wild derived isolates. Mice were sacrificed at different time points post infection</w:t>
      </w:r>
      <w:ins w:id="122" w:author="Weyrich, Alexandra" w:date="2019-03-28T11:52:00Z">
        <w:r w:rsidR="004B503C">
          <w:rPr>
            <w:rFonts w:ascii="Times New Roman" w:hAnsi="Times New Roman"/>
          </w:rPr>
          <w:t xml:space="preserve"> (dpi)</w:t>
        </w:r>
      </w:ins>
      <w:r>
        <w:rPr>
          <w:rFonts w:ascii="Times New Roman" w:hAnsi="Times New Roman"/>
        </w:rPr>
        <w:t xml:space="preserve"> and mRNA expression </w:t>
      </w:r>
      <w:ins w:id="123" w:author="Weyrich, Alexandra" w:date="2019-03-28T11:52:00Z">
        <w:r w:rsidR="004B503C">
          <w:rPr>
            <w:rFonts w:ascii="Times New Roman" w:hAnsi="Times New Roman"/>
          </w:rPr>
          <w:t xml:space="preserve">levels </w:t>
        </w:r>
      </w:ins>
      <w:r>
        <w:rPr>
          <w:rFonts w:ascii="Times New Roman" w:hAnsi="Times New Roman"/>
        </w:rPr>
        <w:t xml:space="preserve">was assessed using quantitative PCR. Dots indicate normalized expression values for individual mice. </w:t>
      </w:r>
      <w:r>
        <w:rPr>
          <w:rFonts w:ascii="Times New Roman" w:hAnsi="Times New Roman"/>
          <w:color w:val="000000"/>
        </w:rPr>
        <w:t xml:space="preserve">Lines are drawn using local polynomial regression fitting </w:t>
      </w:r>
      <w:proofErr w:type="gramStart"/>
      <w:r>
        <w:rPr>
          <w:rFonts w:ascii="Times New Roman" w:hAnsi="Times New Roman"/>
          <w:color w:val="000000"/>
        </w:rPr>
        <w:t>(a “loess</w:t>
      </w:r>
      <w:proofErr w:type="gramEnd"/>
      <w:r>
        <w:rPr>
          <w:rFonts w:ascii="Times New Roman" w:hAnsi="Times New Roman"/>
          <w:color w:val="000000"/>
        </w:rPr>
        <w:t xml:space="preserve"> smoother”).</w:t>
      </w:r>
    </w:p>
    <w:p w:rsidR="00887698" w:rsidRDefault="00887698">
      <w:pPr>
        <w:spacing w:line="360" w:lineRule="auto"/>
        <w:jc w:val="both"/>
        <w:rPr>
          <w:rFonts w:ascii="Times New Roman" w:hAnsi="Times New Roman"/>
          <w:b/>
          <w:bCs/>
          <w:color w:val="000000"/>
          <w:sz w:val="26"/>
          <w:szCs w:val="26"/>
        </w:rPr>
      </w:pPr>
    </w:p>
    <w:p w:rsidR="00887698" w:rsidRDefault="00EB2DF6">
      <w:pPr>
        <w:spacing w:line="360" w:lineRule="auto"/>
        <w:jc w:val="both"/>
        <w:rPr>
          <w:rFonts w:hint="eastAsia"/>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rsidR="00887698" w:rsidRDefault="00EB2DF6">
      <w:pPr>
        <w:pStyle w:val="Textkrper"/>
        <w:spacing w:line="360" w:lineRule="auto"/>
        <w:jc w:val="both"/>
        <w:rPr>
          <w:rFonts w:hint="eastAsia"/>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Uninfected mice did not show inflammatory cell infiltration, besides a few (n</w:t>
      </w:r>
      <w:ins w:id="124" w:author="Weyrich, Alexandra" w:date="2019-03-28T11:52:00Z">
        <w:r w:rsidR="004B503C">
          <w:rPr>
            <w:rFonts w:ascii="Times New Roman" w:hAnsi="Times New Roman"/>
          </w:rPr>
          <w:t xml:space="preserve"> </w:t>
        </w:r>
      </w:ins>
      <w:r>
        <w:rPr>
          <w:rFonts w:ascii="Times New Roman" w:hAnsi="Times New Roman"/>
        </w:rPr>
        <w:t xml:space="preserve">= 2) exceptions with very low numbers of infiltrating lymphocytes. </w:t>
      </w:r>
    </w:p>
    <w:p w:rsidR="00887698" w:rsidRDefault="00EB2DF6">
      <w:pPr>
        <w:pStyle w:val="Textkrper"/>
        <w:spacing w:line="360" w:lineRule="auto"/>
        <w:jc w:val="both"/>
        <w:rPr>
          <w:rFonts w:hint="eastAsia"/>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w:t>
      </w:r>
      <w:ins w:id="125" w:author="Weyrich, Alexandra" w:date="2019-03-28T11:52:00Z">
        <w:r w:rsidR="004B503C">
          <w:rPr>
            <w:rFonts w:ascii="Times New Roman" w:hAnsi="Times New Roman"/>
            <w:color w:val="000000"/>
          </w:rPr>
          <w:t xml:space="preserve"> </w:t>
        </w:r>
      </w:ins>
      <w:r>
        <w:rPr>
          <w:rFonts w:ascii="Times New Roman" w:hAnsi="Times New Roman"/>
          <w:color w:val="000000"/>
        </w:rPr>
        <w:t xml:space="preserve">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in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stronges at 9 dpi in infections with this isolate before decreasing slightly towards 11 dpi. The quality of the infiltration was the same in infection with </w:t>
      </w:r>
      <w:del w:id="126" w:author="Weyrich, Alexandra" w:date="2019-03-28T11:53:00Z">
        <w:r w:rsidDel="004B503C">
          <w:rPr>
            <w:rFonts w:ascii="Times New Roman" w:hAnsi="Times New Roman"/>
            <w:color w:val="000000"/>
          </w:rPr>
          <w:delText xml:space="preserve">with </w:delText>
        </w:r>
      </w:del>
      <w:r>
        <w:rPr>
          <w:rFonts w:ascii="Times New Roman" w:hAnsi="Times New Roman"/>
          <w:color w:val="000000"/>
        </w:rPr>
        <w:t xml:space="preserve">both wild derived and </w:t>
      </w:r>
      <w:r>
        <w:rPr>
          <w:rFonts w:ascii="Times New Roman" w:hAnsi="Times New Roman"/>
          <w:color w:val="000000"/>
        </w:rPr>
        <w:lastRenderedPageBreak/>
        <w:t xml:space="preserve">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rsidR="00887698" w:rsidRDefault="00EB2DF6">
      <w:pPr>
        <w:pStyle w:val="Textkrper"/>
        <w:tabs>
          <w:tab w:val="left" w:pos="1080"/>
        </w:tabs>
        <w:spacing w:line="360" w:lineRule="auto"/>
        <w:jc w:val="both"/>
        <w:rPr>
          <w:rFonts w:hint="eastAsia"/>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w:t>
      </w:r>
      <w:del w:id="127" w:author="Weyrich, Alexandra" w:date="2019-03-28T11:53:00Z">
        <w:r w:rsidDel="004B503C">
          <w:rPr>
            <w:rFonts w:ascii="Times New Roman" w:hAnsi="Times New Roman"/>
          </w:rPr>
          <w:delText xml:space="preserve">(compared to other dpi of </w:delText>
        </w:r>
        <w:r w:rsidDel="004B503C">
          <w:rPr>
            <w:rFonts w:ascii="Times New Roman" w:hAnsi="Times New Roman"/>
            <w:i/>
            <w:iCs/>
          </w:rPr>
          <w:delText>E. ferrisi</w:delText>
        </w:r>
        <w:r w:rsidDel="004B503C">
          <w:rPr>
            <w:rFonts w:ascii="Times New Roman" w:hAnsi="Times New Roman"/>
          </w:rPr>
          <w:delText xml:space="preserve"> infection) </w:delText>
        </w:r>
      </w:del>
      <w:r>
        <w:rPr>
          <w:rFonts w:ascii="Times New Roman" w:hAnsi="Times New Roman"/>
        </w:rPr>
        <w:t>stronger</w:t>
      </w:r>
      <w:ins w:id="128" w:author="Weyrich, Alexandra" w:date="2019-03-28T11:53:00Z">
        <w:r w:rsidR="004B503C">
          <w:rPr>
            <w:rFonts w:ascii="Times New Roman" w:hAnsi="Times New Roman"/>
          </w:rPr>
          <w:t xml:space="preserve"> </w:t>
        </w:r>
        <w:r w:rsidR="004B503C">
          <w:rPr>
            <w:rFonts w:ascii="Times New Roman" w:hAnsi="Times New Roman"/>
          </w:rPr>
          <w:t xml:space="preserve">(compared to other dpi of </w:t>
        </w:r>
        <w:r w:rsidR="004B503C">
          <w:rPr>
            <w:rFonts w:ascii="Times New Roman" w:hAnsi="Times New Roman"/>
            <w:i/>
            <w:iCs/>
          </w:rPr>
          <w:t>E. ferrisi</w:t>
        </w:r>
        <w:r w:rsidR="004B503C">
          <w:rPr>
            <w:rFonts w:ascii="Times New Roman" w:hAnsi="Times New Roman"/>
          </w:rPr>
          <w:t xml:space="preserve"> infection)</w:t>
        </w:r>
      </w:ins>
      <w:r>
        <w:rPr>
          <w:rFonts w:ascii="Times New Roman" w:hAnsi="Times New Roman"/>
        </w:rPr>
        <w:t xml:space="preserve">, </w:t>
      </w:r>
      <w:r>
        <w:rPr>
          <w:rFonts w:ascii="Times New Roman" w:hAnsi="Times New Roman"/>
          <w:color w:val="000000"/>
          <w:highlight w:val="white"/>
        </w:rPr>
        <w:t xml:space="preserve">followed by a subsequent decline towards 7 dpi. </w:t>
      </w:r>
    </w:p>
    <w:p w:rsidR="00887698" w:rsidRDefault="00EB2DF6">
      <w:pPr>
        <w:pStyle w:val="Textkrper"/>
        <w:tabs>
          <w:tab w:val="left" w:pos="1080"/>
        </w:tabs>
        <w:spacing w:line="360" w:lineRule="auto"/>
        <w:jc w:val="both"/>
        <w:rPr>
          <w:rFonts w:hint="eastAsia"/>
        </w:rPr>
      </w:pPr>
      <w:r>
        <w:rPr>
          <w:rFonts w:ascii="Times New Roman" w:hAnsi="Times New Roman"/>
          <w:color w:val="000000"/>
          <w:highlight w:val="white"/>
        </w:rPr>
        <w:t xml:space="preserve">We anylysed the inflammation score of mice sacrificed at different dpi (Table 2) in mixed effect models using dip 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EfalL </w:t>
      </w:r>
      <w:r>
        <w:rPr>
          <w:rFonts w:ascii="Times New Roman" w:hAnsi="Times New Roman"/>
          <w:i/>
          <w:iCs/>
          <w:color w:val="000000"/>
          <w:highlight w:val="white"/>
        </w:rPr>
        <w:t>vs.</w:t>
      </w:r>
      <w:r>
        <w:rPr>
          <w:rFonts w:ascii="Times New Roman" w:hAnsi="Times New Roman"/>
          <w:color w:val="000000"/>
          <w:highlight w:val="white"/>
        </w:rPr>
        <w:t xml:space="preserve"> EferW p = 0.001; EfalW </w:t>
      </w:r>
      <w:r>
        <w:rPr>
          <w:rFonts w:ascii="Times New Roman" w:hAnsi="Times New Roman"/>
          <w:i/>
          <w:iCs/>
          <w:color w:val="000000"/>
          <w:highlight w:val="white"/>
        </w:rPr>
        <w:t>vs</w:t>
      </w:r>
      <w:r>
        <w:rPr>
          <w:rFonts w:ascii="Times New Roman" w:hAnsi="Times New Roman"/>
          <w:color w:val="000000"/>
          <w:highlight w:val="white"/>
        </w:rPr>
        <w:t>. EferW p = 0.014).</w:t>
      </w:r>
    </w:p>
    <w:p w:rsidR="00887698" w:rsidRDefault="00887698">
      <w:pPr>
        <w:pStyle w:val="Textkrper"/>
        <w:tabs>
          <w:tab w:val="left" w:pos="1080"/>
        </w:tabs>
        <w:spacing w:line="360" w:lineRule="auto"/>
        <w:jc w:val="both"/>
        <w:rPr>
          <w:rFonts w:hint="eastAsia"/>
        </w:rPr>
      </w:pPr>
    </w:p>
    <w:p w:rsidR="00887698" w:rsidRDefault="00EB2DF6">
      <w:pPr>
        <w:pStyle w:val="Textkrper"/>
        <w:tabs>
          <w:tab w:val="left" w:pos="1080"/>
        </w:tabs>
        <w:spacing w:line="360" w:lineRule="auto"/>
        <w:jc w:val="both"/>
        <w:rPr>
          <w:rFonts w:hint="eastAsia"/>
        </w:rPr>
      </w:pPr>
      <w:bookmarkStart w:id="129" w:name="23017853"/>
      <w:bookmarkEnd w:id="129"/>
      <w:r>
        <w:rPr>
          <w:rFonts w:ascii="Times New Roman" w:hAnsi="Times New Roman"/>
          <w:b/>
          <w:bCs/>
          <w:color w:val="000000"/>
          <w:sz w:val="26"/>
          <w:szCs w:val="26"/>
        </w:rPr>
        <w:t xml:space="preserve">Table 2 - Score for the relative severity of leukocyte infiltration in sections from the mid-part of the caecum from NMRI mice infected with </w:t>
      </w:r>
      <w:r>
        <w:rPr>
          <w:rStyle w:val="Hervorhebung"/>
          <w:rFonts w:ascii="Times New Roman" w:hAnsi="Times New Roman"/>
          <w:b/>
          <w:bCs/>
          <w:color w:val="000000"/>
          <w:sz w:val="26"/>
          <w:szCs w:val="26"/>
        </w:rPr>
        <w:t xml:space="preserve">Eimeria </w:t>
      </w:r>
      <w:r>
        <w:rPr>
          <w:rStyle w:val="Hervorhebung"/>
          <w:rFonts w:ascii="Times New Roman" w:hAnsi="Times New Roman"/>
          <w:b/>
          <w:bCs/>
          <w:i w:val="0"/>
          <w:iCs w:val="0"/>
          <w:color w:val="000000"/>
          <w:sz w:val="26"/>
          <w:szCs w:val="26"/>
        </w:rPr>
        <w:t xml:space="preserve">spp. </w:t>
      </w:r>
    </w:p>
    <w:tbl>
      <w:tblPr>
        <w:tblW w:w="9972"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firstRow="1" w:lastRow="0" w:firstColumn="1" w:lastColumn="0" w:noHBand="0" w:noVBand="1"/>
      </w:tblPr>
      <w:tblGrid>
        <w:gridCol w:w="2146"/>
        <w:gridCol w:w="1532"/>
        <w:gridCol w:w="1647"/>
        <w:gridCol w:w="1425"/>
        <w:gridCol w:w="1695"/>
        <w:gridCol w:w="1527"/>
      </w:tblGrid>
      <w:tr w:rsidR="00887698">
        <w:tc>
          <w:tcPr>
            <w:tcW w:w="2145" w:type="dxa"/>
            <w:vMerge w:val="restart"/>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hint="eastAsia"/>
              </w:rPr>
            </w:pPr>
            <w:r>
              <w:rPr>
                <w:rFonts w:ascii="Times New Roman" w:hAnsi="Times New Roman"/>
                <w:sz w:val="26"/>
                <w:szCs w:val="26"/>
              </w:rPr>
              <w:t>Infection</w:t>
            </w:r>
          </w:p>
        </w:tc>
        <w:tc>
          <w:tcPr>
            <w:tcW w:w="7826" w:type="dxa"/>
            <w:gridSpan w:val="5"/>
            <w:tcBorders>
              <w:top w:val="single" w:sz="2" w:space="0" w:color="000001"/>
              <w:left w:val="single" w:sz="2" w:space="0" w:color="000001"/>
              <w:bottom w:val="single" w:sz="2" w:space="0" w:color="000001"/>
              <w:right w:val="single" w:sz="2" w:space="0" w:color="000001"/>
            </w:tcBorders>
            <w:shd w:val="clear" w:color="auto" w:fill="auto"/>
          </w:tcPr>
          <w:p w:rsidR="00887698" w:rsidRDefault="00EB2DF6">
            <w:pPr>
              <w:pStyle w:val="TableContents"/>
              <w:spacing w:line="360" w:lineRule="auto"/>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rsidR="00887698" w:rsidRDefault="00887698">
            <w:pPr>
              <w:pStyle w:val="TableContents"/>
              <w:spacing w:line="360" w:lineRule="auto"/>
              <w:jc w:val="both"/>
              <w:rPr>
                <w:rFonts w:ascii="Times New Roman" w:hAnsi="Times New Roman"/>
                <w:sz w:val="26"/>
                <w:szCs w:val="26"/>
              </w:rPr>
            </w:pPr>
          </w:p>
        </w:tc>
      </w:tr>
      <w:tr w:rsidR="00887698">
        <w:tc>
          <w:tcPr>
            <w:tcW w:w="2145" w:type="dxa"/>
            <w:vMerge/>
            <w:tcBorders>
              <w:top w:val="single" w:sz="2" w:space="0" w:color="000001"/>
              <w:left w:val="single" w:sz="2" w:space="0" w:color="000001"/>
              <w:bottom w:val="single" w:sz="2" w:space="0" w:color="000001"/>
            </w:tcBorders>
            <w:shd w:val="clear" w:color="auto" w:fill="auto"/>
          </w:tcPr>
          <w:p w:rsidR="00887698" w:rsidRDefault="00887698">
            <w:pPr>
              <w:spacing w:line="360" w:lineRule="auto"/>
              <w:jc w:val="both"/>
              <w:rPr>
                <w:rFonts w:hint="eastAsia"/>
              </w:rPr>
            </w:pPr>
          </w:p>
        </w:tc>
        <w:tc>
          <w:tcPr>
            <w:tcW w:w="1532"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3dpi</w:t>
            </w:r>
          </w:p>
        </w:tc>
        <w:tc>
          <w:tcPr>
            <w:tcW w:w="1647"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5dpi</w:t>
            </w:r>
          </w:p>
        </w:tc>
        <w:tc>
          <w:tcPr>
            <w:tcW w:w="142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7pdi</w:t>
            </w:r>
          </w:p>
        </w:tc>
        <w:tc>
          <w:tcPr>
            <w:tcW w:w="169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9dpi</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11dpi</w:t>
            </w:r>
          </w:p>
        </w:tc>
      </w:tr>
      <w:tr w:rsidR="00887698">
        <w:tc>
          <w:tcPr>
            <w:tcW w:w="2145" w:type="dxa"/>
            <w:tcBorders>
              <w:top w:val="single" w:sz="2" w:space="0" w:color="000001"/>
              <w:left w:val="single" w:sz="2" w:space="0" w:color="000001"/>
              <w:bottom w:val="single" w:sz="2" w:space="0" w:color="000001"/>
            </w:tcBorders>
            <w:shd w:val="clear" w:color="auto" w:fill="auto"/>
          </w:tcPr>
          <w:p w:rsidR="00887698" w:rsidRDefault="00EB2DF6">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(EferW)</w:t>
            </w:r>
          </w:p>
        </w:tc>
        <w:tc>
          <w:tcPr>
            <w:tcW w:w="1532"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2, 1, 1</w:t>
            </w:r>
          </w:p>
        </w:tc>
        <w:tc>
          <w:tcPr>
            <w:tcW w:w="1647"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1, 2, 2</w:t>
            </w:r>
          </w:p>
        </w:tc>
        <w:tc>
          <w:tcPr>
            <w:tcW w:w="142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1, 2, 1</w:t>
            </w:r>
          </w:p>
        </w:tc>
        <w:tc>
          <w:tcPr>
            <w:tcW w:w="169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1, 1, 1</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0, 0, 0</w:t>
            </w:r>
          </w:p>
        </w:tc>
      </w:tr>
      <w:tr w:rsidR="00887698">
        <w:tc>
          <w:tcPr>
            <w:tcW w:w="2145" w:type="dxa"/>
            <w:tcBorders>
              <w:top w:val="single" w:sz="2" w:space="0" w:color="000001"/>
              <w:left w:val="single" w:sz="2" w:space="0" w:color="000001"/>
              <w:bottom w:val="single" w:sz="2" w:space="0" w:color="000001"/>
            </w:tcBorders>
            <w:shd w:val="clear" w:color="auto" w:fill="auto"/>
          </w:tcPr>
          <w:p w:rsidR="00887698" w:rsidRDefault="00EB2DF6">
            <w:pPr>
              <w:pStyle w:val="Textkrper"/>
              <w:spacing w:line="360" w:lineRule="auto"/>
              <w:jc w:val="both"/>
              <w:rPr>
                <w:rFonts w:ascii="Times New Roman" w:hAnsi="Times New Roman"/>
                <w:b/>
                <w:bCs/>
                <w:i/>
                <w:iCs/>
                <w:sz w:val="22"/>
                <w:szCs w:val="22"/>
                <w:highlight w:val="white"/>
              </w:rPr>
            </w:pPr>
            <w:r>
              <w:rPr>
                <w:rFonts w:ascii="Times New Roman" w:hAnsi="Times New Roman"/>
                <w:b/>
                <w:bCs/>
                <w:i/>
                <w:iCs/>
                <w:sz w:val="22"/>
                <w:szCs w:val="22"/>
                <w:highlight w:val="white"/>
              </w:rPr>
              <w:t>E.falciformis</w:t>
            </w:r>
            <w:r>
              <w:rPr>
                <w:rFonts w:ascii="Times New Roman" w:hAnsi="Times New Roman"/>
                <w:b/>
                <w:bCs/>
                <w:sz w:val="22"/>
                <w:szCs w:val="22"/>
                <w:highlight w:val="white"/>
              </w:rPr>
              <w:t xml:space="preserve"> (EfalW)</w:t>
            </w:r>
          </w:p>
        </w:tc>
        <w:tc>
          <w:tcPr>
            <w:tcW w:w="1532"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0, 1, 1</w:t>
            </w:r>
          </w:p>
        </w:tc>
        <w:tc>
          <w:tcPr>
            <w:tcW w:w="1647"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highlight w:val="white"/>
              </w:rPr>
              <w:t xml:space="preserve">1, 0, 1 </w:t>
            </w:r>
          </w:p>
        </w:tc>
        <w:tc>
          <w:tcPr>
            <w:tcW w:w="142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2, 2, 2</w:t>
            </w:r>
          </w:p>
        </w:tc>
        <w:tc>
          <w:tcPr>
            <w:tcW w:w="169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highlight w:val="white"/>
              </w:rPr>
              <w:t>3, 2, 3</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2, 2</w:t>
            </w:r>
          </w:p>
        </w:tc>
      </w:tr>
      <w:tr w:rsidR="00887698">
        <w:tc>
          <w:tcPr>
            <w:tcW w:w="2145" w:type="dxa"/>
            <w:tcBorders>
              <w:top w:val="single" w:sz="2" w:space="0" w:color="000001"/>
              <w:left w:val="single" w:sz="2" w:space="0" w:color="000001"/>
              <w:bottom w:val="single" w:sz="2" w:space="0" w:color="000001"/>
            </w:tcBorders>
            <w:shd w:val="clear" w:color="auto" w:fill="auto"/>
          </w:tcPr>
          <w:p w:rsidR="00887698" w:rsidRDefault="00EB2DF6">
            <w:pPr>
              <w:pStyle w:val="Textkrper"/>
              <w:spacing w:line="360" w:lineRule="auto"/>
              <w:jc w:val="both"/>
              <w:rPr>
                <w:rFonts w:ascii="Times New Roman" w:hAnsi="Times New Roman"/>
                <w:b/>
                <w:bCs/>
                <w:i/>
                <w:iCs/>
                <w:sz w:val="22"/>
                <w:szCs w:val="22"/>
              </w:rPr>
            </w:pPr>
            <w:r>
              <w:rPr>
                <w:rFonts w:ascii="Times New Roman" w:hAnsi="Times New Roman"/>
                <w:b/>
                <w:bCs/>
                <w:i/>
                <w:iCs/>
                <w:sz w:val="22"/>
                <w:szCs w:val="22"/>
              </w:rPr>
              <w:t>E.falciformis</w:t>
            </w:r>
            <w:r>
              <w:rPr>
                <w:rFonts w:ascii="Times New Roman" w:hAnsi="Times New Roman"/>
                <w:b/>
                <w:bCs/>
                <w:sz w:val="22"/>
                <w:szCs w:val="22"/>
              </w:rPr>
              <w:t xml:space="preserve"> (EfalL)</w:t>
            </w:r>
          </w:p>
        </w:tc>
        <w:tc>
          <w:tcPr>
            <w:tcW w:w="1532"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highlight w:val="white"/>
              </w:rPr>
              <w:t>1, 2, 1</w:t>
            </w:r>
          </w:p>
        </w:tc>
        <w:tc>
          <w:tcPr>
            <w:tcW w:w="1647"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3, 3, 3</w:t>
            </w:r>
          </w:p>
        </w:tc>
        <w:tc>
          <w:tcPr>
            <w:tcW w:w="142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highlight w:val="white"/>
              </w:rPr>
              <w:t>3, 3, 2</w:t>
            </w:r>
          </w:p>
        </w:tc>
        <w:tc>
          <w:tcPr>
            <w:tcW w:w="1695" w:type="dxa"/>
            <w:tcBorders>
              <w:top w:val="single" w:sz="2" w:space="0" w:color="000001"/>
              <w:left w:val="single" w:sz="2" w:space="0" w:color="000001"/>
              <w:bottom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3, 3, 2</w:t>
            </w:r>
          </w:p>
        </w:tc>
        <w:tc>
          <w:tcPr>
            <w:tcW w:w="1527" w:type="dxa"/>
            <w:tcBorders>
              <w:top w:val="single" w:sz="2" w:space="0" w:color="000001"/>
              <w:left w:val="single" w:sz="2" w:space="0" w:color="000001"/>
              <w:bottom w:val="single" w:sz="2" w:space="0" w:color="000001"/>
              <w:right w:val="single" w:sz="2" w:space="0" w:color="000001"/>
            </w:tcBorders>
            <w:shd w:val="clear" w:color="auto" w:fill="auto"/>
          </w:tcPr>
          <w:p w:rsidR="00887698" w:rsidRDefault="00EB2DF6">
            <w:pPr>
              <w:pStyle w:val="TableContents"/>
              <w:spacing w:line="360" w:lineRule="auto"/>
              <w:jc w:val="both"/>
              <w:rPr>
                <w:rFonts w:ascii="Times New Roman" w:hAnsi="Times New Roman"/>
              </w:rPr>
            </w:pPr>
            <w:r>
              <w:rPr>
                <w:rFonts w:ascii="Times New Roman" w:hAnsi="Times New Roman"/>
              </w:rPr>
              <w:t>1</w:t>
            </w:r>
            <w:r>
              <w:rPr>
                <w:rFonts w:ascii="Times New Roman" w:hAnsi="Times New Roman"/>
                <w:highlight w:val="white"/>
              </w:rPr>
              <w:t>, 1</w:t>
            </w:r>
          </w:p>
        </w:tc>
      </w:tr>
    </w:tbl>
    <w:p w:rsidR="00887698" w:rsidRDefault="00EB2DF6">
      <w:pPr>
        <w:pStyle w:val="Textkrper"/>
        <w:spacing w:line="360" w:lineRule="auto"/>
        <w:jc w:val="both"/>
        <w:rPr>
          <w:rFonts w:hint="eastAsia"/>
        </w:rPr>
      </w:pPr>
      <w:r>
        <w:rPr>
          <w:vertAlign w:val="superscript"/>
        </w:rPr>
        <w:t>1</w:t>
      </w:r>
      <w:r>
        <w:rPr>
          <w:rFonts w:ascii="Times New Roman" w:hAnsi="Times New Roman"/>
        </w:rPr>
        <w:t xml:space="preserve">Leukocyte infiltration was scored on a 0 to 3 scale, where 0 represent no infiltration and 1, 2, 3 represented low, moderate, or high </w:t>
      </w:r>
      <w:proofErr w:type="gramStart"/>
      <w:r>
        <w:rPr>
          <w:rFonts w:ascii="Times New Roman" w:hAnsi="Times New Roman"/>
        </w:rPr>
        <w:t>infiltration</w:t>
      </w:r>
      <w:proofErr w:type="gramEnd"/>
      <w:r>
        <w:rPr>
          <w:rFonts w:ascii="Times New Roman" w:hAnsi="Times New Roman"/>
        </w:rPr>
        <w:t>, respectively. One section from each caecum sample was used for scoring. Three fields of view (at 200-time magnification) were evaluated for the quality of infiltrates and a numerical score was assigned by averaging over these fields.</w:t>
      </w: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EB2DF6">
      <w:pPr>
        <w:pStyle w:val="Textkrper"/>
        <w:spacing w:line="360" w:lineRule="auto"/>
        <w:jc w:val="both"/>
        <w:rPr>
          <w:rFonts w:ascii="Times New Roman" w:hAnsi="Times New Roman"/>
        </w:rPr>
      </w:pPr>
      <w:r>
        <w:rPr>
          <w:rFonts w:ascii="Times New Roman" w:hAnsi="Times New Roman"/>
          <w:noProof/>
          <w:lang w:eastAsia="en-GB" w:bidi="ar-SA"/>
        </w:rPr>
        <w:lastRenderedPageBreak/>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978400" cy="1005840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4978400" cy="10058400"/>
                    </a:xfrm>
                    <a:prstGeom prst="rect">
                      <a:avLst/>
                    </a:prstGeom>
                  </pic:spPr>
                </pic:pic>
              </a:graphicData>
            </a:graphic>
          </wp:anchor>
        </w:drawing>
      </w:r>
    </w:p>
    <w:p w:rsidR="00887698" w:rsidRDefault="00887698">
      <w:pPr>
        <w:pStyle w:val="Textkrper"/>
        <w:spacing w:line="360" w:lineRule="auto"/>
        <w:jc w:val="both"/>
        <w:rPr>
          <w:rFonts w:ascii="Times New Roman" w:hAnsi="Times New Roman"/>
        </w:rPr>
      </w:pPr>
    </w:p>
    <w:p w:rsidR="00887698" w:rsidRDefault="00887698">
      <w:pPr>
        <w:pStyle w:val="Textkrper"/>
        <w:spacing w:line="360" w:lineRule="auto"/>
        <w:jc w:val="both"/>
        <w:rPr>
          <w:rFonts w:ascii="Times New Roman" w:hAnsi="Times New Roman"/>
        </w:rPr>
      </w:pPr>
    </w:p>
    <w:p w:rsidR="00887698" w:rsidRDefault="00EB2DF6">
      <w:pPr>
        <w:pStyle w:val="Textkrper"/>
        <w:spacing w:line="360" w:lineRule="auto"/>
        <w:jc w:val="both"/>
        <w:rPr>
          <w:rFonts w:hint="eastAsia"/>
        </w:rPr>
      </w:pPr>
      <w:r>
        <w:rPr>
          <w:rFonts w:ascii="Times New Roman" w:hAnsi="Times New Roman"/>
          <w:b/>
          <w:bCs/>
        </w:rPr>
        <w:t>Figure 5</w:t>
      </w:r>
      <w:r>
        <w:rPr>
          <w:rFonts w:ascii="Times New Roman" w:hAnsi="Times New Roman"/>
        </w:rPr>
        <w:t xml:space="preserve"> - Immune cell infiltration and parasites in mucosa and submucosa of cecum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w:t>
      </w:r>
      <w:proofErr w:type="gramStart"/>
      <w:r>
        <w:rPr>
          <w:rFonts w:ascii="Times New Roman" w:hAnsi="Times New Roman"/>
        </w:rPr>
        <w:t>,  cecum</w:t>
      </w:r>
      <w:proofErr w:type="gramEnd"/>
      <w:r>
        <w:rPr>
          <w:rFonts w:ascii="Times New Roman" w:hAnsi="Times New Roman"/>
        </w:rPr>
        <w:t xml:space="preserve"> tissue was fixed in formalin and sections (</w:t>
      </w:r>
      <w:r>
        <w:rPr>
          <w:rFonts w:ascii="Times New Roman" w:hAnsi="Times New Roman"/>
          <w:color w:val="000000"/>
        </w:rPr>
        <w:t xml:space="preserve">4 μm thickness) were </w:t>
      </w:r>
      <w:r>
        <w:rPr>
          <w:rFonts w:ascii="Times New Roman" w:hAnsi="Times New Roman"/>
        </w:rPr>
        <w:t xml:space="preserve">prepared after </w:t>
      </w:r>
      <w:r>
        <w:rPr>
          <w:rFonts w:ascii="Times New Roman" w:hAnsi="Times New Roman"/>
          <w:color w:val="000000"/>
        </w:rPr>
        <w:t>paraffin embedding and staining with hematoxylin and eosin</w:t>
      </w:r>
      <w:r>
        <w:rPr>
          <w:rFonts w:ascii="Times New Roman" w:hAnsi="Times New Roman"/>
        </w:rPr>
        <w:t xml:space="preserve">.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w:t>
      </w:r>
      <w:ins w:id="130" w:author="Weyrich, Alexandra" w:date="2019-03-28T11:53:00Z">
        <w:r w:rsidR="004B503C">
          <w:rPr>
            <w:rFonts w:ascii="Times New Roman" w:hAnsi="Times New Roman"/>
          </w:rPr>
          <w:t xml:space="preserve"> </w:t>
        </w:r>
      </w:ins>
      <w:r>
        <w:rPr>
          <w:rFonts w:ascii="Times New Roman" w:hAnsi="Times New Roman"/>
        </w:rPr>
        <w:t>dpi and strong inflammation (score 3, Table 2) at 5</w:t>
      </w:r>
      <w:ins w:id="131" w:author="Weyrich, Alexandra" w:date="2019-03-28T11:53:00Z">
        <w:r w:rsidR="004B503C">
          <w:rPr>
            <w:rFonts w:ascii="Times New Roman" w:hAnsi="Times New Roman"/>
          </w:rPr>
          <w:t xml:space="preserve"> </w:t>
        </w:r>
      </w:ins>
      <w:r>
        <w:rPr>
          <w:rFonts w:ascii="Times New Roman" w:hAnsi="Times New Roman"/>
        </w:rPr>
        <w:t xml:space="preserve">dpi.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t xml:space="preserve">Evident inflammatory process (score 3= high, Table 2) is associated with appearance of sexual stages and developing oocysts (black arrows) of the </w:t>
      </w:r>
      <w:r>
        <w:rPr>
          <w:i/>
          <w:iCs/>
        </w:rPr>
        <w:t>E. falciformis</w:t>
      </w:r>
      <w:r>
        <w:t xml:space="preserve"> BayerHaberkorn1970 at 7</w:t>
      </w:r>
      <w:ins w:id="132" w:author="Weyrich, Alexandra" w:date="2019-03-28T11:53:00Z">
        <w:r w:rsidR="004B503C">
          <w:t xml:space="preserve"> </w:t>
        </w:r>
      </w:ins>
      <w:r>
        <w:t xml:space="preserve">dpi (e) and the wild derived isolate </w:t>
      </w:r>
      <w:r>
        <w:rPr>
          <w:i/>
          <w:iCs/>
        </w:rPr>
        <w:t>E. falciformis</w:t>
      </w:r>
      <w:r>
        <w:t xml:space="preserve"> Brandenburg88 at 9</w:t>
      </w:r>
      <w:ins w:id="133" w:author="Weyrich, Alexandra" w:date="2019-03-28T11:53:00Z">
        <w:r w:rsidR="004B503C">
          <w:t xml:space="preserve"> </w:t>
        </w:r>
      </w:ins>
      <w:r>
        <w:t xml:space="preserve">dpi (f). The infiltrate consists mainly of lymphocytes and plasma cells. Note the high cellularity in the mucosa comprising lymphocytes in the lamina propria (LP) with fewer </w:t>
      </w:r>
      <w:proofErr w:type="gramStart"/>
      <w:r>
        <w:t>eosinophil</w:t>
      </w:r>
      <w:proofErr w:type="gramEnd"/>
      <w:r>
        <w:t xml:space="preserve"> and neutrophile in the LP and submucosa (SM). </w:t>
      </w:r>
      <w:r>
        <w:rPr>
          <w:rFonts w:ascii="Times New Roman" w:hAnsi="Times New Roman"/>
        </w:rPr>
        <w:t>Scale bar 50µm in a-d.</w:t>
      </w:r>
    </w:p>
    <w:p w:rsidR="00887698" w:rsidRDefault="00EB2DF6">
      <w:pPr>
        <w:pStyle w:val="Textkrper"/>
        <w:spacing w:line="360" w:lineRule="auto"/>
        <w:jc w:val="both"/>
        <w:rPr>
          <w:rFonts w:hint="eastAsia"/>
        </w:rPr>
      </w:pPr>
      <w:r>
        <w:br w:type="page"/>
      </w:r>
    </w:p>
    <w:p w:rsidR="00887698" w:rsidRDefault="00EB2DF6">
      <w:pPr>
        <w:tabs>
          <w:tab w:val="left" w:pos="6382"/>
        </w:tabs>
        <w:spacing w:before="57" w:after="57" w:line="360" w:lineRule="auto"/>
        <w:jc w:val="both"/>
        <w:rPr>
          <w:rFonts w:hint="eastAsia"/>
        </w:rPr>
      </w:pPr>
      <w:r>
        <w:rPr>
          <w:rFonts w:ascii="Times New Roman" w:hAnsi="Times New Roman"/>
          <w:b/>
          <w:bCs/>
          <w:color w:val="000000"/>
          <w:sz w:val="28"/>
          <w:szCs w:val="28"/>
        </w:rPr>
        <w:lastRenderedPageBreak/>
        <w:t>Discussion</w:t>
      </w:r>
    </w:p>
    <w:p w:rsidR="00887698" w:rsidRDefault="00EB2DF6">
      <w:pPr>
        <w:spacing w:line="360" w:lineRule="auto"/>
        <w:jc w:val="both"/>
        <w:rPr>
          <w:rFonts w:hint="eastAsia"/>
        </w:rPr>
      </w:pPr>
      <w:r>
        <w:rPr>
          <w:rStyle w:val="Hervorhebung"/>
          <w:rFonts w:ascii="Times New Roman" w:hAnsi="Times New Roman"/>
          <w:i w:val="0"/>
          <w:iCs w:val="0"/>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Hervorhebung"/>
          <w:rFonts w:ascii="Times New Roman" w:hAnsi="Times New Roman"/>
        </w:rPr>
        <w:t>Eimeria</w:t>
      </w:r>
      <w:r>
        <w:rPr>
          <w:rStyle w:val="Hervorhebung"/>
          <w:rFonts w:ascii="Times New Roman" w:hAnsi="Times New Roman"/>
          <w:i w:val="0"/>
          <w:iCs w:val="0"/>
        </w:rPr>
        <w:t xml:space="preserve"> spp., natural parasites of the house mouse.</w:t>
      </w:r>
      <w:r>
        <w:rPr>
          <w:rStyle w:val="Hervorhebung"/>
          <w:rFonts w:ascii="Times New Roman" w:hAnsi="Times New Roman"/>
          <w:i w:val="0"/>
          <w:iCs w:val="0"/>
          <w:color w:val="222222"/>
        </w:rPr>
        <w:t xml:space="preserve"> We evaluated whether the “laboratory isolate” </w:t>
      </w:r>
      <w:r>
        <w:rPr>
          <w:rStyle w:val="Hervorhebung"/>
          <w:rFonts w:ascii="Times New Roman" w:hAnsi="Times New Roman"/>
          <w:color w:val="222222"/>
        </w:rPr>
        <w:t xml:space="preserve">Eimeria falciformis </w:t>
      </w:r>
      <w:r>
        <w:rPr>
          <w:rStyle w:val="Hervorhebung"/>
          <w:rFonts w:ascii="Times New Roman" w:hAnsi="Times New Roman"/>
          <w:i w:val="0"/>
          <w:iCs w:val="0"/>
          <w:color w:val="222222"/>
        </w:rPr>
        <w:t xml:space="preserve">BayerHaberkorn1970 </w:t>
      </w:r>
      <w:bookmarkStart w:id="134" w:name="__UnoMark__10568_2905672918"/>
      <w:r>
        <w:rPr>
          <w:rStyle w:val="Hervorhebung"/>
          <w:rFonts w:ascii="Times New Roman" w:hAnsi="Times New Roman"/>
          <w:i w:val="0"/>
          <w:iCs w:val="0"/>
          <w:color w:val="222222"/>
        </w:rPr>
        <w:t>(Haberkorn, 1970)</w:t>
      </w:r>
      <w:bookmarkEnd w:id="134"/>
      <w:r>
        <w:rPr>
          <w:rStyle w:val="Hervorhebung"/>
          <w:rFonts w:ascii="Times New Roman" w:hAnsi="Times New Roman"/>
          <w:i w:val="0"/>
          <w:iCs w:val="0"/>
          <w:color w:val="222222"/>
        </w:rPr>
        <w:t xml:space="preserve"> differs from wild derived isolates of the same species and of </w:t>
      </w:r>
      <w:r>
        <w:rPr>
          <w:rStyle w:val="Hervorhebung"/>
          <w:rFonts w:ascii="Times New Roman" w:hAnsi="Times New Roman"/>
          <w:color w:val="222222"/>
        </w:rPr>
        <w:t xml:space="preserve">E. ferrisi </w:t>
      </w:r>
      <w:r>
        <w:rPr>
          <w:rStyle w:val="Hervorhebung"/>
          <w:rFonts w:ascii="Times New Roman" w:hAnsi="Times New Roman"/>
          <w:i w:val="0"/>
          <w:iCs w:val="0"/>
          <w:color w:val="222222"/>
        </w:rPr>
        <w:t>concerning infection dynamics, pathogenicity and the immune reactions it induces</w:t>
      </w:r>
      <w:r>
        <w:rPr>
          <w:rStyle w:val="Hervorhebung"/>
          <w:rFonts w:ascii="Times New Roman" w:hAnsi="Times New Roman"/>
          <w:i w:val="0"/>
          <w:iCs w:val="0"/>
        </w:rPr>
        <w:t xml:space="preserve">. We found not only expected differences in parasite life cycle progression between </w:t>
      </w:r>
      <w:r>
        <w:rPr>
          <w:rStyle w:val="Hervorhebung"/>
          <w:rFonts w:ascii="Times New Roman" w:hAnsi="Times New Roman"/>
        </w:rPr>
        <w:t>Eimeria</w:t>
      </w:r>
      <w:r>
        <w:rPr>
          <w:rStyle w:val="Hervorhebung"/>
          <w:rFonts w:ascii="Times New Roman" w:hAnsi="Times New Roman"/>
          <w:i w:val="0"/>
          <w:iCs w:val="0"/>
        </w:rPr>
        <w:t xml:space="preserve"> species (</w:t>
      </w:r>
      <w:r>
        <w:rPr>
          <w:rStyle w:val="Hervorhebung"/>
          <w:rFonts w:ascii="Times New Roman" w:hAnsi="Times New Roman"/>
        </w:rPr>
        <w:t>E. falciformis</w:t>
      </w:r>
      <w:r>
        <w:rPr>
          <w:rStyle w:val="Hervorhebung"/>
          <w:rFonts w:ascii="Times New Roman" w:hAnsi="Times New Roman"/>
          <w:i w:val="0"/>
          <w:iCs w:val="0"/>
        </w:rPr>
        <w:t xml:space="preserve"> vs. </w:t>
      </w:r>
      <w:r>
        <w:rPr>
          <w:rStyle w:val="Hervorhebung"/>
          <w:rFonts w:ascii="Times New Roman" w:hAnsi="Times New Roman"/>
        </w:rPr>
        <w:t>E. ferrisi</w:t>
      </w:r>
      <w:r>
        <w:rPr>
          <w:rStyle w:val="Hervorhebung"/>
          <w:rFonts w:ascii="Times New Roman" w:hAnsi="Times New Roman"/>
          <w:i w:val="0"/>
          <w:iCs w:val="0"/>
        </w:rPr>
        <w:t xml:space="preserve">), but also differences between the </w:t>
      </w:r>
      <w:r>
        <w:rPr>
          <w:rStyle w:val="Hervorhebung"/>
          <w:rFonts w:ascii="Times New Roman" w:hAnsi="Times New Roman"/>
          <w:i w:val="0"/>
          <w:iCs w:val="0"/>
          <w:color w:val="222222"/>
        </w:rPr>
        <w:t xml:space="preserve">wild derived and laboratory isolate of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The</w:t>
      </w:r>
      <w:r>
        <w:rPr>
          <w:rStyle w:val="Hervorhebung"/>
          <w:rFonts w:ascii="Times New Roman" w:hAnsi="Times New Roman"/>
          <w:i w:val="0"/>
          <w:iCs w:val="0"/>
        </w:rPr>
        <w:t xml:space="preserve"> laboratory isolate of </w:t>
      </w:r>
      <w:r>
        <w:rPr>
          <w:rStyle w:val="Hervorhebung"/>
          <w:rFonts w:ascii="Times New Roman" w:hAnsi="Times New Roman"/>
        </w:rPr>
        <w:t>E. falciformis</w:t>
      </w:r>
      <w:r>
        <w:rPr>
          <w:rStyle w:val="Hervorhebung"/>
          <w:rFonts w:ascii="Times New Roman" w:hAnsi="Times New Roman"/>
          <w:i w:val="0"/>
          <w:iCs w:val="0"/>
        </w:rPr>
        <w:t xml:space="preserve"> induces relatively stronger immune reactions and pathologic changes in NMRI mice than newly derived isolates of both </w:t>
      </w:r>
      <w:r>
        <w:rPr>
          <w:rStyle w:val="Hervorhebung"/>
          <w:rFonts w:ascii="Times New Roman" w:hAnsi="Times New Roman"/>
        </w:rPr>
        <w:t>E. ferrisi</w:t>
      </w:r>
      <w:r>
        <w:rPr>
          <w:rStyle w:val="Hervorhebung"/>
          <w:rFonts w:ascii="Times New Roman" w:hAnsi="Times New Roman"/>
          <w:i w:val="0"/>
          <w:iCs w:val="0"/>
        </w:rPr>
        <w:t xml:space="preserve"> and </w:t>
      </w:r>
      <w:r>
        <w:rPr>
          <w:rStyle w:val="Hervorhebung"/>
          <w:rFonts w:ascii="Times New Roman" w:hAnsi="Times New Roman"/>
        </w:rPr>
        <w:t>E. falciformis</w:t>
      </w:r>
      <w:r>
        <w:rPr>
          <w:rStyle w:val="Hervorhebung"/>
          <w:rFonts w:ascii="Times New Roman" w:hAnsi="Times New Roman"/>
          <w:i w:val="0"/>
          <w:iCs w:val="0"/>
        </w:rPr>
        <w:t>.</w:t>
      </w:r>
    </w:p>
    <w:p w:rsidR="00887698" w:rsidRDefault="00887698">
      <w:pPr>
        <w:spacing w:line="360" w:lineRule="auto"/>
        <w:jc w:val="both"/>
        <w:rPr>
          <w:rStyle w:val="Hervorhebung"/>
          <w:rFonts w:ascii="Times New Roman" w:hAnsi="Times New Roman"/>
          <w:i w:val="0"/>
          <w:iCs w:val="0"/>
        </w:rPr>
      </w:pPr>
    </w:p>
    <w:p w:rsidR="00887698" w:rsidRDefault="00EB2DF6">
      <w:pPr>
        <w:spacing w:line="360" w:lineRule="auto"/>
        <w:jc w:val="both"/>
        <w:rPr>
          <w:rFonts w:hint="eastAsia"/>
        </w:rPr>
      </w:pPr>
      <w:proofErr w:type="gramStart"/>
      <w:r>
        <w:rPr>
          <w:rStyle w:val="Hervorhebung"/>
          <w:rFonts w:ascii="Times New Roman" w:hAnsi="Times New Roman"/>
          <w:bCs/>
          <w:i w:val="0"/>
          <w:iCs w:val="0"/>
          <w:color w:val="000000"/>
        </w:rPr>
        <w:t xml:space="preserve">Between the two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isolates BayerHaberkorn1970 (EfalL) and Brandenburg88 (EfalW) we observed only slight differences in the length of the pre-patent period (time until oocyst shedding, starting at 6 </w:t>
      </w:r>
      <w:r>
        <w:rPr>
          <w:rStyle w:val="Hervorhebung"/>
          <w:rFonts w:ascii="Times New Roman" w:hAnsi="Times New Roman"/>
          <w:bCs/>
          <w:color w:val="000000"/>
        </w:rPr>
        <w:t>vs.</w:t>
      </w:r>
      <w:r>
        <w:rPr>
          <w:rStyle w:val="Hervorhebung"/>
          <w:rFonts w:ascii="Times New Roman" w:hAnsi="Times New Roman"/>
          <w:bCs/>
          <w:i w:val="0"/>
          <w:iCs w:val="0"/>
          <w:color w:val="000000"/>
        </w:rPr>
        <w:t xml:space="preserve"> 7 dpi).</w:t>
      </w:r>
      <w:proofErr w:type="gramEnd"/>
      <w:r>
        <w:rPr>
          <w:rStyle w:val="Hervorhebung"/>
          <w:rFonts w:ascii="Times New Roman" w:hAnsi="Times New Roman"/>
          <w:bCs/>
          <w:i w:val="0"/>
          <w:iCs w:val="0"/>
          <w:color w:val="000000"/>
        </w:rPr>
        <w:t xml:space="preserve"> T</w:t>
      </w:r>
      <w:r>
        <w:rPr>
          <w:rStyle w:val="Hervorhebung"/>
          <w:rFonts w:ascii="Times New Roman" w:hAnsi="Times New Roman"/>
          <w:i w:val="0"/>
          <w:iCs w:val="0"/>
        </w:rPr>
        <w:t xml:space="preserve">hese results are in agreement with previous reports from the same host (NMRI mice) and the BayerHaberkorn1970 isolate </w:t>
      </w:r>
      <w:bookmarkStart w:id="135" w:name="__UnoMark__10567_2905672918"/>
      <w:r>
        <w:rPr>
          <w:rStyle w:val="Hervorhebung"/>
          <w:rFonts w:ascii="Times New Roman" w:hAnsi="Times New Roman"/>
          <w:i w:val="0"/>
          <w:iCs w:val="0"/>
        </w:rPr>
        <w:t>(Ehret et al, 2017; Schmid et al, 2014, 2012; Stange et al, 2012)</w:t>
      </w:r>
      <w:bookmarkEnd w:id="135"/>
      <w:r>
        <w:rPr>
          <w:rStyle w:val="Hervorhebung"/>
          <w:rFonts w:ascii="Times New Roman" w:hAnsi="Times New Roman"/>
          <w:bCs/>
          <w:i w:val="0"/>
          <w:iCs w:val="0"/>
          <w:color w:val="000000"/>
        </w:rPr>
        <w:t xml:space="preserve">. The pre-patent period for the wild derived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isolate (7 dpi) corresponds to that reported for the parasite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var praghensis </w:t>
      </w:r>
      <w:bookmarkStart w:id="136" w:name="__UnoMark__10566_2905672918"/>
      <w:r>
        <w:rPr>
          <w:rStyle w:val="Hervorhebung"/>
          <w:rFonts w:ascii="Times New Roman" w:hAnsi="Times New Roman"/>
          <w:bCs/>
          <w:i w:val="0"/>
          <w:iCs w:val="0"/>
          <w:color w:val="000000"/>
        </w:rPr>
        <w:t>(Kasai et al, 1991; Mesfin et al, 1978)</w:t>
      </w:r>
      <w:bookmarkEnd w:id="136"/>
      <w:r>
        <w:rPr>
          <w:rStyle w:val="Hervorhebung"/>
          <w:rFonts w:ascii="Times New Roman" w:hAnsi="Times New Roman"/>
          <w:bCs/>
          <w:i w:val="0"/>
          <w:iCs w:val="0"/>
          <w:color w:val="000000"/>
        </w:rPr>
        <w:t xml:space="preserve">, but </w:t>
      </w:r>
      <w:bookmarkStart w:id="137" w:name="__UnoMark__10565_2905672918"/>
      <w:r>
        <w:rPr>
          <w:rStyle w:val="Hervorhebung"/>
          <w:rFonts w:ascii="Times New Roman" w:hAnsi="Times New Roman"/>
          <w:bCs/>
          <w:i w:val="0"/>
          <w:iCs w:val="0"/>
          <w:color w:val="000000"/>
        </w:rPr>
        <w:t>Mahrt and Shi (1988) and Schito et al</w:t>
      </w:r>
      <w:ins w:id="138" w:author="Weyrich, Alexandra" w:date="2019-03-28T11:54:00Z">
        <w:r w:rsidR="004B503C">
          <w:rPr>
            <w:rStyle w:val="Hervorhebung"/>
            <w:rFonts w:ascii="Times New Roman" w:hAnsi="Times New Roman"/>
            <w:bCs/>
            <w:i w:val="0"/>
            <w:iCs w:val="0"/>
            <w:color w:val="000000"/>
          </w:rPr>
          <w:t>.</w:t>
        </w:r>
      </w:ins>
      <w:del w:id="139" w:author="Weyrich, Alexandra" w:date="2019-03-28T11:54:00Z">
        <w:r w:rsidDel="004B503C">
          <w:rPr>
            <w:rStyle w:val="Hervorhebung"/>
            <w:rFonts w:ascii="Times New Roman" w:hAnsi="Times New Roman"/>
            <w:bCs/>
            <w:i w:val="0"/>
            <w:iCs w:val="0"/>
            <w:color w:val="000000"/>
          </w:rPr>
          <w:delText>,</w:delText>
        </w:r>
      </w:del>
      <w:r>
        <w:rPr>
          <w:rStyle w:val="Hervorhebung"/>
          <w:rFonts w:ascii="Times New Roman" w:hAnsi="Times New Roman"/>
          <w:bCs/>
          <w:i w:val="0"/>
          <w:iCs w:val="0"/>
          <w:color w:val="000000"/>
        </w:rPr>
        <w:t xml:space="preserve"> (1996)</w:t>
      </w:r>
      <w:bookmarkEnd w:id="137"/>
      <w:r>
        <w:rPr>
          <w:rStyle w:val="Hervorhebung"/>
          <w:rFonts w:ascii="Times New Roman" w:hAnsi="Times New Roman"/>
          <w:bCs/>
          <w:i w:val="0"/>
          <w:iCs w:val="0"/>
          <w:color w:val="000000"/>
        </w:rPr>
        <w:t xml:space="preserve"> demonstrated slightly longer pre-patent periods (7 or 8 dpi) also in other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infections. </w:t>
      </w:r>
    </w:p>
    <w:p w:rsidR="00887698" w:rsidRDefault="00EB2DF6">
      <w:pPr>
        <w:spacing w:line="360" w:lineRule="auto"/>
        <w:jc w:val="both"/>
        <w:rPr>
          <w:rFonts w:hint="eastAsia"/>
        </w:rPr>
      </w:pPr>
      <w:r>
        <w:rPr>
          <w:rStyle w:val="Hervorhebung"/>
          <w:rFonts w:ascii="Times New Roman" w:hAnsi="Times New Roman"/>
          <w:i w:val="0"/>
          <w:iCs w:val="0"/>
          <w:color w:val="000000"/>
        </w:rPr>
        <w:t xml:space="preserve">The output of oocysts in our study (for all isolates) was similar or only slightly lower than </w:t>
      </w:r>
      <w:r>
        <w:rPr>
          <w:rStyle w:val="Hervorhebung"/>
          <w:rFonts w:ascii="Times New Roman" w:hAnsi="Times New Roman"/>
          <w:i w:val="0"/>
          <w:iCs w:val="0"/>
        </w:rPr>
        <w:t>in previous reports (Ehret et al, 2017; Schmid et al, 20</w:t>
      </w:r>
      <w:bookmarkStart w:id="140" w:name="__UnoMark__10564_2905672918"/>
      <w:bookmarkEnd w:id="140"/>
      <w:r>
        <w:rPr>
          <w:rStyle w:val="Hervorhebung"/>
          <w:rFonts w:ascii="Times New Roman" w:hAnsi="Times New Roman"/>
          <w:i w:val="0"/>
          <w:iCs w:val="0"/>
        </w:rPr>
        <w:t>14)</w:t>
      </w:r>
      <w:r>
        <w:rPr>
          <w:rStyle w:val="Hervorhebung"/>
          <w:rFonts w:ascii="Times New Roman" w:hAnsi="Times New Roman"/>
          <w:bCs/>
          <w:i w:val="0"/>
          <w:iCs w:val="0"/>
          <w:color w:val="000000"/>
        </w:rPr>
        <w:t>.</w:t>
      </w:r>
      <w:r>
        <w:rPr>
          <w:rStyle w:val="Hervorhebung"/>
          <w:rFonts w:ascii="Times New Roman" w:hAnsi="Times New Roman"/>
          <w:i w:val="0"/>
          <w:iCs w:val="0"/>
        </w:rPr>
        <w:t xml:space="preserve"> </w:t>
      </w:r>
      <w:r>
        <w:rPr>
          <w:rFonts w:ascii="Times New Roman" w:hAnsi="Times New Roman"/>
          <w:bCs/>
          <w:color w:val="000000"/>
        </w:rPr>
        <w:t xml:space="preserve">Our observation regarding the lifecycle progression of </w:t>
      </w:r>
      <w:r>
        <w:rPr>
          <w:rStyle w:val="Hervorhebung"/>
          <w:rFonts w:ascii="Times New Roman" w:hAnsi="Times New Roman"/>
          <w:bCs/>
          <w:color w:val="000000"/>
        </w:rPr>
        <w:t>E. ferrisi</w:t>
      </w:r>
      <w:r>
        <w:rPr>
          <w:rStyle w:val="Hervorhebung"/>
          <w:rFonts w:ascii="Times New Roman" w:hAnsi="Times New Roman"/>
          <w:bCs/>
          <w:i w:val="0"/>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Hervorhebung"/>
          <w:rFonts w:ascii="Times New Roman" w:hAnsi="Times New Roman"/>
          <w:bCs/>
          <w:color w:val="333333"/>
          <w:highlight w:val="white"/>
          <w:lang w:val="en-US"/>
        </w:rPr>
        <w:t xml:space="preserve">Mus musculus </w:t>
      </w:r>
      <w:bookmarkStart w:id="141" w:name="__UnoMark__10563_2905672918"/>
      <w:r>
        <w:rPr>
          <w:rStyle w:val="Hervorhebung"/>
          <w:rFonts w:ascii="Times New Roman" w:hAnsi="Times New Roman"/>
          <w:bCs/>
          <w:i w:val="0"/>
          <w:iCs w:val="0"/>
          <w:color w:val="000000"/>
        </w:rPr>
        <w:t>(Ankrom et al, 1975)</w:t>
      </w:r>
      <w:bookmarkEnd w:id="141"/>
      <w:r>
        <w:rPr>
          <w:rFonts w:ascii="Times New Roman" w:hAnsi="Times New Roman"/>
          <w:bCs/>
          <w:color w:val="000000"/>
        </w:rPr>
        <w:t xml:space="preserve">.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is </w:t>
      </w:r>
      <w:r>
        <w:rPr>
          <w:rFonts w:ascii="Times New Roman" w:hAnsi="Times New Roman"/>
          <w:bCs/>
          <w:color w:val="000000"/>
        </w:rPr>
        <w:t xml:space="preserve">characterized by a </w:t>
      </w:r>
      <w:del w:id="142" w:author="Weyrich, Alexandra" w:date="2019-03-28T11:54:00Z">
        <w:r w:rsidDel="004B503C">
          <w:rPr>
            <w:rFonts w:ascii="Times New Roman" w:hAnsi="Times New Roman"/>
            <w:bCs/>
            <w:color w:val="000000"/>
          </w:rPr>
          <w:delText xml:space="preserve">– especially when compared to </w:delText>
        </w:r>
        <w:r w:rsidDel="004B503C">
          <w:rPr>
            <w:rFonts w:ascii="Times New Roman" w:hAnsi="Times New Roman"/>
            <w:bCs/>
            <w:i/>
            <w:iCs/>
            <w:color w:val="000000"/>
          </w:rPr>
          <w:delText>E. falciformis</w:delText>
        </w:r>
        <w:r w:rsidDel="004B503C">
          <w:rPr>
            <w:rFonts w:ascii="Times New Roman" w:hAnsi="Times New Roman"/>
            <w:bCs/>
            <w:color w:val="000000"/>
          </w:rPr>
          <w:delText xml:space="preserve"> </w:delText>
        </w:r>
      </w:del>
      <w:r>
        <w:rPr>
          <w:rFonts w:ascii="Times New Roman" w:hAnsi="Times New Roman"/>
          <w:bCs/>
          <w:color w:val="000000"/>
        </w:rPr>
        <w:t xml:space="preserve">– short life cycle </w:t>
      </w:r>
      <w:ins w:id="143" w:author="Weyrich, Alexandra" w:date="2019-03-28T11:54:00Z">
        <w:r w:rsidR="004B503C">
          <w:rPr>
            <w:rFonts w:ascii="Times New Roman" w:hAnsi="Times New Roman"/>
            <w:bCs/>
            <w:color w:val="000000"/>
          </w:rPr>
          <w:t>-</w:t>
        </w:r>
        <w:r w:rsidR="004B503C">
          <w:rPr>
            <w:rFonts w:ascii="Times New Roman" w:hAnsi="Times New Roman"/>
            <w:bCs/>
            <w:color w:val="000000"/>
          </w:rPr>
          <w:t xml:space="preserve">especially when compared to </w:t>
        </w:r>
        <w:r w:rsidR="004B503C">
          <w:rPr>
            <w:rFonts w:ascii="Times New Roman" w:hAnsi="Times New Roman"/>
            <w:bCs/>
            <w:i/>
            <w:iCs/>
            <w:color w:val="000000"/>
          </w:rPr>
          <w:t>E. falciformis</w:t>
        </w:r>
        <w:r w:rsidR="004B503C">
          <w:rPr>
            <w:rFonts w:ascii="Times New Roman" w:hAnsi="Times New Roman"/>
            <w:bCs/>
            <w:i/>
            <w:iCs/>
            <w:color w:val="000000"/>
          </w:rPr>
          <w:t>-</w:t>
        </w:r>
        <w:r w:rsidR="004B503C">
          <w:rPr>
            <w:rFonts w:ascii="Times New Roman" w:hAnsi="Times New Roman"/>
            <w:bCs/>
            <w:color w:val="000000"/>
          </w:rPr>
          <w:t xml:space="preserve"> </w:t>
        </w:r>
      </w:ins>
      <w:r>
        <w:rPr>
          <w:rFonts w:ascii="Times New Roman" w:hAnsi="Times New Roman"/>
          <w:bCs/>
          <w:color w:val="000000"/>
        </w:rPr>
        <w:t xml:space="preserve">with patency at 3 dpi. It is also noteworthy that the oocyst output of this species did not differ significantly when compared to that of both </w:t>
      </w:r>
      <w:r>
        <w:rPr>
          <w:rStyle w:val="Hervorhebung"/>
          <w:rFonts w:ascii="Times New Roman" w:hAnsi="Times New Roman"/>
          <w:bCs/>
          <w:color w:val="000000"/>
        </w:rPr>
        <w:t xml:space="preserve">E. falciformis </w:t>
      </w:r>
      <w:r>
        <w:rPr>
          <w:rStyle w:val="Hervorhebung"/>
          <w:rFonts w:ascii="Times New Roman" w:hAnsi="Times New Roman"/>
          <w:bCs/>
          <w:i w:val="0"/>
          <w:iCs w:val="0"/>
          <w:color w:val="000000"/>
        </w:rPr>
        <w:t xml:space="preserve">isolates (Figure 1). This data establishes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Brandenburg64 as a parasite isolate with low pathogenicity and high parasite reproduction. It invites comparisons of host-</w:t>
      </w:r>
      <w:del w:id="144" w:author="Weyrich, Alexandra" w:date="2019-03-28T11:55:00Z">
        <w:r w:rsidDel="004B503C">
          <w:rPr>
            <w:rStyle w:val="Hervorhebung"/>
            <w:rFonts w:ascii="Times New Roman" w:hAnsi="Times New Roman"/>
            <w:bCs/>
            <w:i w:val="0"/>
            <w:iCs w:val="0"/>
            <w:color w:val="000000"/>
          </w:rPr>
          <w:delText>parastite</w:delText>
        </w:r>
      </w:del>
      <w:ins w:id="145" w:author="Weyrich, Alexandra" w:date="2019-03-28T11:55:00Z">
        <w:r w:rsidR="004B503C">
          <w:rPr>
            <w:rStyle w:val="Hervorhebung"/>
            <w:rFonts w:ascii="Times New Roman" w:hAnsi="Times New Roman"/>
            <w:bCs/>
            <w:i w:val="0"/>
            <w:iCs w:val="0"/>
            <w:color w:val="000000"/>
          </w:rPr>
          <w:t>parasite</w:t>
        </w:r>
      </w:ins>
      <w:r>
        <w:rPr>
          <w:rStyle w:val="Hervorhebung"/>
          <w:rFonts w:ascii="Times New Roman" w:hAnsi="Times New Roman"/>
          <w:bCs/>
          <w:i w:val="0"/>
          <w:iCs w:val="0"/>
          <w:color w:val="000000"/>
        </w:rPr>
        <w:t xml:space="preserve"> interactions with more pathogenic isolates and could be </w:t>
      </w:r>
      <w:commentRangeStart w:id="146"/>
      <w:r>
        <w:rPr>
          <w:rStyle w:val="Hervorhebung"/>
          <w:rFonts w:ascii="Times New Roman" w:hAnsi="Times New Roman"/>
          <w:bCs/>
          <w:i w:val="0"/>
          <w:iCs w:val="0"/>
          <w:color w:val="000000"/>
        </w:rPr>
        <w:t xml:space="preserve">attactive </w:t>
      </w:r>
      <w:commentRangeEnd w:id="146"/>
      <w:r w:rsidR="004B503C">
        <w:rPr>
          <w:rStyle w:val="Kommentarzeichen"/>
          <w:rFonts w:cs="Mangal"/>
        </w:rPr>
        <w:commentReference w:id="146"/>
      </w:r>
      <w:r>
        <w:rPr>
          <w:rStyle w:val="Hervorhebung"/>
          <w:rFonts w:ascii="Times New Roman" w:hAnsi="Times New Roman"/>
          <w:bCs/>
          <w:i w:val="0"/>
          <w:iCs w:val="0"/>
          <w:color w:val="000000"/>
        </w:rPr>
        <w:t xml:space="preserve">an alternative infection model with less impact on the host (i.e. allowing shorter experiments more compliant with welfare of host animals). </w:t>
      </w:r>
    </w:p>
    <w:p w:rsidR="00887698" w:rsidRDefault="00EB2DF6">
      <w:pPr>
        <w:spacing w:line="360" w:lineRule="auto"/>
        <w:jc w:val="both"/>
        <w:rPr>
          <w:rFonts w:hint="eastAsia"/>
        </w:rPr>
      </w:pPr>
      <w:r>
        <w:rPr>
          <w:rFonts w:ascii="Times New Roman" w:hAnsi="Times New Roman"/>
          <w:bCs/>
          <w:color w:val="000000"/>
        </w:rPr>
        <w:lastRenderedPageBreak/>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147" w:name="__UnoMark__10562_2905672918"/>
      <w:r>
        <w:rPr>
          <w:rStyle w:val="Hervorhebung"/>
          <w:rFonts w:ascii="Times New Roman" w:hAnsi="Times New Roman"/>
          <w:i w:val="0"/>
          <w:iCs w:val="0"/>
        </w:rPr>
        <w:t>(Ehret et al, 2017; Schmid et al, 2012; Stange et al, 2012)</w:t>
      </w:r>
      <w:bookmarkEnd w:id="147"/>
      <w:r>
        <w:rPr>
          <w:rStyle w:val="Hervorhebung"/>
          <w:rFonts w:ascii="Times New Roman" w:hAnsi="Times New Roman"/>
          <w:i w:val="0"/>
          <w:iCs w:val="0"/>
        </w:rPr>
        <w:t xml:space="preserve">. A potential reason for such a relatively high pathogenicity could – as in any experimental </w:t>
      </w:r>
      <w:r>
        <w:rPr>
          <w:rStyle w:val="Hervorhebung"/>
          <w:rFonts w:ascii="Times New Roman" w:hAnsi="Times New Roman"/>
        </w:rPr>
        <w:t>Eimeria</w:t>
      </w:r>
      <w:r>
        <w:rPr>
          <w:rStyle w:val="Hervorhebung"/>
          <w:rFonts w:ascii="Times New Roman" w:hAnsi="Times New Roman"/>
          <w:i w:val="0"/>
          <w:iCs w:val="0"/>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(parasite-host ∆Ct). This allows us to argue for </w:t>
      </w:r>
      <w:r>
        <w:rPr>
          <w:rStyle w:val="Hervorhebung"/>
          <w:rFonts w:ascii="Times New Roman" w:hAnsi="Times New Roman"/>
          <w:i w:val="0"/>
          <w:iCs w:val="0"/>
          <w:color w:val="000000"/>
        </w:rPr>
        <w:t xml:space="preserve">the consistency of infectious doses: the tissue intensity attained by all three strains used in our experiment was not significantly different, and the tissue intensity of the two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was very similar throughout the infection. We can conclude that we report results from a strong infection relative to previous studies, which was consistent between innocula of different strains. </w:t>
      </w:r>
    </w:p>
    <w:p w:rsidR="00887698" w:rsidRDefault="00EB2DF6">
      <w:pPr>
        <w:spacing w:line="360" w:lineRule="auto"/>
        <w:jc w:val="both"/>
        <w:rPr>
          <w:rFonts w:hint="eastAsia"/>
        </w:rPr>
      </w:pPr>
      <w:r>
        <w:rPr>
          <w:rStyle w:val="Hervorhebung"/>
          <w:rFonts w:ascii="Times New Roman" w:hAnsi="Times New Roman"/>
          <w:i w:val="0"/>
          <w:iCs w:val="0"/>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148" w:name="__UnoMark__10539_2905672918"/>
      <w:r>
        <w:rPr>
          <w:rStyle w:val="Hervorhebung"/>
          <w:rFonts w:ascii="Times New Roman" w:hAnsi="Times New Roman"/>
          <w:bCs/>
          <w:i w:val="0"/>
          <w:iCs w:val="0"/>
          <w:color w:val="000000"/>
        </w:rPr>
        <w:t>(McDonald and Ballingall, 1983; Shirley and Bellatti, 1988</w:t>
      </w:r>
      <w:bookmarkEnd w:id="148"/>
      <w:r>
        <w:rPr>
          <w:rStyle w:val="Hervorhebung"/>
          <w:rFonts w:ascii="Times New Roman" w:hAnsi="Times New Roman"/>
          <w:bCs/>
          <w:i w:val="0"/>
          <w:iCs w:val="0"/>
          <w:color w:val="000000"/>
        </w:rPr>
        <w:t xml:space="preserve">; </w:t>
      </w:r>
      <w:r>
        <w:rPr>
          <w:rFonts w:ascii="Times New Roman" w:hAnsi="Times New Roman"/>
        </w:rPr>
        <w:t>Shirley and Harvey, 2000; Shirley and Long, 19</w:t>
      </w:r>
      <w:bookmarkStart w:id="149" w:name="__UnoMark__10561_2905672918"/>
      <w:bookmarkEnd w:id="149"/>
      <w:r>
        <w:rPr>
          <w:rFonts w:ascii="Times New Roman" w:hAnsi="Times New Roman"/>
        </w:rPr>
        <w:t xml:space="preserve">90).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w:t>
      </w:r>
    </w:p>
    <w:p w:rsidR="00887698" w:rsidRDefault="00887698">
      <w:pPr>
        <w:spacing w:line="360" w:lineRule="auto"/>
        <w:jc w:val="both"/>
        <w:rPr>
          <w:rFonts w:hint="eastAsia"/>
        </w:rPr>
      </w:pPr>
    </w:p>
    <w:p w:rsidR="00887698" w:rsidRDefault="00EB2DF6">
      <w:pPr>
        <w:spacing w:line="360" w:lineRule="auto"/>
        <w:jc w:val="both"/>
        <w:rPr>
          <w:rFonts w:hint="eastAsia"/>
        </w:rPr>
      </w:pPr>
      <w:r>
        <w:rPr>
          <w:rStyle w:val="Hervorhebung"/>
          <w:rFonts w:ascii="Times New Roman" w:hAnsi="Times New Roman"/>
          <w:i w:val="0"/>
          <w:iCs w:val="0"/>
          <w:color w:val="222222"/>
        </w:rPr>
        <w:t>Integrating weight loss dynamics with parasite lifecycle progression and comparing the two isolates of</w:t>
      </w:r>
      <w:r>
        <w:rPr>
          <w:rStyle w:val="Hervorhebung"/>
          <w:rFonts w:ascii="Times New Roman" w:hAnsi="Times New Roman"/>
          <w:color w:val="222222"/>
        </w:rPr>
        <w:t xml:space="preserve"> 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 xml:space="preserve">and that of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shows </w:t>
      </w:r>
      <w:r>
        <w:rPr>
          <w:rStyle w:val="Hervorhebung"/>
          <w:rFonts w:ascii="Times New Roman" w:hAnsi="Times New Roman"/>
          <w:i w:val="0"/>
          <w:iCs w:val="0"/>
          <w:color w:val="000000"/>
        </w:rPr>
        <w:t xml:space="preserve">that </w:t>
      </w:r>
      <w:r>
        <w:rPr>
          <w:rStyle w:val="Hervorhebung"/>
          <w:rFonts w:ascii="Times New Roman" w:hAnsi="Times New Roman"/>
          <w:bCs/>
          <w:color w:val="000000"/>
        </w:rPr>
        <w:t>E. ferrisi</w:t>
      </w:r>
      <w:r>
        <w:rPr>
          <w:rStyle w:val="Hervorhebung"/>
          <w:rFonts w:ascii="Times New Roman" w:hAnsi="Times New Roman"/>
          <w:i w:val="0"/>
          <w:iCs w:val="0"/>
          <w:color w:val="000000"/>
        </w:rPr>
        <w:t xml:space="preserve"> induces most weight loss before the peak of its oocyst shedding, while both </w:t>
      </w:r>
      <w:r>
        <w:rPr>
          <w:rStyle w:val="Hervorhebung"/>
          <w:rFonts w:ascii="Times New Roman" w:hAnsi="Times New Roman"/>
          <w:color w:val="000000"/>
        </w:rPr>
        <w:t>E. falciformis</w:t>
      </w:r>
      <w:r>
        <w:rPr>
          <w:rStyle w:val="Hervorhebung"/>
          <w:rFonts w:ascii="Times New Roman" w:hAnsi="Times New Roman"/>
          <w:i w:val="0"/>
          <w:iCs w:val="0"/>
          <w:color w:val="000000"/>
        </w:rPr>
        <w:t xml:space="preserve"> isolates impact the host after the peak of their oocyst shedding (Figure 2). T</w:t>
      </w:r>
      <w:r>
        <w:rPr>
          <w:rStyle w:val="Hervorhebung"/>
          <w:rFonts w:ascii="Times New Roman" w:hAnsi="Times New Roman"/>
          <w:i w:val="0"/>
          <w:iCs w:val="0"/>
          <w:color w:val="333333"/>
        </w:rPr>
        <w:t xml:space="preserve">hese differences suggest that mechanisms </w:t>
      </w:r>
      <w:r>
        <w:rPr>
          <w:rStyle w:val="Hervorhebung"/>
          <w:rFonts w:ascii="Times New Roman" w:hAnsi="Times New Roman"/>
          <w:i w:val="0"/>
          <w:iCs w:val="0"/>
          <w:color w:val="000000"/>
        </w:rPr>
        <w:t xml:space="preserve">underlying pathogenesis might be different between the two parasite species. </w:t>
      </w:r>
      <w:r>
        <w:rPr>
          <w:rStyle w:val="Hervorhebung"/>
          <w:rFonts w:ascii="Times New Roman" w:hAnsi="Times New Roman"/>
          <w:i w:val="0"/>
          <w:iCs w:val="0"/>
          <w:color w:val="222222"/>
        </w:rPr>
        <w:t xml:space="preserve">Histology indicates that </w:t>
      </w:r>
      <w:r>
        <w:rPr>
          <w:rStyle w:val="Hervorhebung"/>
          <w:rFonts w:ascii="Times New Roman" w:hAnsi="Times New Roman"/>
          <w:i w:val="0"/>
          <w:iCs w:val="0"/>
          <w:color w:val="000000"/>
        </w:rPr>
        <w:t xml:space="preserve">weight loss coincides with immune cell influx in </w:t>
      </w:r>
      <w:r>
        <w:rPr>
          <w:rStyle w:val="Hervorhebung"/>
          <w:rFonts w:ascii="Times New Roman" w:hAnsi="Times New Roman"/>
          <w:color w:val="000000"/>
        </w:rPr>
        <w:t>E. falciformi</w:t>
      </w:r>
      <w:r>
        <w:rPr>
          <w:rStyle w:val="Hervorhebung"/>
          <w:rFonts w:ascii="Times New Roman" w:hAnsi="Times New Roman"/>
          <w:i w:val="0"/>
          <w:iCs w:val="0"/>
          <w:color w:val="000000"/>
        </w:rPr>
        <w:t>s infections (Figure</w:t>
      </w:r>
      <w:ins w:id="150" w:author="Weyrich, Alexandra" w:date="2019-03-28T11:56:00Z">
        <w:r w:rsidR="00AE2DD2">
          <w:rPr>
            <w:rStyle w:val="Hervorhebung"/>
            <w:rFonts w:ascii="Times New Roman" w:hAnsi="Times New Roman"/>
            <w:i w:val="0"/>
            <w:iCs w:val="0"/>
            <w:color w:val="000000"/>
          </w:rPr>
          <w:t xml:space="preserve"> </w:t>
        </w:r>
      </w:ins>
      <w:r>
        <w:rPr>
          <w:rStyle w:val="Hervorhebung"/>
          <w:rFonts w:ascii="Times New Roman" w:hAnsi="Times New Roman"/>
          <w:i w:val="0"/>
          <w:iCs w:val="0"/>
          <w:color w:val="000000"/>
        </w:rPr>
        <w:t xml:space="preserve">5). This influx differed slightly in timing starting at 5 dpi in the </w:t>
      </w:r>
      <w:r>
        <w:rPr>
          <w:rStyle w:val="Hervorhebung"/>
          <w:rFonts w:ascii="Times New Roman" w:hAnsi="Times New Roman"/>
          <w:color w:val="222222"/>
        </w:rPr>
        <w:t xml:space="preserve">E. </w:t>
      </w:r>
      <w:r>
        <w:rPr>
          <w:rStyle w:val="Hervorhebung"/>
          <w:rFonts w:ascii="Times New Roman" w:hAnsi="Times New Roman"/>
          <w:bCs/>
          <w:color w:val="000000"/>
        </w:rPr>
        <w:t xml:space="preserve">falciformis </w:t>
      </w:r>
      <w:r>
        <w:rPr>
          <w:rStyle w:val="Hervorhebung"/>
          <w:rFonts w:ascii="Times New Roman" w:hAnsi="Times New Roman"/>
          <w:bCs/>
          <w:i w:val="0"/>
          <w:iCs w:val="0"/>
          <w:color w:val="000000"/>
        </w:rPr>
        <w:t>laboratory isolate and 7</w:t>
      </w:r>
      <w:ins w:id="151" w:author="Weyrich, Alexandra" w:date="2019-03-28T11:56:00Z">
        <w:r w:rsidR="00AE2DD2">
          <w:rPr>
            <w:rStyle w:val="Hervorhebung"/>
            <w:rFonts w:ascii="Times New Roman" w:hAnsi="Times New Roman"/>
            <w:bCs/>
            <w:i w:val="0"/>
            <w:iCs w:val="0"/>
            <w:color w:val="000000"/>
          </w:rPr>
          <w:t xml:space="preserve"> </w:t>
        </w:r>
      </w:ins>
      <w:r>
        <w:rPr>
          <w:rStyle w:val="Hervorhebung"/>
          <w:rFonts w:ascii="Times New Roman" w:hAnsi="Times New Roman"/>
          <w:bCs/>
          <w:i w:val="0"/>
          <w:iCs w:val="0"/>
          <w:color w:val="000000"/>
        </w:rPr>
        <w:t xml:space="preserve">dpi in the wild derived isolate. Such influx of immune cells into the tissue might be associated with immuno-pathology </w:t>
      </w:r>
      <w:bookmarkStart w:id="152" w:name="__UnoMark__10558_2905672918"/>
      <w:r>
        <w:rPr>
          <w:rStyle w:val="Hervorhebung"/>
          <w:rFonts w:ascii="Times New Roman" w:hAnsi="Times New Roman"/>
          <w:bCs/>
          <w:i w:val="0"/>
          <w:iCs w:val="0"/>
          <w:color w:val="000000"/>
        </w:rPr>
        <w:t>(Baskin et al, 2009; Brant et al, 2014; Stange et al, 2012)</w:t>
      </w:r>
      <w:bookmarkEnd w:id="152"/>
      <w:r>
        <w:rPr>
          <w:rStyle w:val="Hervorhebung"/>
          <w:rFonts w:ascii="Times New Roman" w:hAnsi="Times New Roman"/>
          <w:i w:val="0"/>
          <w:iCs w:val="0"/>
          <w:color w:val="000000"/>
        </w:rPr>
        <w:t>. As an alternative or additional cause of pathogenicity s</w:t>
      </w:r>
      <w:r>
        <w:rPr>
          <w:rStyle w:val="Hervorhebung"/>
          <w:rFonts w:ascii="Times New Roman" w:hAnsi="Times New Roman"/>
          <w:i w:val="0"/>
          <w:iCs w:val="0"/>
          <w:color w:val="222222"/>
        </w:rPr>
        <w:t xml:space="preserve">exual reproduction of </w:t>
      </w:r>
      <w:r>
        <w:rPr>
          <w:rStyle w:val="Hervorhebung"/>
          <w:rFonts w:ascii="Times New Roman" w:hAnsi="Times New Roman"/>
          <w:color w:val="222222"/>
        </w:rPr>
        <w:t xml:space="preserve">E. falciformis </w:t>
      </w:r>
      <w:r>
        <w:rPr>
          <w:rStyle w:val="Hervorhebung"/>
          <w:rFonts w:ascii="Times New Roman" w:hAnsi="Times New Roman"/>
          <w:i w:val="0"/>
          <w:iCs w:val="0"/>
          <w:color w:val="222222"/>
        </w:rPr>
        <w:t xml:space="preserve">might directly cause an exhaust of epithelial cell which burst when oocysts are released into </w:t>
      </w:r>
      <w:r>
        <w:rPr>
          <w:rStyle w:val="Hervorhebung"/>
          <w:rFonts w:ascii="Times New Roman" w:hAnsi="Times New Roman"/>
          <w:i w:val="0"/>
          <w:iCs w:val="0"/>
          <w:color w:val="222222"/>
        </w:rPr>
        <w:lastRenderedPageBreak/>
        <w:t xml:space="preserve">the lumen </w:t>
      </w:r>
      <w:bookmarkStart w:id="153" w:name="__UnoMark__10559_2905672918"/>
      <w:r>
        <w:rPr>
          <w:rStyle w:val="Hervorhebung"/>
          <w:rFonts w:ascii="Times New Roman" w:hAnsi="Times New Roman"/>
          <w:i w:val="0"/>
          <w:iCs w:val="0"/>
          <w:color w:val="222222"/>
        </w:rPr>
        <w:t>(Kasai et al, 1991)</w:t>
      </w:r>
      <w:bookmarkEnd w:id="153"/>
      <w:r>
        <w:rPr>
          <w:rStyle w:val="Hervorhebung"/>
          <w:rFonts w:ascii="Times New Roman" w:hAnsi="Times New Roman"/>
          <w:i w:val="0"/>
          <w:iCs w:val="0"/>
          <w:color w:val="222222"/>
        </w:rPr>
        <w:t xml:space="preserve">. </w:t>
      </w:r>
      <w:r>
        <w:rPr>
          <w:rStyle w:val="Hervorhebung"/>
          <w:rFonts w:ascii="Times New Roman" w:hAnsi="Times New Roman"/>
          <w:i w:val="0"/>
          <w:iCs w:val="0"/>
          <w:color w:val="000000"/>
        </w:rPr>
        <w:t xml:space="preserve">Infections with </w:t>
      </w:r>
      <w:r>
        <w:rPr>
          <w:rStyle w:val="Hervorhebung"/>
          <w:rFonts w:ascii="Times New Roman" w:hAnsi="Times New Roman"/>
          <w:color w:val="000000"/>
        </w:rPr>
        <w:t xml:space="preserve">E. ferrisi </w:t>
      </w:r>
      <w:r>
        <w:rPr>
          <w:rStyle w:val="Hervorhebung"/>
          <w:rFonts w:ascii="Times New Roman" w:hAnsi="Times New Roman"/>
          <w:i w:val="0"/>
          <w:iCs w:val="0"/>
          <w:color w:val="000000"/>
        </w:rPr>
        <w:t>were characterised by yet lower immune cell infiltration and</w:t>
      </w:r>
      <w:r>
        <w:rPr>
          <w:rStyle w:val="Hervorhebung"/>
          <w:rFonts w:ascii="Times New Roman" w:hAnsi="Times New Roman"/>
          <w:bCs/>
          <w:i w:val="0"/>
          <w:iCs w:val="0"/>
          <w:color w:val="000000"/>
        </w:rPr>
        <w:t xml:space="preserve"> weight loss</w:t>
      </w:r>
      <w:r>
        <w:rPr>
          <w:rStyle w:val="Hervorhebung"/>
          <w:rFonts w:ascii="Times New Roman" w:hAnsi="Times New Roman"/>
          <w:i w:val="0"/>
          <w:iCs w:val="0"/>
          <w:color w:val="000000"/>
        </w:rPr>
        <w:t xml:space="preserve"> coincided with the peak abundance of endogenous stages at 3 dpi (Figure 2), suggesting that parasite proliferation causes pathology in host infected with this species. It can thus be speculated whether it is simply the extraction of energy of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for its own growth causing pathology in this system.</w:t>
      </w:r>
    </w:p>
    <w:p w:rsidR="00887698" w:rsidRDefault="00887698">
      <w:pPr>
        <w:spacing w:line="360" w:lineRule="auto"/>
        <w:jc w:val="both"/>
        <w:rPr>
          <w:rStyle w:val="Hervorhebung"/>
          <w:rFonts w:ascii="Times New Roman" w:hAnsi="Times New Roman"/>
          <w:i w:val="0"/>
          <w:iCs w:val="0"/>
          <w:color w:val="000000"/>
        </w:rPr>
      </w:pPr>
    </w:p>
    <w:p w:rsidR="00887698" w:rsidRDefault="00EB2DF6">
      <w:pPr>
        <w:spacing w:line="360" w:lineRule="auto"/>
        <w:jc w:val="both"/>
        <w:rPr>
          <w:rFonts w:hint="eastAsia"/>
        </w:rPr>
      </w:pPr>
      <w:r>
        <w:rPr>
          <w:rFonts w:ascii="Times New Roman" w:hAnsi="Times New Roman"/>
          <w:color w:val="000000"/>
        </w:rPr>
        <w:t xml:space="preserve">Cellular </w:t>
      </w:r>
      <w:r>
        <w:rPr>
          <w:rStyle w:val="Hervorhebung"/>
          <w:rFonts w:ascii="Times New Roman" w:hAnsi="Times New Roman"/>
          <w:i w:val="0"/>
          <w:color w:val="000000"/>
        </w:rPr>
        <w:t>infiltration</w:t>
      </w:r>
      <w:r>
        <w:rPr>
          <w:rStyle w:val="Hervorhebung"/>
          <w:rFonts w:ascii="Times New Roman" w:hAnsi="Times New Roman"/>
          <w:i w:val="0"/>
          <w:iCs w:val="0"/>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154" w:name="__UnoMark__10557_2905672918"/>
      <w:r>
        <w:rPr>
          <w:rFonts w:ascii="Times New Roman" w:hAnsi="Times New Roman"/>
          <w:color w:val="000000"/>
        </w:rPr>
        <w:t>(Gadde et al, 2009; Laurent et al, 2001; Mesfin et al, 1978; Muñoz-Caro et al, 2016; Rose et al, 1992)</w:t>
      </w:r>
      <w:bookmarkEnd w:id="154"/>
      <w:r>
        <w:rPr>
          <w:rFonts w:ascii="Times New Roman" w:hAnsi="Times New Roman"/>
          <w:color w:val="000000"/>
        </w:rPr>
        <w:t xml:space="preserve">.  </w:t>
      </w:r>
      <w:bookmarkStart w:id="155" w:name="__UnoMark__10555_2905672918"/>
      <w:r>
        <w:rPr>
          <w:rStyle w:val="Hervorhebung"/>
          <w:rFonts w:ascii="Times New Roman" w:hAnsi="Times New Roman"/>
          <w:i w:val="0"/>
          <w:iCs w:val="0"/>
          <w:color w:val="000000"/>
        </w:rPr>
        <w:t>Schmid et al. (2014</w:t>
      </w:r>
      <w:bookmarkEnd w:id="155"/>
      <w:r>
        <w:rPr>
          <w:rStyle w:val="Hervorhebung"/>
          <w:rFonts w:ascii="Times New Roman" w:hAnsi="Times New Roman"/>
          <w:i w:val="0"/>
          <w:iCs w:val="0"/>
          <w:color w:val="000000"/>
        </w:rPr>
        <w:t xml:space="preserve">) demonstrated by immunohistochemical analyses that </w:t>
      </w:r>
      <w:r>
        <w:rPr>
          <w:rStyle w:val="Hervorhebung"/>
          <w:rFonts w:ascii="Times New Roman" w:hAnsi="Times New Roman"/>
          <w:color w:val="000000"/>
        </w:rPr>
        <w:t xml:space="preserve">E. falciformis </w:t>
      </w:r>
      <w:r>
        <w:rPr>
          <w:rStyle w:val="Hervorhebung"/>
          <w:rFonts w:ascii="Times New Roman" w:hAnsi="Times New Roman"/>
          <w:i w:val="0"/>
          <w:iCs w:val="0"/>
          <w:color w:val="000000"/>
        </w:rPr>
        <w:t>infection in the caecum of NMRI mice leads to tissue infiltration with lymphocytes and macrophages. These changes are accompanied by elevated expression of Inf</w:t>
      </w:r>
      <w:r>
        <w:rPr>
          <w:rStyle w:val="Hervorhebung"/>
          <w:rFonts w:ascii="Times New Roman" w:hAnsi="Times New Roman"/>
          <w:i w:val="0"/>
          <w:iCs w:val="0"/>
          <w:color w:val="000000"/>
          <w:highlight w:val="white"/>
        </w:rPr>
        <w:t xml:space="preserve">γ </w:t>
      </w:r>
      <w:r>
        <w:rPr>
          <w:rStyle w:val="Hervorhebung"/>
          <w:rFonts w:ascii="Times New Roman" w:hAnsi="Times New Roman"/>
          <w:i w:val="0"/>
          <w:iCs w:val="0"/>
          <w:color w:val="000000"/>
        </w:rPr>
        <w:t xml:space="preserve">and the production of the major chemokines CxC subfamily at the site of infection. Inflammatory infiltrates were also slightly more prominent in our experiment in the laboratory isolate of </w:t>
      </w:r>
      <w:r>
        <w:rPr>
          <w:rStyle w:val="Hervorhebung"/>
          <w:rFonts w:ascii="Times New Roman" w:hAnsi="Times New Roman"/>
          <w:color w:val="000000"/>
        </w:rPr>
        <w:t>E. falciformis (</w:t>
      </w:r>
      <w:r>
        <w:rPr>
          <w:rStyle w:val="Hervorhebung"/>
          <w:rFonts w:ascii="Times New Roman" w:hAnsi="Times New Roman"/>
          <w:i w:val="0"/>
          <w:iCs w:val="0"/>
          <w:color w:val="000000"/>
        </w:rPr>
        <w:t xml:space="preserve">EfalL) than in closely related wild derived </w:t>
      </w:r>
      <w:r>
        <w:rPr>
          <w:rStyle w:val="Hervorhebung"/>
          <w:rFonts w:ascii="Times New Roman" w:hAnsi="Times New Roman"/>
          <w:color w:val="000000"/>
        </w:rPr>
        <w:t xml:space="preserve">E. falciformis </w:t>
      </w:r>
      <w:r>
        <w:rPr>
          <w:rStyle w:val="Hervorhebung"/>
          <w:rFonts w:ascii="Times New Roman" w:hAnsi="Times New Roman"/>
          <w:i w:val="0"/>
          <w:iCs w:val="0"/>
          <w:color w:val="000000"/>
        </w:rPr>
        <w:t>isolate (EfalW) and we thus asked whether systemic immune response differs between infections.</w:t>
      </w:r>
    </w:p>
    <w:p w:rsidR="00887698" w:rsidRDefault="00EB2DF6">
      <w:pPr>
        <w:spacing w:line="360" w:lineRule="auto"/>
        <w:jc w:val="both"/>
        <w:rPr>
          <w:rFonts w:hint="eastAsia"/>
        </w:rPr>
      </w:pPr>
      <w:r>
        <w:rPr>
          <w:rFonts w:ascii="Times New Roman" w:hAnsi="Times New Roman"/>
          <w:color w:val="000000"/>
        </w:rPr>
        <w:t xml:space="preserve">To address whether and how more systemic immune responses are </w:t>
      </w:r>
      <w:proofErr w:type="gramStart"/>
      <w:r>
        <w:rPr>
          <w:rFonts w:ascii="Times New Roman" w:hAnsi="Times New Roman"/>
          <w:color w:val="000000"/>
        </w:rPr>
        <w:t>induced,</w:t>
      </w:r>
      <w:proofErr w:type="gramEnd"/>
      <w:r>
        <w:rPr>
          <w:rFonts w:ascii="Times New Roman" w:hAnsi="Times New Roman"/>
          <w:color w:val="000000"/>
        </w:rPr>
        <w:t xml:space="preserve"> we measured the expression of cytokines in the spleen</w:t>
      </w:r>
      <w:ins w:id="156" w:author="Weyrich, Alexandra" w:date="2019-03-28T17:26:00Z">
        <w:r w:rsidR="00AE644F">
          <w:rPr>
            <w:rFonts w:ascii="Times New Roman" w:hAnsi="Times New Roman"/>
            <w:color w:val="000000"/>
          </w:rPr>
          <w:t xml:space="preserve"> as immune-</w:t>
        </w:r>
      </w:ins>
      <w:ins w:id="157" w:author="Weyrich, Alexandra" w:date="2019-03-28T17:27:00Z">
        <w:r w:rsidR="00AE644F">
          <w:rPr>
            <w:rFonts w:ascii="Times New Roman" w:hAnsi="Times New Roman"/>
            <w:color w:val="000000"/>
          </w:rPr>
          <w:t>regulative organ</w:t>
        </w:r>
      </w:ins>
      <w:r>
        <w:rPr>
          <w:rFonts w:ascii="Times New Roman" w:hAnsi="Times New Roman"/>
          <w:color w:val="000000"/>
        </w:rPr>
        <w:t xml:space="preserve">. </w:t>
      </w:r>
      <w:commentRangeStart w:id="158"/>
      <w:ins w:id="159" w:author="Weyrich, Alexandra" w:date="2019-03-28T17:28:00Z">
        <w:r w:rsidR="00EA57C6">
          <w:rPr>
            <w:rFonts w:ascii="Times New Roman" w:hAnsi="Times New Roman"/>
            <w:color w:val="000000"/>
          </w:rPr>
          <w:t>Therefore</w:t>
        </w:r>
      </w:ins>
      <w:ins w:id="160" w:author="Weyrich, Alexandra" w:date="2019-03-28T17:27:00Z">
        <w:r w:rsidR="00EA57C6">
          <w:rPr>
            <w:rFonts w:ascii="Times New Roman" w:hAnsi="Times New Roman"/>
            <w:color w:val="000000"/>
          </w:rPr>
          <w:t xml:space="preserve">, we selected </w:t>
        </w:r>
      </w:ins>
      <w:del w:id="161" w:author="Weyrich, Alexandra" w:date="2019-03-28T17:27:00Z">
        <w:r w:rsidDel="00EA57C6">
          <w:rPr>
            <w:rFonts w:ascii="Times New Roman" w:hAnsi="Times New Roman"/>
            <w:color w:val="000000"/>
          </w:rPr>
          <w:delText>S</w:delText>
        </w:r>
      </w:del>
      <w:ins w:id="162" w:author="Weyrich, Alexandra" w:date="2019-03-28T17:27:00Z">
        <w:r w:rsidR="00EA57C6">
          <w:rPr>
            <w:rFonts w:ascii="Times New Roman" w:hAnsi="Times New Roman"/>
            <w:color w:val="000000"/>
          </w:rPr>
          <w:t>s</w:t>
        </w:r>
      </w:ins>
      <w:r>
        <w:rPr>
          <w:rFonts w:ascii="Times New Roman" w:hAnsi="Times New Roman"/>
          <w:color w:val="000000"/>
        </w:rPr>
        <w:t xml:space="preserve">even markers for different </w:t>
      </w:r>
      <w:r>
        <w:rPr>
          <w:rFonts w:ascii="Times New Roman" w:hAnsi="Times New Roman"/>
          <w:color w:val="000000"/>
          <w:highlight w:val="white"/>
        </w:rPr>
        <w:t>immune response pathways were selected: CxCL9 is a major immune-</w:t>
      </w:r>
      <w:proofErr w:type="gramStart"/>
      <w:r>
        <w:rPr>
          <w:rFonts w:ascii="Times New Roman" w:hAnsi="Times New Roman"/>
          <w:color w:val="000000"/>
          <w:highlight w:val="white"/>
        </w:rPr>
        <w:t>regulator,</w:t>
      </w:r>
      <w:proofErr w:type="gramEnd"/>
      <w:r>
        <w:rPr>
          <w:rFonts w:ascii="Times New Roman" w:hAnsi="Times New Roman"/>
          <w:color w:val="000000"/>
          <w:highlight w:val="white"/>
        </w:rPr>
        <w:t xml:space="preserve"> INFγ represents the innate pro-inflammatory response </w:t>
      </w:r>
      <w:bookmarkStart w:id="163" w:name="__UnoMark__10552_2905672918"/>
      <w:r>
        <w:rPr>
          <w:rFonts w:ascii="Times New Roman" w:hAnsi="Times New Roman"/>
          <w:color w:val="000000"/>
          <w:highlight w:val="white"/>
        </w:rPr>
        <w:t>(Mosmann et al, 1986)</w:t>
      </w:r>
      <w:bookmarkEnd w:id="163"/>
      <w:r>
        <w:rPr>
          <w:rFonts w:ascii="Times New Roman" w:hAnsi="Times New Roman"/>
          <w:color w:val="000000"/>
          <w:highlight w:val="white"/>
        </w:rPr>
        <w:t>. IL12</w:t>
      </w:r>
      <w:r>
        <w:rPr>
          <w:rFonts w:ascii="Times New Roman" w:hAnsi="Times New Roman"/>
          <w:i/>
          <w:iCs/>
          <w:color w:val="000000"/>
          <w:highlight w:val="white"/>
        </w:rPr>
        <w:t xml:space="preserve"> </w:t>
      </w:r>
      <w:r>
        <w:rPr>
          <w:rFonts w:ascii="Times New Roman" w:hAnsi="Times New Roman"/>
          <w:color w:val="000000"/>
          <w:highlight w:val="white"/>
        </w:rPr>
        <w:t>is a marker for Th1-</w:t>
      </w:r>
      <w:r>
        <w:rPr>
          <w:rFonts w:ascii="Times New Roman" w:hAnsi="Times New Roman"/>
          <w:color w:val="000000"/>
        </w:rPr>
        <w:t xml:space="preserve">type response against intracellular parasites, </w:t>
      </w:r>
      <w:r>
        <w:rPr>
          <w:rFonts w:ascii="Times New Roman" w:hAnsi="Times New Roman"/>
          <w:iCs/>
          <w:color w:val="000000"/>
          <w:highlight w:val="white"/>
        </w:rPr>
        <w:t>STAT6</w:t>
      </w:r>
      <w:r>
        <w:rPr>
          <w:rFonts w:ascii="Times New Roman" w:hAnsi="Times New Roman"/>
          <w:iCs/>
          <w:color w:val="000000"/>
        </w:rPr>
        <w:t xml:space="preserve"> for a </w:t>
      </w:r>
      <w:r>
        <w:rPr>
          <w:rFonts w:ascii="Times New Roman" w:hAnsi="Times New Roman"/>
          <w:color w:val="000000"/>
        </w:rPr>
        <w:t xml:space="preserve">Th2-type response. </w:t>
      </w:r>
      <w:r>
        <w:rPr>
          <w:rFonts w:ascii="Times New Roman" w:hAnsi="Times New Roman"/>
          <w:color w:val="000000"/>
          <w:highlight w:val="white"/>
        </w:rPr>
        <w:t>IL6</w:t>
      </w:r>
      <w:r>
        <w:rPr>
          <w:rFonts w:ascii="Times New Roman" w:hAnsi="Times New Roman"/>
          <w:color w:val="000000"/>
        </w:rPr>
        <w:t xml:space="preserve"> is a marker for the Th17</w:t>
      </w:r>
      <w:r>
        <w:rPr>
          <w:rFonts w:ascii="Times New Roman" w:hAnsi="Times New Roman"/>
          <w:i/>
          <w:iCs/>
          <w:color w:val="000000"/>
        </w:rPr>
        <w:t xml:space="preserve"> </w:t>
      </w:r>
      <w:r>
        <w:rPr>
          <w:rFonts w:ascii="Times New Roman" w:hAnsi="Times New Roman"/>
          <w:color w:val="000000"/>
        </w:rPr>
        <w:t>pathway in the mucosal barrier tissues and, fina</w:t>
      </w:r>
      <w:r>
        <w:rPr>
          <w:rFonts w:ascii="Times New Roman" w:hAnsi="Times New Roman"/>
          <w:color w:val="000000"/>
          <w:highlight w:val="white"/>
        </w:rPr>
        <w:t>lly, IL10 and TGFβ h</w:t>
      </w:r>
      <w:r>
        <w:rPr>
          <w:rFonts w:ascii="Times New Roman" w:hAnsi="Times New Roman"/>
          <w:color w:val="000000"/>
        </w:rPr>
        <w:t xml:space="preserve">ave anti-inflammatory roles (reviewed </w:t>
      </w:r>
      <w:r>
        <w:rPr>
          <w:rFonts w:ascii="Times New Roman" w:hAnsi="Times New Roman"/>
          <w:color w:val="000000"/>
          <w:highlight w:val="white"/>
        </w:rPr>
        <w:t>in</w:t>
      </w:r>
      <w:r>
        <w:rPr>
          <w:rStyle w:val="Hervorhebung"/>
          <w:rFonts w:ascii="Times New Roman" w:hAnsi="Times New Roman"/>
          <w:i w:val="0"/>
          <w:iCs w:val="0"/>
          <w:color w:val="000000"/>
          <w:highlight w:val="white"/>
        </w:rPr>
        <w:t xml:space="preserve"> Butcher et al. 2005; Kelly et al. 2017).</w:t>
      </w:r>
      <w:r>
        <w:rPr>
          <w:rStyle w:val="Hervorhebung"/>
          <w:rFonts w:ascii="Times New Roman" w:hAnsi="Times New Roman"/>
          <w:i w:val="0"/>
          <w:iCs w:val="0"/>
          <w:color w:val="000000"/>
        </w:rPr>
        <w:t xml:space="preserve"> All </w:t>
      </w:r>
      <w:r>
        <w:rPr>
          <w:rFonts w:ascii="Times New Roman" w:hAnsi="Times New Roman"/>
          <w:color w:val="000000"/>
        </w:rPr>
        <w:t>these chemokines play a role for leukocyte attraction to the site of infection (Lillehoj, 1998; Pogonka et al, 2010; Rose</w:t>
      </w:r>
      <w:bookmarkStart w:id="164" w:name="__UnoMark__10554_2905672918"/>
      <w:bookmarkEnd w:id="164"/>
      <w:r>
        <w:rPr>
          <w:rFonts w:ascii="Times New Roman" w:hAnsi="Times New Roman"/>
          <w:color w:val="000000"/>
        </w:rPr>
        <w:t xml:space="preserve">, 1974) and are involved in controlling the expansion of </w:t>
      </w:r>
      <w:r>
        <w:rPr>
          <w:rFonts w:ascii="Times New Roman" w:hAnsi="Times New Roman"/>
          <w:i/>
          <w:iCs/>
          <w:color w:val="000000"/>
        </w:rPr>
        <w:t xml:space="preserve">Eimeria </w:t>
      </w:r>
      <w:r>
        <w:rPr>
          <w:rFonts w:ascii="Times New Roman" w:hAnsi="Times New Roman"/>
          <w:color w:val="000000"/>
        </w:rPr>
        <w:t>in mouse models (Laurent et al, 2001; Lowenthal et al, 1997; Yun et al</w:t>
      </w:r>
      <w:bookmarkStart w:id="165" w:name="__UnoMark__10553_2905672918"/>
      <w:bookmarkEnd w:id="165"/>
      <w:r>
        <w:rPr>
          <w:rFonts w:ascii="Times New Roman" w:hAnsi="Times New Roman"/>
          <w:color w:val="000000"/>
        </w:rPr>
        <w:t xml:space="preserve">, 2000). </w:t>
      </w:r>
      <w:commentRangeEnd w:id="158"/>
      <w:r w:rsidR="00EA57C6">
        <w:rPr>
          <w:rStyle w:val="Kommentarzeichen"/>
          <w:rFonts w:cs="Mangal"/>
        </w:rPr>
        <w:commentReference w:id="158"/>
      </w:r>
      <w:del w:id="166" w:author="Weyrich, Alexandra" w:date="2019-03-28T17:28:00Z">
        <w:r w:rsidDel="00EA57C6">
          <w:rPr>
            <w:rFonts w:ascii="Times New Roman" w:hAnsi="Times New Roman"/>
            <w:color w:val="000000"/>
          </w:rPr>
          <w:delText xml:space="preserve"> </w:delText>
        </w:r>
      </w:del>
      <w:ins w:id="167" w:author="Weyrich, Alexandra" w:date="2019-03-28T17:29:00Z">
        <w:r w:rsidR="00EA57C6">
          <w:rPr>
            <w:rFonts w:ascii="Times New Roman" w:hAnsi="Times New Roman"/>
            <w:color w:val="000000"/>
          </w:rPr>
          <w:t xml:space="preserve">So far it is </w:t>
        </w:r>
      </w:ins>
      <w:del w:id="168" w:author="Weyrich, Alexandra" w:date="2019-03-28T17:29:00Z">
        <w:r w:rsidDel="00EA57C6">
          <w:rPr>
            <w:rFonts w:ascii="Times New Roman" w:hAnsi="Times New Roman"/>
            <w:color w:val="000000"/>
          </w:rPr>
          <w:delText xml:space="preserve">It is </w:delText>
        </w:r>
      </w:del>
      <w:r>
        <w:rPr>
          <w:rFonts w:ascii="Times New Roman" w:hAnsi="Times New Roman"/>
          <w:color w:val="000000"/>
        </w:rPr>
        <w:t xml:space="preserve">unclear, </w:t>
      </w:r>
      <w:del w:id="169" w:author="Weyrich, Alexandra" w:date="2019-03-28T17:29:00Z">
        <w:r w:rsidDel="00EA57C6">
          <w:rPr>
            <w:rFonts w:ascii="Times New Roman" w:hAnsi="Times New Roman"/>
            <w:color w:val="000000"/>
          </w:rPr>
          <w:delText xml:space="preserve">however, </w:delText>
        </w:r>
      </w:del>
      <w:r>
        <w:rPr>
          <w:rFonts w:ascii="Times New Roman" w:hAnsi="Times New Roman"/>
          <w:color w:val="000000"/>
        </w:rPr>
        <w:t>whether th</w:t>
      </w:r>
      <w:ins w:id="170" w:author="Weyrich, Alexandra" w:date="2019-03-28T17:29:00Z">
        <w:r w:rsidR="00EA57C6">
          <w:rPr>
            <w:rFonts w:ascii="Times New Roman" w:hAnsi="Times New Roman"/>
            <w:color w:val="000000"/>
          </w:rPr>
          <w:t xml:space="preserve">ose markers </w:t>
        </w:r>
      </w:ins>
      <w:del w:id="171" w:author="Weyrich, Alexandra" w:date="2019-03-28T17:29:00Z">
        <w:r w:rsidDel="00EA57C6">
          <w:rPr>
            <w:rFonts w:ascii="Times New Roman" w:hAnsi="Times New Roman"/>
            <w:color w:val="000000"/>
          </w:rPr>
          <w:delText>ey</w:delText>
        </w:r>
      </w:del>
      <w:r>
        <w:rPr>
          <w:rFonts w:ascii="Times New Roman" w:hAnsi="Times New Roman"/>
          <w:color w:val="000000"/>
        </w:rPr>
        <w:t xml:space="preserve"> are unregulated in the spleen upon </w:t>
      </w:r>
      <w:r>
        <w:rPr>
          <w:rFonts w:ascii="Times New Roman" w:hAnsi="Times New Roman"/>
          <w:i/>
          <w:iCs/>
          <w:color w:val="000000"/>
        </w:rPr>
        <w:t>Eimeria</w:t>
      </w:r>
      <w:r>
        <w:rPr>
          <w:rFonts w:ascii="Times New Roman" w:hAnsi="Times New Roman"/>
          <w:color w:val="000000"/>
        </w:rPr>
        <w:t xml:space="preserve"> infection, indicating a more systemic response.</w:t>
      </w:r>
    </w:p>
    <w:p w:rsidR="00887698" w:rsidDel="00AE2DD2" w:rsidRDefault="00887698">
      <w:pPr>
        <w:spacing w:line="360" w:lineRule="auto"/>
        <w:jc w:val="both"/>
        <w:rPr>
          <w:del w:id="172" w:author="Weyrich, Alexandra" w:date="2019-03-28T11:57:00Z"/>
          <w:rFonts w:ascii="Times New Roman" w:hAnsi="Times New Roman"/>
          <w:color w:val="000000"/>
          <w:highlight w:val="white"/>
        </w:rPr>
      </w:pPr>
    </w:p>
    <w:p w:rsidR="00887698" w:rsidRDefault="00BC12AF">
      <w:pPr>
        <w:spacing w:line="360" w:lineRule="auto"/>
        <w:jc w:val="both"/>
        <w:rPr>
          <w:rFonts w:hint="eastAsia"/>
        </w:rPr>
      </w:pPr>
      <w:ins w:id="173" w:author="Weyrich, Alexandra" w:date="2019-03-28T17:35:00Z">
        <w:r>
          <w:rPr>
            <w:rFonts w:ascii="Times New Roman" w:hAnsi="Times New Roman"/>
            <w:color w:val="000000"/>
            <w:highlight w:val="white"/>
          </w:rPr>
          <w:t xml:space="preserve">In our study we addressed those changes. </w:t>
        </w:r>
      </w:ins>
      <w:r w:rsidR="00EB2DF6">
        <w:rPr>
          <w:rFonts w:ascii="Times New Roman" w:hAnsi="Times New Roman"/>
          <w:color w:val="000000"/>
          <w:highlight w:val="white"/>
        </w:rPr>
        <w:t xml:space="preserve">In the spleens of mice infected with the laboratory isolate of </w:t>
      </w:r>
      <w:r w:rsidR="00EB2DF6">
        <w:rPr>
          <w:rFonts w:ascii="Times New Roman" w:hAnsi="Times New Roman"/>
          <w:i/>
          <w:iCs/>
          <w:color w:val="000000"/>
          <w:highlight w:val="white"/>
        </w:rPr>
        <w:t>E. falciformis</w:t>
      </w:r>
      <w:r w:rsidR="00EB2DF6">
        <w:rPr>
          <w:rFonts w:ascii="Times New Roman" w:hAnsi="Times New Roman"/>
          <w:color w:val="000000"/>
          <w:highlight w:val="white"/>
        </w:rPr>
        <w:t xml:space="preserve"> we observed elevated mRNA levels of the </w:t>
      </w:r>
      <w:r w:rsidR="00EB2DF6">
        <w:rPr>
          <w:rFonts w:ascii="Times New Roman" w:hAnsi="Times New Roman"/>
          <w:highlight w:val="white"/>
        </w:rPr>
        <w:t xml:space="preserve">pro-inflammatory Th1 cytokine Il12. </w:t>
      </w:r>
      <w:r w:rsidR="00EB2DF6">
        <w:rPr>
          <w:rStyle w:val="Hervorhebung"/>
          <w:rFonts w:ascii="Times New Roman" w:hAnsi="Times New Roman"/>
          <w:bCs/>
          <w:i w:val="0"/>
          <w:iCs w:val="0"/>
          <w:color w:val="000000"/>
        </w:rPr>
        <w:t xml:space="preserve">The Il12/Ifnγ axis is crucial for the activation of cellular immune responses against intracellular parasites including </w:t>
      </w:r>
      <w:r w:rsidR="00EB2DF6">
        <w:rPr>
          <w:rStyle w:val="Hervorhebung"/>
          <w:rFonts w:ascii="Times New Roman" w:hAnsi="Times New Roman"/>
          <w:bCs/>
          <w:color w:val="000000"/>
        </w:rPr>
        <w:t>Eimeria</w:t>
      </w:r>
      <w:r w:rsidR="00EB2DF6">
        <w:rPr>
          <w:rStyle w:val="Hervorhebung"/>
          <w:rFonts w:ascii="Times New Roman" w:hAnsi="Times New Roman"/>
          <w:bCs/>
          <w:i w:val="0"/>
          <w:iCs w:val="0"/>
          <w:color w:val="000000"/>
        </w:rPr>
        <w:t xml:space="preserve"> (Cacho et al, 2012; Chow et al, 2011; Ehigiator et al, 2007; Heinzel et al, 1991; Kulkarni et al, 2011; Lillehoj, 1998; Michailowsky et al, 2001; Ovington and Smith, 1992; Rose et al, 19</w:t>
      </w:r>
      <w:bookmarkStart w:id="174" w:name="__UnoMark__10548_2905672918"/>
      <w:bookmarkEnd w:id="174"/>
      <w:r w:rsidR="00EB2DF6">
        <w:rPr>
          <w:rStyle w:val="Hervorhebung"/>
          <w:rFonts w:ascii="Times New Roman" w:hAnsi="Times New Roman"/>
          <w:bCs/>
          <w:i w:val="0"/>
          <w:iCs w:val="0"/>
          <w:color w:val="000000"/>
        </w:rPr>
        <w:t xml:space="preserve">92; </w:t>
      </w:r>
      <w:r w:rsidR="00EB2DF6">
        <w:rPr>
          <w:rStyle w:val="Hervorhebung"/>
          <w:rFonts w:ascii="Times New Roman" w:hAnsi="Times New Roman"/>
          <w:bCs/>
          <w:i w:val="0"/>
          <w:iCs w:val="0"/>
          <w:color w:val="222222"/>
        </w:rPr>
        <w:t>Schmid et al, 2014; Ehret et al, 2017</w:t>
      </w:r>
      <w:r w:rsidR="00EB2DF6">
        <w:rPr>
          <w:rStyle w:val="Hervorhebung"/>
          <w:rFonts w:ascii="Times New Roman" w:hAnsi="Times New Roman"/>
          <w:bCs/>
          <w:i w:val="0"/>
          <w:iCs w:val="0"/>
          <w:color w:val="000000"/>
        </w:rPr>
        <w:t xml:space="preserve">). </w:t>
      </w:r>
      <w:commentRangeStart w:id="175"/>
      <w:r w:rsidR="00EB2DF6">
        <w:rPr>
          <w:rStyle w:val="Hervorhebung"/>
          <w:rFonts w:ascii="Times New Roman" w:hAnsi="Times New Roman"/>
          <w:bCs/>
          <w:i w:val="0"/>
          <w:iCs w:val="0"/>
          <w:color w:val="000000"/>
        </w:rPr>
        <w:t xml:space="preserve">Our analysis didn’t detect </w:t>
      </w:r>
      <w:r w:rsidR="00EB2DF6">
        <w:rPr>
          <w:rStyle w:val="Hervorhebung"/>
          <w:rFonts w:ascii="Times New Roman" w:hAnsi="Times New Roman"/>
          <w:bCs/>
          <w:i w:val="0"/>
          <w:iCs w:val="0"/>
          <w:color w:val="000000"/>
          <w:highlight w:val="white"/>
        </w:rPr>
        <w:t xml:space="preserve">Ifnγ </w:t>
      </w:r>
      <w:del w:id="176" w:author="Weyrich, Alexandra" w:date="2019-03-28T17:23:00Z">
        <w:r w:rsidR="00EB2DF6" w:rsidDel="00AE644F">
          <w:rPr>
            <w:rStyle w:val="Hervorhebung"/>
            <w:rFonts w:ascii="Times New Roman" w:hAnsi="Times New Roman"/>
            <w:bCs/>
            <w:i w:val="0"/>
            <w:iCs w:val="0"/>
            <w:color w:val="000000"/>
            <w:highlight w:val="white"/>
          </w:rPr>
          <w:delText xml:space="preserve">itself </w:delText>
        </w:r>
      </w:del>
      <w:r w:rsidR="00EB2DF6">
        <w:rPr>
          <w:rStyle w:val="Hervorhebung"/>
          <w:rFonts w:ascii="Times New Roman" w:hAnsi="Times New Roman"/>
          <w:bCs/>
          <w:i w:val="0"/>
          <w:iCs w:val="0"/>
          <w:color w:val="000000"/>
          <w:highlight w:val="white"/>
        </w:rPr>
        <w:t xml:space="preserve">as significantly </w:t>
      </w:r>
      <w:r w:rsidR="00EB2DF6">
        <w:rPr>
          <w:rStyle w:val="Hervorhebung"/>
          <w:rFonts w:ascii="Times New Roman" w:hAnsi="Times New Roman"/>
          <w:bCs/>
          <w:i w:val="0"/>
          <w:iCs w:val="0"/>
          <w:color w:val="000000"/>
          <w:highlight w:val="white"/>
        </w:rPr>
        <w:lastRenderedPageBreak/>
        <w:t xml:space="preserve">unregulated, </w:t>
      </w:r>
      <w:commentRangeEnd w:id="175"/>
      <w:r w:rsidR="00AE644F">
        <w:rPr>
          <w:rStyle w:val="Kommentarzeichen"/>
          <w:rFonts w:cs="Mangal"/>
        </w:rPr>
        <w:commentReference w:id="175"/>
      </w:r>
      <w:r w:rsidR="00EB2DF6">
        <w:rPr>
          <w:rStyle w:val="Hervorhebung"/>
          <w:rFonts w:ascii="Times New Roman" w:hAnsi="Times New Roman"/>
          <w:bCs/>
          <w:i w:val="0"/>
          <w:iCs w:val="0"/>
          <w:color w:val="000000"/>
          <w:highlight w:val="white"/>
        </w:rPr>
        <w:t>as an elevated expression was only detectable early after infection (at 3</w:t>
      </w:r>
      <w:ins w:id="177" w:author="Weyrich, Alexandra" w:date="2019-03-28T17:23:00Z">
        <w:r w:rsidR="00AE644F">
          <w:rPr>
            <w:rStyle w:val="Hervorhebung"/>
            <w:rFonts w:ascii="Times New Roman" w:hAnsi="Times New Roman"/>
            <w:bCs/>
            <w:i w:val="0"/>
            <w:iCs w:val="0"/>
            <w:color w:val="000000"/>
            <w:highlight w:val="white"/>
          </w:rPr>
          <w:t xml:space="preserve"> </w:t>
        </w:r>
      </w:ins>
      <w:r w:rsidR="00EB2DF6">
        <w:rPr>
          <w:rStyle w:val="Hervorhebung"/>
          <w:rFonts w:ascii="Times New Roman" w:hAnsi="Times New Roman"/>
          <w:bCs/>
          <w:i w:val="0"/>
          <w:iCs w:val="0"/>
          <w:color w:val="000000"/>
          <w:highlight w:val="white"/>
        </w:rPr>
        <w:t xml:space="preserve">dpi). </w:t>
      </w:r>
      <w:r w:rsidR="00EB2DF6">
        <w:rPr>
          <w:rStyle w:val="Hervorhebung"/>
          <w:rFonts w:ascii="Times New Roman" w:hAnsi="Times New Roman"/>
          <w:bCs/>
          <w:i w:val="0"/>
          <w:iCs w:val="0"/>
          <w:color w:val="000000"/>
        </w:rPr>
        <w:t>We, however, observed significantly increased expression of the anti-inflammatory Th1 cytokines Il10 and Tgfβ.  IL10 can counteract I</w:t>
      </w:r>
      <w:ins w:id="178" w:author="Weyrich, Alexandra" w:date="2019-03-28T17:40:00Z">
        <w:r w:rsidR="000E29C4">
          <w:rPr>
            <w:rStyle w:val="Hervorhebung"/>
            <w:rFonts w:ascii="Times New Roman" w:hAnsi="Times New Roman"/>
            <w:bCs/>
            <w:i w:val="0"/>
            <w:iCs w:val="0"/>
            <w:color w:val="000000"/>
          </w:rPr>
          <w:t>FN</w:t>
        </w:r>
      </w:ins>
      <w:del w:id="179" w:author="Weyrich, Alexandra" w:date="2019-03-28T17:40:00Z">
        <w:r w:rsidR="00EB2DF6" w:rsidDel="000E29C4">
          <w:rPr>
            <w:rStyle w:val="Hervorhebung"/>
            <w:rFonts w:ascii="Times New Roman" w:hAnsi="Times New Roman"/>
            <w:bCs/>
            <w:i w:val="0"/>
            <w:iCs w:val="0"/>
            <w:color w:val="000000"/>
          </w:rPr>
          <w:delText>fn</w:delText>
        </w:r>
      </w:del>
      <w:r w:rsidR="00EB2DF6">
        <w:rPr>
          <w:rStyle w:val="Hervorhebung"/>
          <w:rFonts w:ascii="Times New Roman" w:hAnsi="Times New Roman"/>
          <w:bCs/>
          <w:i w:val="0"/>
          <w:iCs w:val="0"/>
          <w:color w:val="000000"/>
        </w:rPr>
        <w:t>γ and is also expressed in spleen</w:t>
      </w:r>
      <w:del w:id="180" w:author="Weyrich, Alexandra" w:date="2019-03-28T17:40:00Z">
        <w:r w:rsidR="00EB2DF6" w:rsidDel="000E29C4">
          <w:rPr>
            <w:rStyle w:val="Hervorhebung"/>
            <w:rFonts w:ascii="Times New Roman" w:hAnsi="Times New Roman"/>
            <w:bCs/>
            <w:i w:val="0"/>
            <w:iCs w:val="0"/>
            <w:color w:val="000000"/>
          </w:rPr>
          <w:delText>s</w:delText>
        </w:r>
      </w:del>
      <w:r w:rsidR="00EB2DF6">
        <w:rPr>
          <w:rStyle w:val="Hervorhebung"/>
          <w:rFonts w:ascii="Times New Roman" w:hAnsi="Times New Roman"/>
          <w:bCs/>
          <w:i w:val="0"/>
          <w:iCs w:val="0"/>
          <w:color w:val="000000"/>
        </w:rPr>
        <w:t xml:space="preserve"> of </w:t>
      </w:r>
      <w:r w:rsidR="00EB2DF6">
        <w:rPr>
          <w:rStyle w:val="Hervorhebung"/>
          <w:rFonts w:ascii="Times New Roman" w:hAnsi="Times New Roman"/>
          <w:bCs/>
          <w:color w:val="000000"/>
        </w:rPr>
        <w:t>Eimeria</w:t>
      </w:r>
      <w:r w:rsidR="00EB2DF6">
        <w:rPr>
          <w:rStyle w:val="Hervorhebung"/>
          <w:rFonts w:ascii="Times New Roman" w:hAnsi="Times New Roman"/>
          <w:bCs/>
          <w:i w:val="0"/>
          <w:iCs w:val="0"/>
          <w:color w:val="000000"/>
        </w:rPr>
        <w:t xml:space="preserve">-infected chicken </w:t>
      </w:r>
      <w:bookmarkStart w:id="181" w:name="__UnoMark__10547_2905672918"/>
      <w:r w:rsidR="00EB2DF6">
        <w:rPr>
          <w:rStyle w:val="Hervorhebung"/>
          <w:rFonts w:ascii="Times New Roman" w:hAnsi="Times New Roman"/>
          <w:bCs/>
          <w:i w:val="0"/>
          <w:iCs w:val="0"/>
          <w:color w:val="000000"/>
        </w:rPr>
        <w:t>(Rothwell et al, 2000)</w:t>
      </w:r>
      <w:bookmarkEnd w:id="181"/>
      <w:r w:rsidR="00EB2DF6">
        <w:rPr>
          <w:rStyle w:val="Hervorhebung"/>
          <w:rFonts w:ascii="Times New Roman" w:hAnsi="Times New Roman"/>
          <w:bCs/>
          <w:i w:val="0"/>
          <w:iCs w:val="0"/>
          <w:color w:val="000000"/>
        </w:rPr>
        <w:t xml:space="preserve">. Il10 expression in the spleen could be indicative for an attempt to balance inflammation during infection. A failure to </w:t>
      </w:r>
      <w:del w:id="182" w:author="Weyrich, Alexandra" w:date="2019-03-28T17:39:00Z">
        <w:r w:rsidR="00EB2DF6" w:rsidDel="000E29C4">
          <w:rPr>
            <w:rStyle w:val="Hervorhebung"/>
            <w:rFonts w:ascii="Times New Roman" w:hAnsi="Times New Roman"/>
            <w:bCs/>
            <w:i w:val="0"/>
            <w:iCs w:val="0"/>
            <w:color w:val="000000"/>
          </w:rPr>
          <w:delText>established</w:delText>
        </w:r>
      </w:del>
      <w:ins w:id="183" w:author="Weyrich, Alexandra" w:date="2019-03-28T17:39:00Z">
        <w:r w:rsidR="000E29C4">
          <w:rPr>
            <w:rStyle w:val="Hervorhebung"/>
            <w:rFonts w:ascii="Times New Roman" w:hAnsi="Times New Roman"/>
            <w:bCs/>
            <w:i w:val="0"/>
            <w:iCs w:val="0"/>
            <w:color w:val="000000"/>
          </w:rPr>
          <w:t>establish</w:t>
        </w:r>
      </w:ins>
      <w:r w:rsidR="00EB2DF6">
        <w:rPr>
          <w:rStyle w:val="Hervorhebung"/>
          <w:rFonts w:ascii="Times New Roman" w:hAnsi="Times New Roman"/>
          <w:bCs/>
          <w:i w:val="0"/>
          <w:iCs w:val="0"/>
          <w:color w:val="000000"/>
        </w:rPr>
        <w:t xml:space="preserve"> this inflammatory balance can lead to pronounced inflammation and immunopathology </w:t>
      </w:r>
      <w:bookmarkStart w:id="184" w:name="__UnoMark__10546_2905672918"/>
      <w:r w:rsidR="00EB2DF6">
        <w:rPr>
          <w:rStyle w:val="Hervorhebung"/>
          <w:rFonts w:ascii="Times New Roman" w:hAnsi="Times New Roman"/>
          <w:bCs/>
          <w:i w:val="0"/>
          <w:iCs w:val="0"/>
          <w:color w:val="000000"/>
        </w:rPr>
        <w:t>(Inagaki-Ohara et al, 2006)</w:t>
      </w:r>
      <w:bookmarkEnd w:id="184"/>
      <w:r w:rsidR="00EB2DF6">
        <w:rPr>
          <w:rStyle w:val="Hervorhebung"/>
          <w:rFonts w:ascii="Times New Roman" w:hAnsi="Times New Roman"/>
          <w:bCs/>
          <w:i w:val="0"/>
          <w:iCs w:val="0"/>
          <w:color w:val="000000"/>
        </w:rPr>
        <w:t xml:space="preserve">. In addition, we observed significantly elevated expression of Stat6 and the major regulatory chemokine CxCL9, which can be induced downstream of INFγ </w:t>
      </w:r>
      <w:bookmarkStart w:id="185" w:name="__UnoMark__10542_2905672918"/>
      <w:r w:rsidR="00EB2DF6">
        <w:rPr>
          <w:rStyle w:val="Hervorhebung"/>
          <w:rFonts w:ascii="Times New Roman" w:hAnsi="Times New Roman"/>
          <w:bCs/>
          <w:i w:val="0"/>
          <w:iCs w:val="0"/>
          <w:color w:val="000000"/>
        </w:rPr>
        <w:t>(Djamiatun et al, 2017; Hirako et al, 2016; Schmid et al, 2014)</w:t>
      </w:r>
      <w:bookmarkEnd w:id="185"/>
      <w:r w:rsidR="00EB2DF6">
        <w:rPr>
          <w:rStyle w:val="Hervorhebung"/>
          <w:rFonts w:ascii="Times New Roman" w:hAnsi="Times New Roman"/>
          <w:bCs/>
          <w:i w:val="0"/>
          <w:iCs w:val="0"/>
          <w:color w:val="000000"/>
        </w:rPr>
        <w:t xml:space="preserve"> and are involved in recruitment and</w:t>
      </w:r>
      <w:r w:rsidR="00EB2DF6">
        <w:rPr>
          <w:rStyle w:val="Hervorhebung"/>
          <w:rFonts w:ascii="Times New Roman" w:hAnsi="Times New Roman"/>
          <w:bCs/>
          <w:i w:val="0"/>
          <w:iCs w:val="0"/>
          <w:color w:val="222222"/>
        </w:rPr>
        <w:t xml:space="preserve"> activation of </w:t>
      </w:r>
      <w:r w:rsidR="00EB2DF6">
        <w:rPr>
          <w:rStyle w:val="Hervorhebung"/>
          <w:rFonts w:ascii="Times New Roman" w:hAnsi="Times New Roman"/>
          <w:bCs/>
          <w:i w:val="0"/>
          <w:iCs w:val="0"/>
          <w:color w:val="000000"/>
        </w:rPr>
        <w:t>effector T lymphocytes in the spleen as well as in non-lymphoid organs such as intestine in disease models including</w:t>
      </w:r>
      <w:r w:rsidR="00EB2DF6">
        <w:rPr>
          <w:rStyle w:val="Hervorhebung"/>
          <w:rFonts w:ascii="Times New Roman" w:hAnsi="Times New Roman"/>
          <w:bCs/>
          <w:color w:val="000000"/>
        </w:rPr>
        <w:t xml:space="preserve"> E. falciformis</w:t>
      </w:r>
      <w:r w:rsidR="00EB2DF6">
        <w:rPr>
          <w:rStyle w:val="Hervorhebung"/>
          <w:rFonts w:ascii="Times New Roman" w:hAnsi="Times New Roman"/>
          <w:bCs/>
          <w:i w:val="0"/>
          <w:iCs w:val="0"/>
          <w:color w:val="000000"/>
        </w:rPr>
        <w:t xml:space="preserve"> infections </w:t>
      </w:r>
      <w:bookmarkStart w:id="186" w:name="__UnoMark__10541_2905672918"/>
      <w:r w:rsidR="00EB2DF6">
        <w:rPr>
          <w:rStyle w:val="Hervorhebung"/>
          <w:rFonts w:ascii="Times New Roman" w:hAnsi="Times New Roman"/>
          <w:bCs/>
          <w:i w:val="0"/>
          <w:iCs w:val="0"/>
          <w:color w:val="000000"/>
        </w:rPr>
        <w:t>(Hardison et al, 2006; Khan et al, 2001; Schmid et al, 2014)</w:t>
      </w:r>
      <w:bookmarkEnd w:id="186"/>
      <w:r w:rsidR="00EB2DF6">
        <w:rPr>
          <w:rStyle w:val="Hervorhebung"/>
          <w:rFonts w:ascii="Times New Roman" w:hAnsi="Times New Roman"/>
          <w:bCs/>
          <w:i w:val="0"/>
          <w:iCs w:val="0"/>
          <w:color w:val="000000"/>
        </w:rPr>
        <w:t xml:space="preserve">. </w:t>
      </w:r>
    </w:p>
    <w:p w:rsidR="00887698" w:rsidRDefault="000E29C4">
      <w:pPr>
        <w:spacing w:line="360" w:lineRule="auto"/>
        <w:jc w:val="both"/>
        <w:rPr>
          <w:rFonts w:hint="eastAsia"/>
        </w:rPr>
      </w:pPr>
      <w:ins w:id="187" w:author="Weyrich, Alexandra" w:date="2019-03-28T17:42:00Z">
        <w:r>
          <w:rPr>
            <w:rFonts w:ascii="Times New Roman" w:hAnsi="Times New Roman"/>
            <w:color w:val="000000"/>
          </w:rPr>
          <w:t xml:space="preserve">Only a </w:t>
        </w:r>
      </w:ins>
      <w:del w:id="188" w:author="Weyrich, Alexandra" w:date="2019-03-28T17:42:00Z">
        <w:r w:rsidR="00EB2DF6" w:rsidDel="000E29C4">
          <w:rPr>
            <w:rFonts w:ascii="Times New Roman" w:hAnsi="Times New Roman"/>
            <w:color w:val="000000"/>
          </w:rPr>
          <w:delText>F</w:delText>
        </w:r>
      </w:del>
      <w:ins w:id="189" w:author="Weyrich, Alexandra" w:date="2019-03-28T17:42:00Z">
        <w:r>
          <w:rPr>
            <w:rFonts w:ascii="Times New Roman" w:hAnsi="Times New Roman"/>
            <w:color w:val="000000"/>
          </w:rPr>
          <w:t>f</w:t>
        </w:r>
      </w:ins>
      <w:r w:rsidR="00EB2DF6">
        <w:rPr>
          <w:rFonts w:ascii="Times New Roman" w:hAnsi="Times New Roman"/>
          <w:color w:val="000000"/>
        </w:rPr>
        <w:t xml:space="preserve">ew studies have assessed systemic immune response via expression of cytokines in the spleen during </w:t>
      </w:r>
      <w:r w:rsidR="00EB2DF6">
        <w:rPr>
          <w:rFonts w:ascii="Times New Roman" w:hAnsi="Times New Roman"/>
          <w:i/>
          <w:iCs/>
          <w:color w:val="000000"/>
        </w:rPr>
        <w:t>Eimeria</w:t>
      </w:r>
      <w:r w:rsidR="00EB2DF6">
        <w:rPr>
          <w:rFonts w:ascii="Times New Roman" w:hAnsi="Times New Roman"/>
          <w:color w:val="000000"/>
        </w:rPr>
        <w:t xml:space="preserve"> infections. </w:t>
      </w:r>
      <w:bookmarkStart w:id="190" w:name="__UnoMark__10572_2905672918"/>
      <w:r w:rsidR="00EB2DF6">
        <w:rPr>
          <w:rFonts w:ascii="Times New Roman" w:hAnsi="Times New Roman"/>
          <w:color w:val="000000"/>
        </w:rPr>
        <w:t>Steinfelder et al</w:t>
      </w:r>
      <w:ins w:id="191" w:author="Weyrich, Alexandra" w:date="2019-03-28T17:42:00Z">
        <w:r>
          <w:rPr>
            <w:rFonts w:ascii="Times New Roman" w:hAnsi="Times New Roman"/>
            <w:color w:val="000000"/>
          </w:rPr>
          <w:t>.</w:t>
        </w:r>
      </w:ins>
      <w:del w:id="192" w:author="Weyrich, Alexandra" w:date="2019-03-28T17:42:00Z">
        <w:r w:rsidR="00EB2DF6" w:rsidDel="000E29C4">
          <w:rPr>
            <w:rFonts w:ascii="Times New Roman" w:hAnsi="Times New Roman"/>
            <w:color w:val="000000"/>
          </w:rPr>
          <w:delText>,</w:delText>
        </w:r>
      </w:del>
      <w:r w:rsidR="00EB2DF6">
        <w:rPr>
          <w:rFonts w:ascii="Times New Roman" w:hAnsi="Times New Roman"/>
          <w:color w:val="000000"/>
        </w:rPr>
        <w:t xml:space="preserve"> (2005)</w:t>
      </w:r>
      <w:bookmarkEnd w:id="190"/>
      <w:r w:rsidR="00EB2DF6">
        <w:rPr>
          <w:rFonts w:ascii="Times New Roman" w:hAnsi="Times New Roman"/>
          <w:color w:val="000000"/>
        </w:rPr>
        <w:t xml:space="preserve"> showed that T-cell proliferated in mesenteric lymph nodes of mice during a drug abbreviated infection with </w:t>
      </w:r>
      <w:r w:rsidR="00EB2DF6">
        <w:rPr>
          <w:rFonts w:ascii="Times New Roman" w:hAnsi="Times New Roman"/>
          <w:i/>
          <w:iCs/>
          <w:color w:val="000000"/>
        </w:rPr>
        <w:t xml:space="preserve">E. falciformis. </w:t>
      </w:r>
      <w:r w:rsidR="00EB2DF6">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sidR="00EB2DF6">
        <w:rPr>
          <w:rStyle w:val="Hervorhebung"/>
          <w:rFonts w:ascii="Times New Roman" w:hAnsi="Times New Roman"/>
          <w:color w:val="000000"/>
        </w:rPr>
        <w:t>E. tenella</w:t>
      </w:r>
      <w:r w:rsidR="00EB2DF6">
        <w:rPr>
          <w:rFonts w:ascii="Times New Roman" w:hAnsi="Times New Roman"/>
          <w:i/>
          <w:iCs/>
          <w:color w:val="000000"/>
        </w:rPr>
        <w:t xml:space="preserve"> </w:t>
      </w:r>
      <w:r w:rsidR="00EB2DF6">
        <w:rPr>
          <w:rFonts w:ascii="Times New Roman" w:hAnsi="Times New Roman"/>
          <w:color w:val="000000"/>
        </w:rPr>
        <w:t>antigen has been shown to induce IFN release of splenocytes in immunized chicken</w:t>
      </w:r>
      <w:r w:rsidR="00EB2DF6">
        <w:rPr>
          <w:rFonts w:ascii="Times New Roman" w:hAnsi="Times New Roman"/>
          <w:color w:val="000000"/>
          <w:highlight w:val="white"/>
        </w:rPr>
        <w:t xml:space="preserve">s </w:t>
      </w:r>
      <w:r w:rsidR="00EB2DF6">
        <w:rPr>
          <w:rStyle w:val="Hervorhebung"/>
          <w:rFonts w:ascii="Times New Roman" w:hAnsi="Times New Roman"/>
          <w:i w:val="0"/>
          <w:iCs w:val="0"/>
          <w:color w:val="000000"/>
          <w:highlight w:val="white"/>
        </w:rPr>
        <w:t xml:space="preserve">(Prowse &amp; Pallister, 1989). </w:t>
      </w:r>
      <w:r w:rsidR="00EB2DF6">
        <w:rPr>
          <w:rStyle w:val="Hervorhebung"/>
          <w:rFonts w:ascii="Times New Roman" w:hAnsi="Times New Roman"/>
          <w:i w:val="0"/>
          <w:iCs w:val="0"/>
          <w:color w:val="000000"/>
        </w:rPr>
        <w:t xml:space="preserve">Similarly, </w:t>
      </w:r>
      <w:bookmarkStart w:id="193" w:name="__UnoMark__10571_2905672918"/>
      <w:bookmarkEnd w:id="193"/>
      <w:r w:rsidR="00EB2DF6">
        <w:rPr>
          <w:rStyle w:val="Hervorhebung"/>
          <w:rFonts w:ascii="Times New Roman" w:hAnsi="Times New Roman"/>
          <w:i w:val="0"/>
          <w:iCs w:val="0"/>
          <w:color w:val="000000"/>
        </w:rPr>
        <w:t xml:space="preserve">Byrnes et al, 1993 illustrated that splenic macrophages can produce IL1 and TNFα during the primary infection of </w:t>
      </w:r>
      <w:r w:rsidR="00EB2DF6">
        <w:rPr>
          <w:rStyle w:val="Hervorhebung"/>
          <w:rFonts w:ascii="Times New Roman" w:hAnsi="Times New Roman"/>
          <w:color w:val="000000"/>
        </w:rPr>
        <w:t xml:space="preserve">E. tenella </w:t>
      </w:r>
      <w:r w:rsidR="00EB2DF6">
        <w:rPr>
          <w:rStyle w:val="Hervorhebung"/>
          <w:rFonts w:ascii="Times New Roman" w:hAnsi="Times New Roman"/>
          <w:i w:val="0"/>
          <w:iCs w:val="0"/>
          <w:color w:val="000000"/>
        </w:rPr>
        <w:t xml:space="preserve">and </w:t>
      </w:r>
      <w:r w:rsidR="00EB2DF6">
        <w:rPr>
          <w:rStyle w:val="Hervorhebung"/>
          <w:rFonts w:ascii="Times New Roman" w:hAnsi="Times New Roman"/>
          <w:color w:val="000000"/>
        </w:rPr>
        <w:t>E. maxima</w:t>
      </w:r>
      <w:r w:rsidR="00EB2DF6">
        <w:rPr>
          <w:rStyle w:val="Hervorhebung"/>
          <w:rFonts w:ascii="Times New Roman" w:hAnsi="Times New Roman"/>
          <w:i w:val="0"/>
          <w:iCs w:val="0"/>
          <w:color w:val="000000"/>
        </w:rPr>
        <w:t xml:space="preserve">. The expression of Toll-like receptors (TLR3, TLR15), signal adaptor (MyD88) </w:t>
      </w:r>
      <w:bookmarkStart w:id="194" w:name="__UnoMark__10570_2905672918"/>
      <w:bookmarkEnd w:id="194"/>
      <w:r w:rsidR="00EB2DF6">
        <w:rPr>
          <w:rStyle w:val="Hervorhebung"/>
          <w:rFonts w:ascii="Times New Roman" w:hAnsi="Times New Roman"/>
          <w:i w:val="0"/>
          <w:iCs w:val="0"/>
          <w:color w:val="000000"/>
        </w:rPr>
        <w:t>(Zhou et al, 2014) and IFNy (Rot</w:t>
      </w:r>
      <w:bookmarkStart w:id="195" w:name="__UnoMark__10569_2905672918"/>
      <w:bookmarkEnd w:id="195"/>
      <w:r w:rsidR="00EB2DF6">
        <w:rPr>
          <w:rStyle w:val="Hervorhebung"/>
          <w:rFonts w:ascii="Times New Roman" w:hAnsi="Times New Roman"/>
          <w:i w:val="0"/>
          <w:iCs w:val="0"/>
          <w:color w:val="000000"/>
        </w:rPr>
        <w:t xml:space="preserve">hwell et al, 2000) has been detected in the spleen of chickens as a response to infection with </w:t>
      </w:r>
      <w:r w:rsidR="00EB2DF6">
        <w:rPr>
          <w:rStyle w:val="Hervorhebung"/>
          <w:rFonts w:ascii="Times New Roman" w:hAnsi="Times New Roman"/>
          <w:color w:val="000000"/>
        </w:rPr>
        <w:t>E. tenella</w:t>
      </w:r>
      <w:r w:rsidR="00EB2DF6">
        <w:rPr>
          <w:rStyle w:val="Hervorhebung"/>
          <w:rFonts w:ascii="Times New Roman" w:hAnsi="Times New Roman"/>
          <w:i w:val="0"/>
          <w:iCs w:val="0"/>
          <w:color w:val="000000"/>
        </w:rPr>
        <w:t>.</w:t>
      </w:r>
      <w:del w:id="196" w:author="Weyrich, Alexandra" w:date="2019-03-28T17:44:00Z">
        <w:r w:rsidR="00EB2DF6" w:rsidDel="000E29C4">
          <w:rPr>
            <w:rFonts w:ascii="Times New Roman" w:hAnsi="Times New Roman"/>
            <w:color w:val="000000"/>
          </w:rPr>
          <w:delText xml:space="preserve"> </w:delText>
        </w:r>
      </w:del>
      <w:r w:rsidR="00EB2DF6">
        <w:rPr>
          <w:rFonts w:ascii="Times New Roman" w:hAnsi="Times New Roman"/>
          <w:color w:val="000000"/>
        </w:rPr>
        <w:t xml:space="preserve"> Taken together our data indicate</w:t>
      </w:r>
      <w:del w:id="197" w:author="Weyrich, Alexandra" w:date="2019-03-28T17:44:00Z">
        <w:r w:rsidR="00EB2DF6" w:rsidDel="000E29C4">
          <w:rPr>
            <w:rFonts w:ascii="Times New Roman" w:hAnsi="Times New Roman"/>
            <w:color w:val="000000"/>
          </w:rPr>
          <w:delText>s</w:delText>
        </w:r>
      </w:del>
      <w:r w:rsidR="00EB2DF6">
        <w:rPr>
          <w:rFonts w:ascii="Times New Roman" w:hAnsi="Times New Roman"/>
          <w:color w:val="000000"/>
        </w:rPr>
        <w:t xml:space="preserve"> a systemic immune response against </w:t>
      </w:r>
      <w:r w:rsidR="00EB2DF6">
        <w:rPr>
          <w:rFonts w:ascii="Times New Roman" w:hAnsi="Times New Roman"/>
          <w:i/>
          <w:iCs/>
          <w:color w:val="000000"/>
        </w:rPr>
        <w:t>E. falciformis</w:t>
      </w:r>
      <w:r w:rsidR="00EB2DF6">
        <w:rPr>
          <w:rFonts w:ascii="Times New Roman" w:hAnsi="Times New Roman"/>
          <w:color w:val="000000"/>
        </w:rPr>
        <w:t xml:space="preserve"> BayerHaberkorn detectable in the spleen based on elevated mRNA levels of cytokines previously associated with in </w:t>
      </w:r>
      <w:r w:rsidR="00EB2DF6">
        <w:rPr>
          <w:rFonts w:ascii="Times New Roman" w:hAnsi="Times New Roman"/>
          <w:i/>
          <w:iCs/>
          <w:color w:val="000000"/>
        </w:rPr>
        <w:t>Eimeria</w:t>
      </w:r>
      <w:r w:rsidR="00EB2DF6">
        <w:rPr>
          <w:rFonts w:ascii="Times New Roman" w:hAnsi="Times New Roman"/>
          <w:color w:val="000000"/>
        </w:rPr>
        <w:t xml:space="preserve"> infections. </w:t>
      </w:r>
    </w:p>
    <w:p w:rsidR="00887698" w:rsidRDefault="00887698">
      <w:pPr>
        <w:spacing w:line="360" w:lineRule="auto"/>
        <w:jc w:val="both"/>
        <w:rPr>
          <w:rFonts w:ascii="Times New Roman" w:hAnsi="Times New Roman"/>
          <w:color w:val="000000"/>
        </w:rPr>
      </w:pPr>
    </w:p>
    <w:p w:rsidR="00887698" w:rsidRDefault="00EB2DF6">
      <w:pPr>
        <w:tabs>
          <w:tab w:val="left" w:pos="6382"/>
        </w:tabs>
        <w:spacing w:before="57" w:after="57" w:line="360" w:lineRule="auto"/>
        <w:jc w:val="both"/>
        <w:rPr>
          <w:rFonts w:hint="eastAsia"/>
        </w:rPr>
      </w:pPr>
      <w:r>
        <w:rPr>
          <w:rStyle w:val="Hervorhebung"/>
          <w:rFonts w:ascii="Times New Roman" w:hAnsi="Times New Roman"/>
          <w:bCs/>
          <w:i w:val="0"/>
          <w:iCs w:val="0"/>
          <w:color w:val="000000"/>
        </w:rPr>
        <w:t xml:space="preserve">Infection with the laboratory isolate of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lead to significantly higher e</w:t>
      </w:r>
      <w:r>
        <w:rPr>
          <w:rStyle w:val="Hervorhebung"/>
          <w:rFonts w:ascii="Times New Roman" w:hAnsi="Times New Roman"/>
          <w:i w:val="0"/>
          <w:iCs w:val="0"/>
          <w:color w:val="000000"/>
        </w:rPr>
        <w:t xml:space="preserve">xpression levels of </w:t>
      </w:r>
      <w:r>
        <w:rPr>
          <w:rStyle w:val="Hervorhebung"/>
          <w:rFonts w:ascii="Times New Roman" w:hAnsi="Times New Roman"/>
          <w:bCs/>
          <w:i w:val="0"/>
          <w:iCs w:val="0"/>
          <w:color w:val="000000"/>
        </w:rPr>
        <w:t xml:space="preserve">cytokines in the spleen compared to both wild-derived isolates. </w:t>
      </w:r>
      <w:r>
        <w:rPr>
          <w:rStyle w:val="Hervorhebung"/>
          <w:rFonts w:ascii="Times New Roman" w:hAnsi="Times New Roman"/>
          <w:bCs/>
          <w:i w:val="0"/>
          <w:iCs w:val="0"/>
        </w:rPr>
        <w:t>In contrast, the wild derived isolates of</w:t>
      </w:r>
      <w:r>
        <w:rPr>
          <w:rStyle w:val="Hervorhebung"/>
          <w:rFonts w:ascii="Times New Roman" w:hAnsi="Times New Roman"/>
          <w:bCs/>
          <w:i w:val="0"/>
          <w:iCs w:val="0"/>
          <w:color w:val="000000"/>
        </w:rPr>
        <w:t xml:space="preserv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and </w:t>
      </w:r>
      <w:r>
        <w:rPr>
          <w:rStyle w:val="Hervorhebung"/>
          <w:rFonts w:ascii="Times New Roman" w:hAnsi="Times New Roman"/>
          <w:bCs/>
          <w:color w:val="000000"/>
        </w:rPr>
        <w:t>E. ferrisi</w:t>
      </w:r>
      <w:r>
        <w:rPr>
          <w:rStyle w:val="Hervorhebung"/>
          <w:rFonts w:ascii="Times New Roman" w:hAnsi="Times New Roman"/>
          <w:bCs/>
          <w:i w:val="0"/>
          <w:iCs w:val="0"/>
          <w:color w:val="000000"/>
        </w:rPr>
        <w:t xml:space="preserve"> did not induce significant expression changes over control levels in our mixed effect model analysis. </w:t>
      </w:r>
    </w:p>
    <w:p w:rsidR="00887698" w:rsidRDefault="00EB2DF6">
      <w:pPr>
        <w:spacing w:line="360" w:lineRule="auto"/>
        <w:jc w:val="both"/>
        <w:rPr>
          <w:rFonts w:hint="eastAsia"/>
        </w:rPr>
      </w:pPr>
      <w:r>
        <w:rPr>
          <w:rFonts w:ascii="Times New Roman" w:hAnsi="Times New Roman"/>
          <w:color w:val="000000"/>
          <w:highlight w:val="white"/>
        </w:rPr>
        <w:t xml:space="preserve">In spite of the overall non-significant changes, stints of elevated expression (failing to be significant in an analysis over different time points) seem plausible for Il6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 xml:space="preserve">has a role in stimulating the intestinal epithelial proliferation and repair after injury (Kuhn et </w:t>
      </w:r>
      <w:r>
        <w:rPr>
          <w:rFonts w:ascii="Times New Roman" w:hAnsi="Times New Roman"/>
          <w:color w:val="000000"/>
          <w:highlight w:val="white"/>
        </w:rPr>
        <w:lastRenderedPageBreak/>
        <w:t>al</w:t>
      </w:r>
      <w:bookmarkStart w:id="198" w:name="__UnoMark__10551_2905672918"/>
      <w:bookmarkEnd w:id="198"/>
      <w:r>
        <w:rPr>
          <w:rFonts w:ascii="Times New Roman" w:hAnsi="Times New Roman"/>
          <w:color w:val="000000"/>
          <w:highlight w:val="white"/>
        </w:rPr>
        <w:t>,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marked induction of Il6 transcription between 5 and 7 dpi has been reported at the site of infection (</w:t>
      </w:r>
      <w:bookmarkStart w:id="199" w:name="__UnoMark__10550_2905672918"/>
      <w:bookmarkEnd w:id="199"/>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rsidR="00887698" w:rsidRDefault="00EB2DF6">
      <w:pPr>
        <w:spacing w:line="360" w:lineRule="auto"/>
        <w:jc w:val="both"/>
        <w:rPr>
          <w:rFonts w:hint="eastAsia"/>
        </w:rPr>
      </w:pPr>
      <w:r>
        <w:rPr>
          <w:rFonts w:ascii="Times New Roman" w:hAnsi="Times New Roman"/>
          <w:color w:val="000000"/>
        </w:rPr>
        <w:t xml:space="preserve">Similarly, Tgfβ expression levels seemed elevated in the spleen early during infection with </w:t>
      </w:r>
      <w:r>
        <w:rPr>
          <w:rStyle w:val="Hervorhebung"/>
          <w:rFonts w:ascii="Times New Roman" w:hAnsi="Times New Roman"/>
          <w:color w:val="000000"/>
        </w:rPr>
        <w:t>E. ferrisi</w:t>
      </w:r>
      <w:r>
        <w:rPr>
          <w:rStyle w:val="Hervorhebung"/>
          <w:rFonts w:ascii="Times New Roman" w:hAnsi="Times New Roman"/>
          <w:i w:val="0"/>
          <w:iCs w:val="0"/>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Il6 expression </w:t>
      </w:r>
      <w:proofErr w:type="gramStart"/>
      <w:r>
        <w:rPr>
          <w:rFonts w:ascii="Times New Roman" w:hAnsi="Times New Roman"/>
          <w:color w:val="000000"/>
        </w:rPr>
        <w:t>levels,</w:t>
      </w:r>
      <w:proofErr w:type="gramEnd"/>
      <w:r>
        <w:rPr>
          <w:rFonts w:ascii="Times New Roman" w:hAnsi="Times New Roman"/>
          <w:color w:val="000000"/>
        </w:rPr>
        <w:t xml:space="preserve"> may indicate the involvement of a Th17 pathway to control the infection events. Tgfβ and Il6 play crucial roles in the generation of IL17 from naïve CD4+ T cells </w:t>
      </w:r>
      <w:bookmarkStart w:id="200" w:name="__tag_402675636"/>
      <w:bookmarkEnd w:id="200"/>
      <w:r>
        <w:rPr>
          <w:rFonts w:ascii="Times New Roman" w:hAnsi="Times New Roman"/>
          <w:color w:val="000000"/>
        </w:rPr>
        <w:t xml:space="preserve">of mouse </w:t>
      </w:r>
      <w:bookmarkStart w:id="201"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201"/>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202" w:name="__UnoMark__10544_2905672918"/>
      <w:r>
        <w:rPr>
          <w:rFonts w:ascii="Times New Roman" w:hAnsi="Times New Roman"/>
          <w:color w:val="000000"/>
        </w:rPr>
        <w:t>(Stange, 2013)</w:t>
      </w:r>
      <w:bookmarkEnd w:id="202"/>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rsidR="00887698" w:rsidRDefault="00887698">
      <w:pPr>
        <w:spacing w:line="360" w:lineRule="auto"/>
        <w:jc w:val="both"/>
        <w:rPr>
          <w:rStyle w:val="Hervorhebung"/>
          <w:rFonts w:ascii="Times New Roman" w:hAnsi="Times New Roman"/>
          <w:bCs/>
          <w:i w:val="0"/>
          <w:iCs w:val="0"/>
          <w:color w:val="000000"/>
          <w:highlight w:val="yellow"/>
        </w:rPr>
      </w:pPr>
    </w:p>
    <w:p w:rsidR="00887698" w:rsidRDefault="00EB2DF6">
      <w:pPr>
        <w:spacing w:line="360" w:lineRule="auto"/>
        <w:jc w:val="both"/>
        <w:rPr>
          <w:rFonts w:hint="eastAsia"/>
        </w:rPr>
      </w:pPr>
      <w:r>
        <w:rPr>
          <w:rFonts w:ascii="Times New Roman" w:hAnsi="Times New Roman"/>
          <w:color w:val="000000"/>
        </w:rPr>
        <w:t xml:space="preserve">The apparent differences in immune response of the wild-derived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 directly after its isolation. </w:t>
      </w:r>
      <w:r>
        <w:rPr>
          <w:rStyle w:val="Hervorhebung"/>
          <w:rFonts w:ascii="Times New Roman" w:hAnsi="Times New Roman"/>
          <w:bCs/>
          <w:i w:val="0"/>
          <w:iCs w:val="0"/>
          <w:color w:val="000000"/>
        </w:rPr>
        <w:t xml:space="preserve">It is plausible, however, that </w:t>
      </w:r>
      <w:r>
        <w:rPr>
          <w:rStyle w:val="Hervorhebung"/>
          <w:rFonts w:ascii="Times New Roman" w:hAnsi="Times New Roman"/>
          <w:bCs/>
          <w:i w:val="0"/>
          <w:color w:val="000000"/>
        </w:rPr>
        <w:t>the path</w:t>
      </w:r>
      <w:r>
        <w:rPr>
          <w:rStyle w:val="Hervorhebung"/>
          <w:rFonts w:ascii="Times New Roman" w:hAnsi="Times New Roman"/>
          <w:bCs/>
          <w:i w:val="0"/>
          <w:iCs w:val="0"/>
          <w:color w:val="000000"/>
        </w:rPr>
        <w:t>ology befor</w:t>
      </w:r>
      <w:r>
        <w:rPr>
          <w:rStyle w:val="Hervorhebung"/>
          <w:rFonts w:ascii="Times New Roman" w:hAnsi="Times New Roman"/>
          <w:bCs/>
          <w:i w:val="0"/>
          <w:color w:val="000000"/>
        </w:rPr>
        <w:t>e serial passaging resembled that observed for our wild derived isolate. T</w:t>
      </w:r>
      <w:r>
        <w:rPr>
          <w:rStyle w:val="Hervorhebung"/>
          <w:rFonts w:ascii="Times New Roman" w:hAnsi="Times New Roman"/>
          <w:bCs/>
          <w:i w:val="0"/>
          <w:iCs w:val="0"/>
          <w:color w:val="000000"/>
        </w:rPr>
        <w:t xml:space="preserve">he consequences of serial passaging could then be seen as the result of an accidental evolutionary experiment </w:t>
      </w:r>
      <w:bookmarkStart w:id="203" w:name="__UnoMark__10540_2905672918"/>
      <w:r>
        <w:rPr>
          <w:rStyle w:val="Hervorhebung"/>
          <w:rFonts w:ascii="Times New Roman" w:hAnsi="Times New Roman"/>
          <w:bCs/>
          <w:i w:val="0"/>
          <w:iCs w:val="0"/>
          <w:color w:val="000000"/>
        </w:rPr>
        <w:t>(Ebert, 1998)</w:t>
      </w:r>
      <w:bookmarkEnd w:id="203"/>
      <w:r>
        <w:rPr>
          <w:rStyle w:val="Hervorhebung"/>
          <w:rFonts w:ascii="Times New Roman" w:hAnsi="Times New Roman"/>
          <w:bCs/>
          <w:i w:val="0"/>
          <w:iCs w:val="0"/>
          <w:color w:val="000000"/>
        </w:rPr>
        <w:t xml:space="preserve">. </w:t>
      </w:r>
    </w:p>
    <w:p w:rsidR="00887698" w:rsidRDefault="00EB2DF6">
      <w:pPr>
        <w:spacing w:line="360" w:lineRule="auto"/>
        <w:jc w:val="both"/>
        <w:rPr>
          <w:rFonts w:hint="eastAsia"/>
        </w:rPr>
      </w:pPr>
      <w:r>
        <w:rPr>
          <w:rStyle w:val="Hervorhebung"/>
          <w:rFonts w:ascii="Times New Roman" w:hAnsi="Times New Roman"/>
          <w:bCs/>
          <w:i w:val="0"/>
          <w:iCs w:val="0"/>
          <w:color w:val="000000"/>
        </w:rPr>
        <w:t xml:space="preserve">Independent of the ultimate reasons for the difference in immunogenicity, we conclude that the infections with the laboratory isolate </w:t>
      </w:r>
      <w:r>
        <w:rPr>
          <w:rStyle w:val="Hervorhebung"/>
          <w:rFonts w:ascii="Times New Roman" w:hAnsi="Times New Roman"/>
          <w:bCs/>
          <w:color w:val="000000"/>
        </w:rPr>
        <w:t>E. falciformis</w:t>
      </w:r>
      <w:r>
        <w:rPr>
          <w:rStyle w:val="Hervorhebung"/>
          <w:rFonts w:ascii="Times New Roman" w:hAnsi="Times New Roman"/>
          <w:bCs/>
          <w:i w:val="0"/>
          <w:iCs w:val="0"/>
          <w:color w:val="000000"/>
        </w:rPr>
        <w:t xml:space="preserve"> might not be representative for parasite-host interaction in their original ecological and evolutionary context. </w:t>
      </w:r>
      <w:r>
        <w:rPr>
          <w:rStyle w:val="Hervorhebung"/>
          <w:rFonts w:ascii="Times New Roman" w:hAnsi="Times New Roman"/>
          <w:bCs/>
          <w:color w:val="000000"/>
        </w:rPr>
        <w:t>Eimeria</w:t>
      </w:r>
      <w:r>
        <w:rPr>
          <w:rStyle w:val="Hervorhebung"/>
          <w:rFonts w:ascii="Times New Roman" w:hAnsi="Times New Roman"/>
          <w:bCs/>
          <w:i w:val="0"/>
          <w:iCs w:val="0"/>
          <w:color w:val="000000"/>
        </w:rPr>
        <w:t xml:space="preserve"> is one of the most relevant parasites for wildlife immunology and we recommend </w:t>
      </w:r>
      <w:proofErr w:type="gramStart"/>
      <w:r>
        <w:rPr>
          <w:rStyle w:val="Hervorhebung"/>
          <w:rFonts w:ascii="Times New Roman" w:hAnsi="Times New Roman"/>
          <w:bCs/>
          <w:i w:val="0"/>
          <w:iCs w:val="0"/>
          <w:color w:val="000000"/>
        </w:rPr>
        <w:t>to isolate</w:t>
      </w:r>
      <w:proofErr w:type="gramEnd"/>
      <w:r>
        <w:rPr>
          <w:rStyle w:val="Hervorhebung"/>
          <w:rFonts w:ascii="Times New Roman" w:hAnsi="Times New Roman"/>
          <w:bCs/>
          <w:i w:val="0"/>
          <w:iCs w:val="0"/>
          <w:color w:val="000000"/>
        </w:rPr>
        <w:t xml:space="preserve"> strains of the parasite from the natural system with minimal passaging prior to infection experiments. </w:t>
      </w:r>
    </w:p>
    <w:p w:rsidR="00887698" w:rsidRDefault="00887698">
      <w:pPr>
        <w:spacing w:line="360" w:lineRule="auto"/>
        <w:jc w:val="both"/>
        <w:rPr>
          <w:rStyle w:val="Hervorhebung"/>
          <w:rFonts w:ascii="Times New Roman" w:hAnsi="Times New Roman"/>
          <w:bCs/>
          <w:i w:val="0"/>
          <w:iCs w:val="0"/>
          <w:color w:val="000000"/>
        </w:rPr>
      </w:pPr>
    </w:p>
    <w:p w:rsidR="00887698" w:rsidRDefault="00887698">
      <w:pPr>
        <w:spacing w:line="360" w:lineRule="auto"/>
        <w:jc w:val="both"/>
        <w:rPr>
          <w:rFonts w:hint="eastAsia"/>
        </w:rPr>
      </w:pPr>
    </w:p>
    <w:p w:rsidR="00887698" w:rsidRDefault="00EB2DF6">
      <w:pPr>
        <w:spacing w:line="360" w:lineRule="auto"/>
        <w:jc w:val="both"/>
        <w:rPr>
          <w:rFonts w:hint="eastAsia"/>
        </w:rPr>
      </w:pPr>
      <w:r>
        <w:rPr>
          <w:b/>
          <w:bCs/>
        </w:rPr>
        <w:t>3. Material and Methods</w:t>
      </w:r>
    </w:p>
    <w:p w:rsidR="00887698" w:rsidRDefault="00887698">
      <w:pPr>
        <w:spacing w:line="360" w:lineRule="auto"/>
        <w:jc w:val="both"/>
        <w:rPr>
          <w:rFonts w:hint="eastAsia"/>
          <w:b/>
          <w:bCs/>
        </w:rPr>
      </w:pPr>
    </w:p>
    <w:p w:rsidR="00887698" w:rsidRDefault="00887698">
      <w:pPr>
        <w:spacing w:line="360" w:lineRule="auto"/>
        <w:jc w:val="both"/>
        <w:rPr>
          <w:rFonts w:ascii="Times New Roman" w:hAnsi="Times New Roman"/>
        </w:rPr>
      </w:pPr>
    </w:p>
    <w:p w:rsidR="00887698" w:rsidRDefault="00EB2DF6">
      <w:pPr>
        <w:spacing w:line="360" w:lineRule="auto"/>
        <w:jc w:val="both"/>
        <w:rPr>
          <w:rFonts w:hint="eastAsia"/>
        </w:rPr>
      </w:pPr>
      <w:r>
        <w:rPr>
          <w:rFonts w:ascii="Times New Roman" w:hAnsi="Times New Roman"/>
        </w:rPr>
        <w:t xml:space="preserve">3.1. </w:t>
      </w:r>
      <w:r>
        <w:rPr>
          <w:rFonts w:ascii="Times New Roman" w:hAnsi="Times New Roman"/>
          <w:b/>
          <w:bCs/>
        </w:rPr>
        <w:t>Isolation of E. falciformis Brandenburg88 (EfalW) and E. ferrisi Brandenburg64 (EferW)</w:t>
      </w:r>
    </w:p>
    <w:p w:rsidR="00887698" w:rsidRDefault="00EB2DF6">
      <w:pPr>
        <w:spacing w:line="360" w:lineRule="auto"/>
        <w:jc w:val="both"/>
        <w:rPr>
          <w:rFonts w:hint="eastAsia"/>
        </w:rPr>
      </w:pPr>
      <w:r>
        <w:rPr>
          <w:rFonts w:ascii="Times New Roman" w:hAnsi="Times New Roman"/>
        </w:rPr>
        <w:lastRenderedPageBreak/>
        <w:t xml:space="preserve">The pure inocula of </w:t>
      </w:r>
      <w:r>
        <w:rPr>
          <w:rFonts w:ascii="Times New Roman" w:hAnsi="Times New Roman"/>
          <w:i/>
          <w:iCs/>
        </w:rPr>
        <w:t>E. falciformis</w:t>
      </w:r>
      <w:r>
        <w:rPr>
          <w:rFonts w:ascii="Times New Roman" w:hAnsi="Times New Roman"/>
        </w:rPr>
        <w:t xml:space="preserve"> Brandenburg88 (EfalW) and </w:t>
      </w:r>
      <w:r>
        <w:rPr>
          <w:rFonts w:ascii="Times New Roman" w:hAnsi="Times New Roman"/>
          <w:i/>
          <w:iCs/>
        </w:rPr>
        <w:t>E. ferrisi</w:t>
      </w:r>
      <w:r>
        <w:rPr>
          <w:rFonts w:ascii="Times New Roman" w:hAnsi="Times New Roman"/>
        </w:rPr>
        <w:t xml:space="preserve"> Brandenburg64 (EferW) wild derived isolates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t xml:space="preserve">te </w:t>
      </w:r>
      <w:r>
        <w:rPr>
          <w:i/>
          <w:iCs/>
        </w:rPr>
        <w:t>E. falciformis</w:t>
      </w:r>
      <w:r>
        <w:t xml:space="preserve"> Brandenburg88 had been caught at 13.84 52.2678 DD, the mouse yielding </w:t>
      </w:r>
      <w:r>
        <w:rPr>
          <w:i/>
          <w:iCs/>
        </w:rPr>
        <w:t>E. ferrsi</w:t>
      </w:r>
      <w:r>
        <w:t xml:space="preserve"> Brandenburg64 at 13.4642 52.4164 DD. </w:t>
      </w:r>
    </w:p>
    <w:p w:rsidR="00887698" w:rsidRDefault="00EB2DF6">
      <w:pPr>
        <w:spacing w:line="360" w:lineRule="auto"/>
        <w:jc w:val="both"/>
        <w:rPr>
          <w:rFonts w:ascii="Times New Roman" w:hAnsi="Times New Roman"/>
          <w:highlight w:val="white"/>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 xml:space="preserve">using primers previously reported by </w:t>
      </w:r>
      <w:r>
        <w:rPr>
          <w:color w:val="000000"/>
          <w:highlight w:val="white"/>
        </w:rPr>
        <w:t>Kvičerová et al. (2008), Ogedengbe et al. (2011)⁠ and Zhao and Duszynski (2001).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rsidR="00887698" w:rsidRDefault="00EB2DF6">
      <w:pPr>
        <w:spacing w:line="360" w:lineRule="auto"/>
        <w:jc w:val="both"/>
        <w:rPr>
          <w:rFonts w:hint="eastAsia"/>
        </w:rPr>
      </w:pPr>
      <w:r>
        <w:t xml:space="preserve">From flotations of these fecal samples 300 and 600 oocysts for </w:t>
      </w:r>
      <w:r>
        <w:rPr>
          <w:i/>
          <w:iCs/>
        </w:rPr>
        <w:t xml:space="preserve">E. ferrisi </w:t>
      </w:r>
      <w:r>
        <w:t xml:space="preserve">Brandenburg64 and </w:t>
      </w:r>
      <w:r>
        <w:rPr>
          <w:i/>
          <w:iCs/>
        </w:rPr>
        <w:t>E. falciformis</w:t>
      </w:r>
      <w:r>
        <w:t xml:space="preserve"> Brandenburg88, respectively, were inoculated into 16 weeks old female NMRI mice. All mice were reared individually in wire cages in isolation cabinets and provided with food and water </w:t>
      </w:r>
      <w:r>
        <w:rPr>
          <w:i/>
          <w:iCs/>
        </w:rPr>
        <w:t>ad libitum</w:t>
      </w:r>
      <w: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the light microscope and were then stored at 4 °C for about 1 month prior to use. The inoculum of </w:t>
      </w:r>
      <w:r>
        <w:rPr>
          <w:i/>
          <w:iCs/>
        </w:rPr>
        <w:t>E. falciformis</w:t>
      </w:r>
      <w:r>
        <w:t xml:space="preserve"> BayerHaberkorn was prepared simultaneously using the same protocol. </w:t>
      </w:r>
    </w:p>
    <w:p w:rsidR="00887698" w:rsidRDefault="00887698">
      <w:pPr>
        <w:spacing w:line="360" w:lineRule="auto"/>
        <w:jc w:val="both"/>
        <w:rPr>
          <w:rFonts w:hint="eastAsia"/>
          <w:b/>
          <w:bCs/>
        </w:rPr>
      </w:pPr>
    </w:p>
    <w:p w:rsidR="00887698" w:rsidRDefault="00EB2DF6">
      <w:pPr>
        <w:spacing w:line="360" w:lineRule="auto"/>
        <w:jc w:val="both"/>
        <w:rPr>
          <w:rFonts w:hint="eastAsia"/>
        </w:rPr>
      </w:pPr>
      <w:r>
        <w:rPr>
          <w:b/>
          <w:bCs/>
        </w:rPr>
        <w:t>3.2</w:t>
      </w:r>
      <w:proofErr w:type="gramStart"/>
      <w:r>
        <w:rPr>
          <w:b/>
          <w:bCs/>
        </w:rPr>
        <w:t>.  Infection</w:t>
      </w:r>
      <w:proofErr w:type="gramEnd"/>
      <w:r>
        <w:rPr>
          <w:b/>
          <w:bCs/>
        </w:rPr>
        <w:t xml:space="preserve"> protocol, oocyst counting and sample collection</w:t>
      </w:r>
    </w:p>
    <w:p w:rsidR="00887698" w:rsidRDefault="00EB2DF6">
      <w:pPr>
        <w:spacing w:line="360" w:lineRule="auto"/>
        <w:jc w:val="both"/>
        <w:rPr>
          <w:rFonts w:hint="eastAsia"/>
        </w:rPr>
      </w:pPr>
      <w:r>
        <w:t xml:space="preserve">60 female NMRI mice (10 to 12 weeks old) were randomly assigned to one of four groups, including a control group that was not inoculated. Oocyst concentrations of three different inocula were adjusted by counting the total number of oocysts in 10µl directly on a standard microscope slide. Using these inocula the remaining 45 mice (15 per group) were inoculated via oral gavage with 0.1 ml of inoculum containing a single dose of 200 sporulated oocysts. </w:t>
      </w:r>
    </w:p>
    <w:p w:rsidR="00887698" w:rsidRDefault="00EB2DF6">
      <w:pPr>
        <w:spacing w:line="360" w:lineRule="auto"/>
        <w:jc w:val="both"/>
        <w:rPr>
          <w:rFonts w:hint="eastAsia"/>
        </w:rPr>
      </w:pPr>
      <w:r>
        <w:t>Faeces were collected every day of the experiment, weighted and stored in 2%</w:t>
      </w:r>
      <w:r>
        <w:rPr>
          <w:rFonts w:ascii="Times New Roman" w:hAnsi="Times New Roman"/>
        </w:rPr>
        <w:t xml:space="preserve"> solution of potassium dichromate. For flotation the fecal material was homogenized, centrifuged at 3175g and the pellet was washed with distilled water. Oocysts were recovered from the sediment by 2 successive flotations in </w:t>
      </w:r>
      <w:r>
        <w:rPr>
          <w:rFonts w:ascii="Times New Roman" w:hAnsi="Times New Roman"/>
        </w:rPr>
        <w:lastRenderedPageBreak/>
        <w:t xml:space="preserve">saturated NaCl solution each followed by washing. After the last washing 2ml of PBS was added to the pellet and 10µl of the solution were loaded into a “Neubauer-improved chamber”. </w:t>
      </w:r>
    </w:p>
    <w:p w:rsidR="00887698" w:rsidRDefault="00EB2DF6">
      <w:pPr>
        <w:spacing w:line="360" w:lineRule="auto"/>
        <w:jc w:val="both"/>
        <w:rPr>
          <w:rFonts w:hint="eastAsia"/>
        </w:rPr>
      </w:pPr>
      <w:r>
        <w:rPr>
          <w:rFonts w:ascii="Times New Roman" w:hAnsi="Times New Roman"/>
        </w:rPr>
        <w:t xml:space="preserve">Oocysts were counted in eight grid squares. Then the number of oocysts per gram faeces was obtained according to the (0.1µl) volume per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rsidR="00887698" w:rsidRDefault="00EB2DF6">
      <w:pPr>
        <w:spacing w:line="360" w:lineRule="auto"/>
        <w:jc w:val="both"/>
        <w:rPr>
          <w:rFonts w:hint="eastAsia"/>
        </w:rPr>
      </w:pPr>
      <w:r>
        <w:rPr>
          <w:rFonts w:ascii="Times New Roman" w:hAnsi="Times New Roman"/>
        </w:rPr>
        <w:t>During the 11 days of the experiment the body weight of mice was recorded. From each group three mice were sacrificed on 3, 5, 7, 9, and 11 dpi. Immediately after death the viscera were exenterated and spleen and caeca removed. Caecal contents were gently removed with physiological NaCl solution and the tissue was cut longitudinally into two pieces. One piece was transferred into a 1.5ml tube containing RNAlater® (Life Technologies; Carlsbad, CA, USA) and stored for 4h at 4°C before being transferred to−20 °C. The second piece of caecum tissue was fixed in 4% f</w:t>
      </w:r>
      <w:r>
        <w:rPr>
          <w:rFonts w:ascii="Times New Roman" w:hAnsi="Times New Roman"/>
          <w:color w:val="000000"/>
        </w:rPr>
        <w:t>ormalin and stored at room temperature for histological examination.</w:t>
      </w:r>
    </w:p>
    <w:p w:rsidR="00887698" w:rsidRDefault="00887698">
      <w:pPr>
        <w:spacing w:line="360" w:lineRule="auto"/>
        <w:jc w:val="both"/>
        <w:rPr>
          <w:rFonts w:hint="eastAsia"/>
        </w:rPr>
      </w:pPr>
    </w:p>
    <w:p w:rsidR="00887698" w:rsidRDefault="00EB2DF6">
      <w:pPr>
        <w:tabs>
          <w:tab w:val="left" w:pos="1582"/>
        </w:tabs>
        <w:spacing w:line="360" w:lineRule="auto"/>
        <w:jc w:val="both"/>
        <w:rPr>
          <w:rFonts w:hint="eastAsia"/>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infected mouse caecum tissue</w:t>
      </w:r>
    </w:p>
    <w:p w:rsidR="00887698" w:rsidRDefault="00EB2DF6">
      <w:pPr>
        <w:spacing w:line="360" w:lineRule="auto"/>
        <w:jc w:val="both"/>
        <w:rPr>
          <w:rFonts w:hint="eastAsia"/>
        </w:rPr>
      </w:pPr>
      <w:r>
        <w:rPr>
          <w:rFonts w:ascii="Times New Roman" w:hAnsi="Times New Roman"/>
        </w:rPr>
        <w:t xml:space="preserve">For DNA extraction frozen caecum tissue was manually homogenized by grinding in liquid N2. Genomic DNA was extracted using innu PREP DNA Mini Kit® (Analytika </w:t>
      </w:r>
      <w:proofErr w:type="gramStart"/>
      <w:r>
        <w:rPr>
          <w:rFonts w:ascii="Times New Roman" w:hAnsi="Times New Roman"/>
        </w:rPr>
        <w:t>jena</w:t>
      </w:r>
      <w:proofErr w:type="gramEnd"/>
      <w:r>
        <w:rPr>
          <w:rFonts w:ascii="Times New Roman" w:hAnsi="Times New Roman"/>
        </w:rPr>
        <w:t>) according to the manufacturer’s protocol incorporating proteinase K digestion. Purified DNA stored at -20 °C until subjected to qPCR for host and parasite DNA quantification.</w:t>
      </w:r>
    </w:p>
    <w:p w:rsidR="00887698" w:rsidRDefault="00EB2DF6">
      <w:pPr>
        <w:spacing w:line="360" w:lineRule="auto"/>
        <w:jc w:val="both"/>
        <w:rPr>
          <w:rFonts w:hint="eastAsia"/>
        </w:rPr>
      </w:pPr>
      <w:r>
        <w:rPr>
          <w:rFonts w:ascii="Times New Roman" w:hAnsi="Times New Roman"/>
        </w:rPr>
        <w:t xml:space="preserve">Primers used in this study to amplify the mitochondrial COI region of </w:t>
      </w:r>
      <w:r>
        <w:rPr>
          <w:rFonts w:ascii="Times New Roman" w:hAnsi="Times New Roman"/>
          <w:i/>
          <w:iCs/>
        </w:rPr>
        <w:t xml:space="preserve">Eimeria </w:t>
      </w:r>
      <w:r>
        <w:rPr>
          <w:rFonts w:ascii="Times New Roman" w:hAnsi="Times New Roman"/>
        </w:rPr>
        <w:t>spp. are Eim-COI-forward 5’TGTCTATTCACTTGGGCTATTGT3’ and Eim-COI-reverse</w:t>
      </w:r>
      <w:r>
        <w:rPr>
          <w:rFonts w:ascii="Times New Roman" w:hAnsi="Times New Roman"/>
          <w:i/>
          <w:iCs/>
        </w:rPr>
        <w:t xml:space="preserve"> </w:t>
      </w:r>
      <w:r>
        <w:rPr>
          <w:rFonts w:ascii="Times New Roman" w:hAnsi="Times New Roman"/>
        </w:rPr>
        <w:t xml:space="preserve">5’GGATCACCGTTAAATGAGGCA 3’ and target a region in the COI divergent from the host version of the gene. For host genomic DNA amplification we used a primer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with the sequence: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rsidR="00887698" w:rsidRDefault="00EB2DF6">
      <w:pPr>
        <w:spacing w:line="360" w:lineRule="auto"/>
        <w:jc w:val="both"/>
        <w:rPr>
          <w:rFonts w:hint="eastAsia"/>
        </w:rPr>
      </w:pPr>
      <w:r>
        <w:rPr>
          <w:rFonts w:ascii="Times New Roman" w:hAnsi="Times New Roman"/>
          <w:color w:val="000000"/>
        </w:rPr>
        <w:t>60 DNA samples were added for qPCR to Multiplate™ 96-Well PCR plates (BioRad), with reactions performed in duplicate for each sample. Each plate also contained a non template control and a plate control sample (ddH2O). All pipetting s</w:t>
      </w:r>
      <w:r>
        <w:rPr>
          <w:rFonts w:ascii="Times New Roman" w:hAnsi="Times New Roman"/>
        </w:rPr>
        <w:t>teps took place in a clean and sterile flow box, designated for working with DNA. The qPCR mixture of 10 μL was prepared using the iQ</w:t>
      </w:r>
      <w:r>
        <w:rPr>
          <w:rFonts w:ascii="Times New Roman" w:hAnsi="Times New Roman"/>
          <w:color w:val="000000"/>
        </w:rPr>
        <w:t xml:space="preserve">™ </w:t>
      </w:r>
      <w:r>
        <w:rPr>
          <w:rFonts w:ascii="Times New Roman" w:hAnsi="Times New Roman"/>
        </w:rPr>
        <w:t xml:space="preserve"> SYBR® Green PCR Kit (Bio-Rad):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10ng/μL template DNA. The thermal cycling protocol was set as follows: initial denaturation for 15 minutes at 95°C, followed by 40 cycles of 15 seconds at 95°C, 30 seconds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seconds at 68°C and measuring the fluorescence signal at the end of every step.</w:t>
      </w:r>
    </w:p>
    <w:p w:rsidR="00887698" w:rsidRDefault="00EB2DF6">
      <w:pPr>
        <w:spacing w:line="360" w:lineRule="auto"/>
        <w:jc w:val="both"/>
        <w:rPr>
          <w:rFonts w:hint="eastAsia"/>
        </w:rPr>
      </w:pPr>
      <w:r>
        <w:rPr>
          <w:rFonts w:ascii="Times New Roman" w:hAnsi="Times New Roman"/>
        </w:rPr>
        <w:lastRenderedPageBreak/>
        <w:t xml:space="preserve"> </w:t>
      </w:r>
      <w:proofErr w:type="gramStart"/>
      <w:r>
        <w:rPr>
          <w:rFonts w:ascii="Times New Roman" w:hAnsi="Times New Roman"/>
        </w:rPr>
        <w:t>qPCR</w:t>
      </w:r>
      <w:proofErr w:type="gramEnd"/>
      <w:r>
        <w:rPr>
          <w:rFonts w:ascii="Times New Roman" w:hAnsi="Times New Roman"/>
        </w:rPr>
        <w:t xml:space="preserve"> amplifications and analysis were performed using Bio-Rad CFX96, Thermalcycler1000 system, which determined the cycle at threshold (Ct) fluorescence. </w:t>
      </w:r>
      <w:r>
        <w:rPr>
          <w:rFonts w:ascii="Times New Roman" w:hAnsi="Times New Roman"/>
          <w:color w:val="000000"/>
        </w:rPr>
        <w:t>To assess the validity of our protocol we examined assay specificity, efficiency and repeatability on three separate RT-PCR amplifications. 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during RT-PCR by adding a stepwise temperature increase from of 65.0°C to 95.0°C, with 0.5°C increment after amplification.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proofErr w:type="gramStart"/>
      <w:r>
        <w:rPr>
          <w:rFonts w:ascii="Times New Roman" w:hAnsi="Times New Roman"/>
        </w:rPr>
        <w:t>log(</w:t>
      </w:r>
      <w:proofErr w:type="gramEnd"/>
      <w:r>
        <w:rPr>
          <w:rFonts w:ascii="Times New Roman" w:hAnsi="Times New Roman"/>
        </w:rPr>
        <w:t>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and the number of copies was calculated by taking the antilog for some examples in the text. </w:t>
      </w:r>
    </w:p>
    <w:p w:rsidR="00887698" w:rsidRDefault="00887698">
      <w:pPr>
        <w:spacing w:line="360" w:lineRule="auto"/>
        <w:jc w:val="both"/>
        <w:rPr>
          <w:rFonts w:ascii="Times New Roman" w:hAnsi="Times New Roman"/>
        </w:rPr>
      </w:pPr>
    </w:p>
    <w:p w:rsidR="00887698" w:rsidRDefault="00EB2DF6">
      <w:pPr>
        <w:spacing w:line="360" w:lineRule="auto"/>
        <w:jc w:val="both"/>
        <w:rPr>
          <w:rFonts w:hint="eastAsia"/>
        </w:rPr>
      </w:pPr>
      <w:r>
        <w:rPr>
          <w:rFonts w:ascii="Times New Roman" w:hAnsi="Times New Roman"/>
          <w:b/>
          <w:bCs/>
          <w:color w:val="000000"/>
        </w:rPr>
        <w:t>3.4. RNA extractions and reverse transcription</w:t>
      </w:r>
    </w:p>
    <w:p w:rsidR="00887698" w:rsidRDefault="00EB2DF6">
      <w:pPr>
        <w:spacing w:line="360" w:lineRule="auto"/>
        <w:jc w:val="both"/>
        <w:rPr>
          <w:rFonts w:hint="eastAsia"/>
        </w:rPr>
      </w:pPr>
      <w:r>
        <w:rPr>
          <w:rFonts w:ascii="Times New Roman" w:hAnsi="Times New Roman"/>
          <w:color w:val="000000"/>
        </w:rPr>
        <w:t>Before RNA isolation, frozen spleen tissue was homogenized by grinding after addition of liquid nitrogen. Total RNA was isolated using the PureLink™ RNA Mini Kit (</w:t>
      </w:r>
      <w:hyperlink r:id="rId18">
        <w:r>
          <w:rPr>
            <w:rStyle w:val="InternetLink"/>
            <w:rFonts w:ascii="Times New Roman" w:hAnsi="Times New Roman"/>
            <w:color w:val="000000"/>
            <w:u w:val="none"/>
          </w:rPr>
          <w:t>Thermo Fisher Scientific</w:t>
        </w:r>
      </w:hyperlink>
      <w:r>
        <w:rPr>
          <w:rFonts w:ascii="Times New Roman" w:hAnsi="Times New Roman"/>
          <w:color w:val="000000"/>
        </w:rPr>
        <w:t>). Briefly, frozen homogenized sample was transferred with a sterile scalpel blade into tubes with 1ml lysis solution with 1% 2-</w:t>
      </w:r>
      <w:r>
        <w:rPr>
          <w:rStyle w:val="Hervorhebung"/>
          <w:rFonts w:ascii="Times New Roman" w:hAnsi="Times New Roman"/>
          <w:i w:val="0"/>
          <w:iCs w:val="0"/>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Subsequently samples were homogenized at room temperature </w:t>
      </w:r>
      <w:commentRangeStart w:id="204"/>
      <w:del w:id="205" w:author="Weyrich, Alexandra" w:date="2019-03-28T17:57:00Z">
        <w:r w:rsidDel="00F32F6D">
          <w:rPr>
            <w:rFonts w:ascii="Times New Roman" w:hAnsi="Times New Roman"/>
          </w:rPr>
          <w:delText xml:space="preserve">(RT) </w:delText>
        </w:r>
      </w:del>
      <w:commentRangeEnd w:id="204"/>
      <w:r w:rsidR="00F32F6D">
        <w:rPr>
          <w:rStyle w:val="Kommentarzeichen"/>
          <w:rFonts w:cs="Mangal"/>
        </w:rPr>
        <w:commentReference w:id="204"/>
      </w:r>
      <w:r>
        <w:rPr>
          <w:rFonts w:ascii="Times New Roman" w:hAnsi="Times New Roman"/>
        </w:rPr>
        <w:t xml:space="preserve">using a Precellys® 24 tissue homogenizer twice at 6,000 rpm for 20 sec interrupted by a 30 sec cooling break.  All further steps took place </w:t>
      </w:r>
      <w:ins w:id="206" w:author="Weyrich, Alexandra" w:date="2019-03-28T17:55:00Z">
        <w:r w:rsidR="00F32F6D">
          <w:rPr>
            <w:rFonts w:ascii="Times New Roman" w:hAnsi="Times New Roman"/>
          </w:rPr>
          <w:t xml:space="preserve">on ice </w:t>
        </w:r>
      </w:ins>
      <w:r>
        <w:rPr>
          <w:rFonts w:ascii="Times New Roman" w:hAnsi="Times New Roman"/>
        </w:rPr>
        <w:t>in a clean and sterile flow box, designated for RNA extraction only to eliminate most of the aerosol which developed during the shaking. All samples were centrifuged for 1 min at maximum speed (13,400 rpm) (Eppendorf) to eliminate the foam. The pure supernatant was collected and mixed with 1:1 ratio of 70% Eth</w:t>
      </w:r>
      <w:ins w:id="207" w:author="Weyrich, Alexandra" w:date="2019-03-28T17:57:00Z">
        <w:r w:rsidR="00F32F6D">
          <w:rPr>
            <w:rFonts w:ascii="Times New Roman" w:hAnsi="Times New Roman"/>
          </w:rPr>
          <w:t>nol</w:t>
        </w:r>
      </w:ins>
      <w:del w:id="208" w:author="Weyrich, Alexandra" w:date="2019-03-28T17:57:00Z">
        <w:r w:rsidDel="00F32F6D">
          <w:rPr>
            <w:rFonts w:ascii="Times New Roman" w:hAnsi="Times New Roman"/>
          </w:rPr>
          <w:delText>O</w:delText>
        </w:r>
      </w:del>
      <w:r>
        <w:rPr>
          <w:rFonts w:ascii="Times New Roman" w:hAnsi="Times New Roman"/>
        </w:rPr>
        <w:t xml:space="preserve">. Afterwards, 600 µl of the previous mixture was added onto the Spin Filter in a 2.0 ml tube and centrifuged at 13,400 rpm for 30 sec. The filter binds all double stranded genomic DNA (gDNA), whereas single stranded RNA remains in solution. To </w:t>
      </w:r>
      <w:ins w:id="209" w:author="Weyrich, Alexandra" w:date="2019-03-28T17:58:00Z">
        <w:r w:rsidR="00F32F6D">
          <w:rPr>
            <w:rFonts w:ascii="Times New Roman" w:hAnsi="Times New Roman"/>
          </w:rPr>
          <w:t>remove</w:t>
        </w:r>
      </w:ins>
      <w:del w:id="210" w:author="Weyrich, Alexandra" w:date="2019-03-28T17:58:00Z">
        <w:r w:rsidDel="00F32F6D">
          <w:rPr>
            <w:rFonts w:ascii="Times New Roman" w:hAnsi="Times New Roman"/>
          </w:rPr>
          <w:delText>get red of</w:delText>
        </w:r>
      </w:del>
      <w:r>
        <w:rPr>
          <w:rFonts w:ascii="Times New Roman" w:hAnsi="Times New Roman"/>
        </w:rPr>
        <w:t xml:space="preserve"> gDNA, an on-column </w:t>
      </w:r>
      <w:proofErr w:type="gramStart"/>
      <w:r>
        <w:rPr>
          <w:rFonts w:ascii="Times New Roman" w:hAnsi="Times New Roman"/>
        </w:rPr>
        <w:t>DN</w:t>
      </w:r>
      <w:ins w:id="211" w:author="Weyrich, Alexandra" w:date="2019-03-28T17:59:00Z">
        <w:r w:rsidR="004538F5">
          <w:rPr>
            <w:rFonts w:ascii="Times New Roman" w:hAnsi="Times New Roman"/>
          </w:rPr>
          <w:t>a</w:t>
        </w:r>
      </w:ins>
      <w:proofErr w:type="gramEnd"/>
      <w:del w:id="212" w:author="Weyrich, Alexandra" w:date="2019-03-28T17:59:00Z">
        <w:r w:rsidDel="004538F5">
          <w:rPr>
            <w:rFonts w:ascii="Times New Roman" w:hAnsi="Times New Roman"/>
          </w:rPr>
          <w:delText>A</w:delText>
        </w:r>
      </w:del>
      <w:ins w:id="213" w:author="Weyrich, Alexandra" w:date="2019-03-28T17:59:00Z">
        <w:r w:rsidR="00F37C3A">
          <w:rPr>
            <w:rFonts w:ascii="Times New Roman" w:hAnsi="Times New Roman"/>
          </w:rPr>
          <w:t>se</w:t>
        </w:r>
      </w:ins>
      <w:r>
        <w:rPr>
          <w:rFonts w:ascii="Times New Roman" w:hAnsi="Times New Roman"/>
        </w:rPr>
        <w:t xml:space="preserve"> digestion was accomplished by </w:t>
      </w:r>
      <w:r>
        <w:rPr>
          <w:rStyle w:val="Hervorhebung"/>
          <w:rFonts w:ascii="Times New Roman" w:hAnsi="Times New Roman"/>
          <w:i w:val="0"/>
          <w:iCs w:val="0"/>
        </w:rPr>
        <w:t>PureLink DNase Set (</w:t>
      </w:r>
      <w:hyperlink r:id="rId19">
        <w:r>
          <w:rPr>
            <w:rStyle w:val="InternetLink"/>
            <w:rFonts w:ascii="Times New Roman" w:hAnsi="Times New Roman"/>
            <w:color w:val="000000"/>
            <w:u w:val="none"/>
          </w:rPr>
          <w:t>Thermo Fisher Scientific</w:t>
        </w:r>
      </w:hyperlink>
      <w:r>
        <w:rPr>
          <w:rFonts w:ascii="Times New Roman" w:hAnsi="Times New Roman"/>
          <w:color w:val="000000"/>
        </w:rPr>
        <w:t xml:space="preserve">) according to the manufacturer protocol. </w:t>
      </w:r>
      <w:r>
        <w:rPr>
          <w:rFonts w:ascii="Times New Roman" w:hAnsi="Times New Roman"/>
        </w:rPr>
        <w:t>To purify the RNA a washing solution</w:t>
      </w:r>
      <w:ins w:id="214" w:author="Weyrich, Alexandra" w:date="2019-03-28T18:00:00Z">
        <w:r w:rsidR="00AF4C58">
          <w:rPr>
            <w:rFonts w:ascii="Times New Roman" w:hAnsi="Times New Roman"/>
          </w:rPr>
          <w:t xml:space="preserve"> was</w:t>
        </w:r>
      </w:ins>
      <w:del w:id="215" w:author="Weyrich, Alexandra" w:date="2019-03-28T18:00:00Z">
        <w:r w:rsidDel="00AF4C58">
          <w:rPr>
            <w:rFonts w:ascii="Times New Roman" w:hAnsi="Times New Roman"/>
          </w:rPr>
          <w:delText>s were</w:delText>
        </w:r>
      </w:del>
      <w:r>
        <w:rPr>
          <w:rFonts w:ascii="Times New Roman" w:hAnsi="Times New Roman"/>
        </w:rPr>
        <w:t xml:space="preserve"> added to the samples on the column and </w:t>
      </w:r>
      <w:ins w:id="216" w:author="Weyrich, Alexandra" w:date="2019-03-28T18:00:00Z">
        <w:r w:rsidR="00AF4C58">
          <w:rPr>
            <w:rFonts w:ascii="Times New Roman" w:hAnsi="Times New Roman"/>
          </w:rPr>
          <w:t xml:space="preserve">tubes </w:t>
        </w:r>
      </w:ins>
      <w:r>
        <w:rPr>
          <w:rFonts w:ascii="Times New Roman" w:hAnsi="Times New Roman"/>
        </w:rPr>
        <w:t xml:space="preserve">were centrifuged at 13,400 rpm for 30 sec. </w:t>
      </w:r>
    </w:p>
    <w:p w:rsidR="00887698" w:rsidRDefault="00EB2DF6">
      <w:pPr>
        <w:spacing w:line="360" w:lineRule="auto"/>
        <w:jc w:val="both"/>
        <w:rPr>
          <w:rFonts w:hint="eastAsia"/>
        </w:rPr>
      </w:pPr>
      <w:r>
        <w:rPr>
          <w:rFonts w:ascii="Times New Roman" w:hAnsi="Times New Roman"/>
        </w:rPr>
        <w:t xml:space="preserve">After RNA isolation, the synthesis of complementary DNA (cDNA) was performed using the RevertAid H </w:t>
      </w:r>
      <w:proofErr w:type="gramStart"/>
      <w:r>
        <w:rPr>
          <w:rFonts w:ascii="Times New Roman" w:hAnsi="Times New Roman"/>
        </w:rPr>
        <w:t>Minus</w:t>
      </w:r>
      <w:proofErr w:type="gramEnd"/>
      <w:r>
        <w:rPr>
          <w:rFonts w:ascii="Times New Roman" w:hAnsi="Times New Roman"/>
        </w:rPr>
        <w:t xml:space="preserve"> First Strand cDNA Synthesis Kit (Thermo Fisher Scientific, Braunschweig, Germany). The Kit included the genetically engineered RevertAid™ H </w:t>
      </w:r>
      <w:proofErr w:type="gramStart"/>
      <w:r>
        <w:rPr>
          <w:rFonts w:ascii="Times New Roman" w:hAnsi="Times New Roman"/>
        </w:rPr>
        <w:t>Minus</w:t>
      </w:r>
      <w:proofErr w:type="gramEnd"/>
      <w:r>
        <w:rPr>
          <w:rFonts w:ascii="Times New Roman" w:hAnsi="Times New Roman"/>
        </w:rPr>
        <w:t xml:space="preserve"> M-MuLV Reverse Transcriptase (200 U/µl) which lacks the ribonuclease H activity to prevent RNA digestion. This prevents degradation of RNA in RNA-DNA hybrids during synthesis of the first strand cDNA. </w:t>
      </w:r>
    </w:p>
    <w:p w:rsidR="00887698" w:rsidRDefault="00EB2DF6">
      <w:pPr>
        <w:spacing w:line="360" w:lineRule="auto"/>
        <w:jc w:val="both"/>
        <w:rPr>
          <w:rFonts w:hint="eastAsia"/>
        </w:rPr>
      </w:pPr>
      <w:r>
        <w:rPr>
          <w:rFonts w:ascii="Times New Roman" w:hAnsi="Times New Roman"/>
        </w:rPr>
        <w:lastRenderedPageBreak/>
        <w:t>Nuclease-free H</w:t>
      </w:r>
      <w:r w:rsidRPr="00B90A33">
        <w:rPr>
          <w:rFonts w:ascii="Times New Roman" w:hAnsi="Times New Roman"/>
          <w:vertAlign w:val="subscript"/>
          <w:rPrChange w:id="217" w:author="Weyrich, Alexandra" w:date="2019-03-28T18:01:00Z">
            <w:rPr>
              <w:rFonts w:ascii="Times New Roman" w:hAnsi="Times New Roman"/>
            </w:rPr>
          </w:rPrChange>
        </w:rPr>
        <w:t>2</w:t>
      </w:r>
      <w:r>
        <w:rPr>
          <w:rFonts w:ascii="Times New Roman" w:hAnsi="Times New Roman"/>
        </w:rPr>
        <w:t>O was added to 1</w:t>
      </w:r>
      <w:ins w:id="218" w:author="Weyrich, Alexandra" w:date="2019-03-28T18:01:00Z">
        <w:r w:rsidR="00B90A33">
          <w:rPr>
            <w:rFonts w:ascii="Times New Roman" w:hAnsi="Times New Roman"/>
          </w:rPr>
          <w:t xml:space="preserve"> </w:t>
        </w:r>
      </w:ins>
      <w:r>
        <w:rPr>
          <w:rFonts w:ascii="Times New Roman" w:hAnsi="Times New Roman"/>
        </w:rPr>
        <w:t xml:space="preserve">µg template RNA to a total volume of 22 µl and 10 µl 0.1 pg/µl. 2 µl Oligo (dT)18 primer (100 µM, 0.5 µg/µl) were added to synthesize only RNAs with 3’-poly(A) tails. To denature potential secondary structures, the mixture was heated to 65°C for 5 min using the 2720 Thermal Cycler (Applied Biosystems) and rapidly cooled on ice afterwards to prevent renaturation. Subsequently, the reverse transcriptase mix was added. </w:t>
      </w:r>
    </w:p>
    <w:p w:rsidR="00887698" w:rsidRDefault="00EB2DF6">
      <w:pPr>
        <w:spacing w:line="360" w:lineRule="auto"/>
        <w:jc w:val="both"/>
        <w:rPr>
          <w:rFonts w:hint="eastAsia"/>
        </w:rPr>
      </w:pPr>
      <w:r>
        <w:rPr>
          <w:rFonts w:ascii="Times New Roman" w:hAnsi="Times New Roman"/>
        </w:rPr>
        <w:t>The reaction was carried out by incubation for 60 min at 42</w:t>
      </w:r>
      <w:ins w:id="219" w:author="Weyrich, Alexandra" w:date="2019-03-28T18:02:00Z">
        <w:r w:rsidR="00B90A33">
          <w:rPr>
            <w:rFonts w:ascii="Times New Roman" w:hAnsi="Times New Roman"/>
          </w:rPr>
          <w:t xml:space="preserve"> </w:t>
        </w:r>
      </w:ins>
      <w:r>
        <w:rPr>
          <w:rFonts w:ascii="Times New Roman" w:hAnsi="Times New Roman"/>
        </w:rPr>
        <w:t>°C followed by heating (termination) at 70</w:t>
      </w:r>
      <w:ins w:id="220" w:author="Weyrich, Alexandra" w:date="2019-03-28T18:02:00Z">
        <w:r w:rsidR="00B90A33">
          <w:rPr>
            <w:rFonts w:ascii="Times New Roman" w:hAnsi="Times New Roman"/>
          </w:rPr>
          <w:t xml:space="preserve"> </w:t>
        </w:r>
      </w:ins>
      <w:r>
        <w:rPr>
          <w:rFonts w:ascii="Times New Roman" w:hAnsi="Times New Roman"/>
        </w:rPr>
        <w:t xml:space="preserve">°C for 10 min. </w:t>
      </w:r>
      <w:del w:id="221" w:author="Weyrich, Alexandra" w:date="2019-03-28T18:02:00Z">
        <w:r w:rsidDel="00B90A33">
          <w:rPr>
            <w:rFonts w:ascii="Times New Roman" w:hAnsi="Times New Roman"/>
          </w:rPr>
          <w:delText>t</w:delText>
        </w:r>
      </w:del>
      <w:proofErr w:type="gramStart"/>
      <w:ins w:id="222" w:author="Weyrich, Alexandra" w:date="2019-03-28T18:02:00Z">
        <w:r w:rsidR="00B90A33">
          <w:rPr>
            <w:rFonts w:ascii="Times New Roman" w:hAnsi="Times New Roman"/>
          </w:rPr>
          <w:t>T</w:t>
        </w:r>
      </w:ins>
      <w:r>
        <w:rPr>
          <w:rFonts w:ascii="Times New Roman" w:hAnsi="Times New Roman"/>
        </w:rPr>
        <w:t>wo</w:t>
      </w:r>
      <w:proofErr w:type="gramEnd"/>
      <w:r>
        <w:rPr>
          <w:rFonts w:ascii="Times New Roman" w:hAnsi="Times New Roman"/>
        </w:rPr>
        <w:t xml:space="preserve"> separated cDNA synthesis reaction w</w:t>
      </w:r>
      <w:ins w:id="223" w:author="Weyrich, Alexandra" w:date="2019-03-28T18:02:00Z">
        <w:r w:rsidR="00B90A33">
          <w:rPr>
            <w:rFonts w:ascii="Times New Roman" w:hAnsi="Times New Roman"/>
          </w:rPr>
          <w:t>ere</w:t>
        </w:r>
      </w:ins>
      <w:del w:id="224" w:author="Weyrich, Alexandra" w:date="2019-03-28T18:02:00Z">
        <w:r w:rsidDel="00B90A33">
          <w:rPr>
            <w:rFonts w:ascii="Times New Roman" w:hAnsi="Times New Roman"/>
          </w:rPr>
          <w:delText>as</w:delText>
        </w:r>
      </w:del>
      <w:r>
        <w:rPr>
          <w:rFonts w:ascii="Times New Roman" w:hAnsi="Times New Roman"/>
        </w:rPr>
        <w:t xml:space="preserve"> carried out for each individual sample. </w:t>
      </w:r>
      <w:del w:id="225" w:author="Weyrich, Alexandra" w:date="2019-03-28T18:03:00Z">
        <w:r w:rsidDel="00B90A33">
          <w:rPr>
            <w:rFonts w:ascii="Times New Roman" w:hAnsi="Times New Roman"/>
          </w:rPr>
          <w:delText>Thereby r</w:delText>
        </w:r>
      </w:del>
      <w:ins w:id="226" w:author="Weyrich, Alexandra" w:date="2019-03-28T18:03:00Z">
        <w:r w:rsidR="00B90A33">
          <w:rPr>
            <w:rFonts w:ascii="Times New Roman" w:hAnsi="Times New Roman"/>
          </w:rPr>
          <w:t>R</w:t>
        </w:r>
      </w:ins>
      <w:r>
        <w:rPr>
          <w:rFonts w:ascii="Times New Roman" w:hAnsi="Times New Roman"/>
        </w:rPr>
        <w:t xml:space="preserve">esulting first strand cDNA was </w:t>
      </w:r>
      <w:del w:id="227" w:author="Weyrich, Alexandra" w:date="2019-03-28T18:03:00Z">
        <w:r w:rsidDel="00B90A33">
          <w:rPr>
            <w:rFonts w:ascii="Times New Roman" w:hAnsi="Times New Roman"/>
          </w:rPr>
          <w:delText xml:space="preserve">then </w:delText>
        </w:r>
      </w:del>
      <w:commentRangeStart w:id="228"/>
      <w:r>
        <w:rPr>
          <w:rFonts w:ascii="Times New Roman" w:hAnsi="Times New Roman"/>
        </w:rPr>
        <w:t xml:space="preserve">pooled </w:t>
      </w:r>
      <w:commentRangeEnd w:id="228"/>
      <w:r w:rsidR="00B90A33">
        <w:rPr>
          <w:rStyle w:val="Kommentarzeichen"/>
          <w:rFonts w:cs="Mangal"/>
        </w:rPr>
        <w:commentReference w:id="228"/>
      </w:r>
      <w:r>
        <w:rPr>
          <w:rFonts w:ascii="Times New Roman" w:hAnsi="Times New Roman"/>
        </w:rPr>
        <w:t xml:space="preserve">from which aliquots was then drawn for subsequent gene expression study. </w:t>
      </w:r>
    </w:p>
    <w:p w:rsidR="00887698" w:rsidRDefault="00887698">
      <w:pPr>
        <w:spacing w:line="360" w:lineRule="auto"/>
        <w:jc w:val="both"/>
        <w:rPr>
          <w:rFonts w:ascii="Times New Roman" w:hAnsi="Times New Roman"/>
          <w:b/>
          <w:bCs/>
          <w:color w:val="000000"/>
        </w:rPr>
      </w:pPr>
    </w:p>
    <w:p w:rsidR="00887698" w:rsidRDefault="00EB2DF6">
      <w:pPr>
        <w:spacing w:line="360" w:lineRule="auto"/>
        <w:jc w:val="both"/>
        <w:rPr>
          <w:rFonts w:ascii="Times New Roman" w:hAnsi="Times New Roman"/>
          <w:b/>
          <w:bCs/>
          <w:color w:val="000000"/>
        </w:rPr>
      </w:pPr>
      <w:r>
        <w:rPr>
          <w:rFonts w:ascii="Times New Roman" w:hAnsi="Times New Roman"/>
          <w:b/>
          <w:bCs/>
          <w:color w:val="000000"/>
        </w:rPr>
        <w:t>3.5. Gene expression quantification</w:t>
      </w:r>
    </w:p>
    <w:p w:rsidR="00887698" w:rsidRDefault="00EB2DF6">
      <w:pPr>
        <w:spacing w:line="360" w:lineRule="auto"/>
        <w:jc w:val="both"/>
        <w:rPr>
          <w:rFonts w:hint="eastAsia"/>
        </w:rPr>
      </w:pPr>
      <w:r>
        <w:rPr>
          <w:rFonts w:ascii="Times New Roman" w:hAnsi="Times New Roman"/>
          <w:color w:val="000000"/>
        </w:rPr>
        <w:t xml:space="preserve">To make an overall measure of the function of the immune response during the infection, we measured the expression levels of eight genes of interest, along with three reference genes. Genes of interest were CxCL9, Il10, Il12, Tgfβ, Stat6, Il6, Infγ and Tnfα. The primers targeting these genes are given in Table 3. </w:t>
      </w:r>
    </w:p>
    <w:p w:rsidR="00887698" w:rsidRDefault="00887698">
      <w:pPr>
        <w:spacing w:line="360" w:lineRule="auto"/>
        <w:jc w:val="both"/>
        <w:rPr>
          <w:rFonts w:ascii="Times New Roman" w:hAnsi="Times New Roman"/>
          <w:color w:val="000000"/>
        </w:rPr>
      </w:pPr>
    </w:p>
    <w:p w:rsidR="00887698" w:rsidRDefault="00EB2DF6">
      <w:pPr>
        <w:spacing w:line="360" w:lineRule="auto"/>
        <w:jc w:val="both"/>
        <w:rPr>
          <w:rFonts w:ascii="Times New Roman" w:hAnsi="Times New Roman"/>
          <w:color w:val="000000"/>
        </w:rPr>
      </w:pPr>
      <w:proofErr w:type="gramStart"/>
      <w:r>
        <w:rPr>
          <w:rFonts w:ascii="Times New Roman" w:hAnsi="Times New Roman"/>
          <w:color w:val="000000"/>
        </w:rPr>
        <w:t>Table 3: Primer-pairs used for qPCR analysis of gene expression.</w:t>
      </w:r>
      <w:proofErr w:type="gramEnd"/>
    </w:p>
    <w:tbl>
      <w:tblPr>
        <w:tblW w:w="10035" w:type="dxa"/>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1471"/>
        <w:gridCol w:w="4140"/>
        <w:gridCol w:w="1875"/>
        <w:gridCol w:w="2549"/>
      </w:tblGrid>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Amplicon size(nt)</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Source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CTCTCCTCCCCTCTGTCTTG</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 TCCTTTTGGGTTGAGTTTCC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96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rsidP="00B90F9D">
            <w:pPr>
              <w:spacing w:line="360" w:lineRule="auto"/>
              <w:jc w:val="both"/>
              <w:rPr>
                <w:rFonts w:ascii="Times New Roman" w:hAnsi="Times New Roman"/>
                <w:color w:val="000000"/>
              </w:rPr>
            </w:pPr>
            <w:r>
              <w:rPr>
                <w:rFonts w:ascii="Times New Roman" w:hAnsi="Times New Roman"/>
                <w:color w:val="000000"/>
              </w:rPr>
              <w:t>This study</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ACCGTGTTCTTCGACATCAC</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198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This study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CAAAGACACCAATGGCTCAC</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161</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Ehret et al, 2017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ACAGCAAGGCGAAAAAGGATG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106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145966741c2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TAGTCCTTCCTACCCCAATTTCC </w:t>
            </w:r>
          </w:p>
          <w:p w:rsidR="00887698" w:rsidRDefault="00EB2DF6">
            <w:pPr>
              <w:spacing w:line="360" w:lineRule="auto"/>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88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13624311a1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CCCATTCCTCGTCACGATCTC</w:t>
            </w:r>
          </w:p>
          <w:p w:rsidR="00887698" w:rsidRDefault="00EB2DF6">
            <w:pPr>
              <w:spacing w:line="360" w:lineRule="auto"/>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110</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6680389a1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lastRenderedPageBreak/>
              <w:t>Mm</w:t>
            </w:r>
            <w:r>
              <w:rPr>
                <w:rFonts w:ascii="Times New Roman" w:hAnsi="Times New Roman"/>
                <w:color w:val="000000"/>
              </w:rPr>
              <w:t>IL12-F</w:t>
            </w:r>
          </w:p>
          <w:p w:rsidR="00887698" w:rsidRDefault="00EB2DF6">
            <w:pPr>
              <w:pStyle w:val="TableContents"/>
              <w:spacing w:line="360" w:lineRule="auto"/>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ATGGCTGCTGCGTTGAGAA</w:t>
            </w:r>
          </w:p>
          <w:p w:rsidR="00887698" w:rsidRDefault="00EB2DF6">
            <w:pPr>
              <w:spacing w:line="360" w:lineRule="auto"/>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108</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Primer Bank </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ID 6680399a1</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TGFb-F</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 xml:space="preserve">TACGTCAGACATTCGGGAAGCAGT </w:t>
            </w:r>
          </w:p>
          <w:p w:rsidR="00887698" w:rsidRDefault="00EB2DF6">
            <w:pPr>
              <w:spacing w:line="360" w:lineRule="auto"/>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186</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This study</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GGAGTTCGAGGAACCCTAGTG</w:t>
            </w:r>
          </w:p>
          <w:p w:rsidR="00887698" w:rsidRDefault="00EB2DF6">
            <w:pPr>
              <w:spacing w:line="360" w:lineRule="auto"/>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82</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162287427c1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STAT6</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CTCTGTGGGGCCTAATTTCCA</w:t>
            </w:r>
          </w:p>
          <w:p w:rsidR="00887698" w:rsidRDefault="00EB2DF6">
            <w:pPr>
              <w:spacing w:line="360" w:lineRule="auto"/>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135</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Primer Bank</w:t>
            </w:r>
          </w:p>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ID 6678155a1 </w:t>
            </w:r>
          </w:p>
        </w:tc>
      </w:tr>
      <w:tr w:rsidR="00887698">
        <w:tc>
          <w:tcPr>
            <w:tcW w:w="1470"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p w:rsidR="00887698" w:rsidRDefault="00EB2DF6">
            <w:pPr>
              <w:pStyle w:val="TableContents"/>
              <w:spacing w:line="360" w:lineRule="auto"/>
              <w:jc w:val="both"/>
              <w:rPr>
                <w:rFonts w:ascii="Times New Roman" w:hAnsi="Times New Roman"/>
                <w:i/>
                <w:iCs/>
                <w:color w:val="000000"/>
              </w:rPr>
            </w:pPr>
            <w:r>
              <w:rPr>
                <w:rFonts w:ascii="Times New Roman" w:hAnsi="Times New Roman"/>
                <w:i/>
                <w:iCs/>
                <w:color w:val="000000"/>
              </w:rPr>
              <w:t>Mm</w:t>
            </w:r>
            <w:r>
              <w:rPr>
                <w:rFonts w:ascii="Times New Roman" w:hAnsi="Times New Roman"/>
                <w:color w:val="000000"/>
              </w:rPr>
              <w:t>TNFa</w:t>
            </w:r>
          </w:p>
        </w:tc>
        <w:tc>
          <w:tcPr>
            <w:tcW w:w="4140" w:type="dxa"/>
            <w:tcBorders>
              <w:top w:val="single" w:sz="4" w:space="0" w:color="000001"/>
              <w:left w:val="single" w:sz="4" w:space="0" w:color="000001"/>
              <w:bottom w:val="single" w:sz="4" w:space="0" w:color="000001"/>
            </w:tcBorders>
            <w:shd w:val="clear" w:color="auto" w:fill="auto"/>
          </w:tcPr>
          <w:p w:rsidR="00887698" w:rsidRDefault="00EB2DF6">
            <w:pPr>
              <w:spacing w:line="360" w:lineRule="auto"/>
              <w:jc w:val="both"/>
              <w:rPr>
                <w:rFonts w:ascii="Times New Roman" w:hAnsi="Times New Roman"/>
                <w:color w:val="000000"/>
              </w:rPr>
            </w:pPr>
            <w:r>
              <w:rPr>
                <w:rFonts w:ascii="Times New Roman" w:hAnsi="Times New Roman"/>
                <w:color w:val="000000"/>
              </w:rPr>
              <w:t>CATCTTCTCAAAATTCGAGTGACAA</w:t>
            </w:r>
          </w:p>
          <w:p w:rsidR="00887698" w:rsidRDefault="00EB2DF6">
            <w:pPr>
              <w:spacing w:line="360" w:lineRule="auto"/>
              <w:jc w:val="both"/>
              <w:rPr>
                <w:rFonts w:ascii="Times New Roman" w:hAnsi="Times New Roman"/>
                <w:bCs/>
                <w:color w:val="000000"/>
              </w:rPr>
            </w:pPr>
            <w:r>
              <w:rPr>
                <w:rFonts w:ascii="Times New Roman" w:hAnsi="Times New Roman"/>
                <w:bCs/>
                <w:color w:val="000000"/>
              </w:rPr>
              <w:t>CCTCCACTTGGTGGTTTGCT</w:t>
            </w:r>
          </w:p>
        </w:tc>
        <w:tc>
          <w:tcPr>
            <w:tcW w:w="1875" w:type="dxa"/>
            <w:tcBorders>
              <w:top w:val="single" w:sz="4" w:space="0" w:color="000001"/>
              <w:left w:val="single" w:sz="4" w:space="0" w:color="000001"/>
              <w:bottom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63</w:t>
            </w:r>
          </w:p>
        </w:tc>
        <w:tc>
          <w:tcPr>
            <w:tcW w:w="2549" w:type="dxa"/>
            <w:tcBorders>
              <w:top w:val="single" w:sz="4" w:space="0" w:color="000001"/>
              <w:left w:val="single" w:sz="4" w:space="0" w:color="000001"/>
              <w:bottom w:val="single" w:sz="4" w:space="0" w:color="000001"/>
              <w:right w:val="single" w:sz="4" w:space="0" w:color="000001"/>
            </w:tcBorders>
            <w:shd w:val="clear" w:color="auto" w:fill="auto"/>
          </w:tcPr>
          <w:p w:rsidR="00887698" w:rsidRDefault="00EB2DF6">
            <w:pPr>
              <w:pStyle w:val="TableContents"/>
              <w:spacing w:line="360" w:lineRule="auto"/>
              <w:jc w:val="both"/>
              <w:rPr>
                <w:rFonts w:ascii="Times New Roman" w:hAnsi="Times New Roman"/>
                <w:color w:val="000000"/>
              </w:rPr>
            </w:pPr>
            <w:r>
              <w:rPr>
                <w:rFonts w:ascii="Times New Roman" w:hAnsi="Times New Roman"/>
                <w:color w:val="000000"/>
              </w:rPr>
              <w:t xml:space="preserve">This study </w:t>
            </w:r>
          </w:p>
        </w:tc>
      </w:tr>
    </w:tbl>
    <w:p w:rsidR="00887698" w:rsidRDefault="00887698">
      <w:pPr>
        <w:spacing w:line="360" w:lineRule="auto"/>
        <w:jc w:val="both"/>
        <w:rPr>
          <w:rFonts w:ascii="Times New Roman" w:hAnsi="Times New Roman"/>
          <w:color w:val="000000"/>
        </w:rPr>
      </w:pPr>
    </w:p>
    <w:p w:rsidR="00887698" w:rsidRDefault="00EB2DF6">
      <w:pPr>
        <w:spacing w:line="360" w:lineRule="auto"/>
        <w:jc w:val="both"/>
        <w:rPr>
          <w:rFonts w:hint="eastAsia"/>
        </w:rPr>
      </w:pPr>
      <w:r>
        <w:rPr>
          <w:rFonts w:ascii="Times New Roman" w:hAnsi="Times New Roman"/>
          <w:color w:val="000000"/>
        </w:rPr>
        <w:t xml:space="preserve"> A total of 60 cDNA samples were split between PCR plates (Multiplate™ 96-Well, BioRad) with reactions performed in duplicate for each sample. If the standard deviation of </w:t>
      </w:r>
      <w:proofErr w:type="gramStart"/>
      <w:r>
        <w:rPr>
          <w:rFonts w:ascii="Times New Roman" w:hAnsi="Times New Roman"/>
          <w:color w:val="000000"/>
        </w:rPr>
        <w:t>Cq</w:t>
      </w:r>
      <w:proofErr w:type="gramEnd"/>
      <w:r>
        <w:rPr>
          <w:rFonts w:ascii="Times New Roman" w:hAnsi="Times New Roman"/>
          <w:color w:val="000000"/>
        </w:rPr>
        <w:t xml:space="preserve"> values between duplicates was &gt; 0.4, corresponding samples were repeated (as described in Weyrich et al, 2010). Each plate contained a non-template control sample and negative controls. </w:t>
      </w:r>
    </w:p>
    <w:p w:rsidR="00887698" w:rsidRDefault="00EB2DF6">
      <w:pPr>
        <w:spacing w:line="360" w:lineRule="auto"/>
        <w:jc w:val="both"/>
        <w:rPr>
          <w:rFonts w:hint="eastAsia"/>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w:t>
      </w:r>
      <w:proofErr w:type="gramStart"/>
      <w:r>
        <w:rPr>
          <w:rFonts w:ascii="Times New Roman" w:hAnsi="Times New Roman"/>
          <w:color w:val="000000"/>
        </w:rPr>
        <w:t>qPCR</w:t>
      </w:r>
      <w:proofErr w:type="gramEnd"/>
      <w:r>
        <w:rPr>
          <w:rFonts w:ascii="Times New Roman" w:hAnsi="Times New Roman"/>
          <w:color w:val="000000"/>
        </w:rPr>
        <w:t xml:space="preserve"> amplifications were performed using Bio-Rad CFX96, Thermalcycler1000 system as follows: initial denaturation for 15 min</w:t>
      </w:r>
      <w:del w:id="229" w:author="Weyrich, Alexandra" w:date="2019-03-28T18:07:00Z">
        <w:r w:rsidDel="00B90F9D">
          <w:rPr>
            <w:rFonts w:ascii="Times New Roman" w:hAnsi="Times New Roman"/>
            <w:color w:val="000000"/>
          </w:rPr>
          <w:delText>utes</w:delText>
        </w:r>
      </w:del>
      <w:r>
        <w:rPr>
          <w:rFonts w:ascii="Times New Roman" w:hAnsi="Times New Roman"/>
          <w:color w:val="000000"/>
        </w:rPr>
        <w:t xml:space="preserve"> at 95°C, followed by 40 cycles of 15 sec</w:t>
      </w:r>
      <w:del w:id="230"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95</w:t>
      </w:r>
      <w:ins w:id="231" w:author="Weyrich, Alexandra" w:date="2019-03-28T18:07:00Z">
        <w:r w:rsidR="00B90F9D">
          <w:rPr>
            <w:rFonts w:ascii="Times New Roman" w:hAnsi="Times New Roman"/>
            <w:color w:val="000000"/>
          </w:rPr>
          <w:t xml:space="preserve"> </w:t>
        </w:r>
      </w:ins>
      <w:r>
        <w:rPr>
          <w:rFonts w:ascii="Times New Roman" w:hAnsi="Times New Roman"/>
          <w:color w:val="000000"/>
        </w:rPr>
        <w:t>°C, 30 sec</w:t>
      </w:r>
      <w:del w:id="232"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60</w:t>
      </w:r>
      <w:ins w:id="233" w:author="Weyrich, Alexandra" w:date="2019-03-28T18:07:00Z">
        <w:r w:rsidR="00B90F9D">
          <w:rPr>
            <w:rFonts w:ascii="Times New Roman" w:hAnsi="Times New Roman"/>
            <w:color w:val="000000"/>
          </w:rPr>
          <w:t xml:space="preserve"> </w:t>
        </w:r>
      </w:ins>
      <w:r>
        <w:rPr>
          <w:rFonts w:ascii="Times New Roman" w:hAnsi="Times New Roman"/>
          <w:color w:val="000000"/>
        </w:rPr>
        <w:t>°C and 30 sec</w:t>
      </w:r>
      <w:del w:id="234" w:author="Weyrich, Alexandra" w:date="2019-03-28T18:07:00Z">
        <w:r w:rsidDel="00B90F9D">
          <w:rPr>
            <w:rFonts w:ascii="Times New Roman" w:hAnsi="Times New Roman"/>
            <w:color w:val="000000"/>
          </w:rPr>
          <w:delText>onds</w:delText>
        </w:r>
      </w:del>
      <w:r>
        <w:rPr>
          <w:rFonts w:ascii="Times New Roman" w:hAnsi="Times New Roman"/>
          <w:color w:val="000000"/>
        </w:rPr>
        <w:t xml:space="preserve"> at 68</w:t>
      </w:r>
      <w:ins w:id="235" w:author="Weyrich, Alexandra" w:date="2019-03-28T18:07:00Z">
        <w:r w:rsidR="00B90F9D">
          <w:rPr>
            <w:rFonts w:ascii="Times New Roman" w:hAnsi="Times New Roman"/>
            <w:color w:val="000000"/>
          </w:rPr>
          <w:t xml:space="preserve"> </w:t>
        </w:r>
      </w:ins>
      <w:r>
        <w:rPr>
          <w:rFonts w:ascii="Times New Roman" w:hAnsi="Times New Roman"/>
          <w:color w:val="000000"/>
        </w:rPr>
        <w:t>°C with a measuring of the fluorescence signal at the end of every step. The cycle of quantification (</w:t>
      </w:r>
      <w:proofErr w:type="gramStart"/>
      <w:r>
        <w:rPr>
          <w:rFonts w:ascii="Times New Roman" w:hAnsi="Times New Roman"/>
          <w:color w:val="000000"/>
        </w:rPr>
        <w:t>Cq</w:t>
      </w:r>
      <w:proofErr w:type="gramEnd"/>
      <w:r>
        <w:rPr>
          <w:rFonts w:ascii="Times New Roman" w:hAnsi="Times New Roman"/>
          <w:color w:val="000000"/>
        </w:rPr>
        <w:t>) was determined by the amplification plot in CFX96-Bio-Rad software. Finally, a melting curve was generated to confirm the specificity of the reaction by adding a cycle of 65</w:t>
      </w:r>
      <w:del w:id="236" w:author="Weyrich, Alexandra" w:date="2019-03-28T18:08:00Z">
        <w:r w:rsidDel="00B90F9D">
          <w:rPr>
            <w:rFonts w:ascii="Times New Roman" w:hAnsi="Times New Roman"/>
            <w:color w:val="000000"/>
          </w:rPr>
          <w:delText>.0</w:delText>
        </w:r>
      </w:del>
      <w:ins w:id="237" w:author="Weyrich, Alexandra" w:date="2019-03-28T18:08:00Z">
        <w:r w:rsidR="00B90F9D">
          <w:rPr>
            <w:rFonts w:ascii="Times New Roman" w:hAnsi="Times New Roman"/>
            <w:color w:val="000000"/>
          </w:rPr>
          <w:t xml:space="preserve"> </w:t>
        </w:r>
      </w:ins>
      <w:r>
        <w:rPr>
          <w:rFonts w:ascii="Times New Roman" w:hAnsi="Times New Roman"/>
          <w:color w:val="000000"/>
        </w:rPr>
        <w:t>°C to 95</w:t>
      </w:r>
      <w:del w:id="238" w:author="Weyrich, Alexandra" w:date="2019-03-28T18:08:00Z">
        <w:r w:rsidDel="00B90F9D">
          <w:rPr>
            <w:rFonts w:ascii="Times New Roman" w:hAnsi="Times New Roman"/>
            <w:color w:val="000000"/>
          </w:rPr>
          <w:delText>.0</w:delText>
        </w:r>
      </w:del>
      <w:ins w:id="239" w:author="Weyrich, Alexandra" w:date="2019-03-28T18:08:00Z">
        <w:r w:rsidR="00B90F9D">
          <w:rPr>
            <w:rFonts w:ascii="Times New Roman" w:hAnsi="Times New Roman"/>
            <w:color w:val="000000"/>
          </w:rPr>
          <w:t xml:space="preserve"> </w:t>
        </w:r>
      </w:ins>
      <w:r>
        <w:rPr>
          <w:rFonts w:ascii="Times New Roman" w:hAnsi="Times New Roman"/>
          <w:color w:val="000000"/>
        </w:rPr>
        <w:t>°C in 0.5</w:t>
      </w:r>
      <w:ins w:id="240" w:author="Weyrich, Alexandra" w:date="2019-03-28T18:08:00Z">
        <w:r w:rsidR="00B90F9D">
          <w:rPr>
            <w:rFonts w:ascii="Times New Roman" w:hAnsi="Times New Roman"/>
            <w:color w:val="000000"/>
          </w:rPr>
          <w:t xml:space="preserve"> </w:t>
        </w:r>
      </w:ins>
      <w:r>
        <w:rPr>
          <w:rFonts w:ascii="Times New Roman" w:hAnsi="Times New Roman"/>
          <w:color w:val="000000"/>
        </w:rPr>
        <w:t xml:space="preserve">°C increments. </w:t>
      </w:r>
    </w:p>
    <w:p w:rsidR="00887698" w:rsidRDefault="00EB2DF6">
      <w:pPr>
        <w:tabs>
          <w:tab w:val="left" w:pos="4396"/>
        </w:tabs>
        <w:spacing w:line="360" w:lineRule="auto"/>
        <w:jc w:val="both"/>
        <w:rPr>
          <w:rFonts w:hint="eastAsia"/>
          <w:highlight w:val="white"/>
        </w:rPr>
      </w:pPr>
      <w:r>
        <w:rPr>
          <w:rFonts w:ascii="Times New Roman" w:hAnsi="Times New Roman"/>
          <w:color w:val="000000"/>
        </w:rPr>
        <w:t xml:space="preserve">Accurate normalization with a set of most stably expressed reference genes which are often specific for tissue and experimental conditions is essential for the production of reliable data in RT-PCR experiments (Axtner et al, 2009; Weyrich et al, 2010). To select the most stable reference genes for relative-quantification of genes of interest, we </w:t>
      </w:r>
      <w:r>
        <w:rPr>
          <w:rFonts w:ascii="Times New Roman" w:hAnsi="Times New Roman"/>
        </w:rPr>
        <w:t xml:space="preserve">tested four </w:t>
      </w:r>
      <w:r>
        <w:rPr>
          <w:rFonts w:ascii="Times New Roman" w:hAnsi="Times New Roman"/>
          <w:color w:val="000000"/>
        </w:rPr>
        <w:t xml:space="preserve">candidate </w:t>
      </w:r>
      <w:r>
        <w:rPr>
          <w:rFonts w:ascii="Times New Roman" w:hAnsi="Times New Roman"/>
        </w:rPr>
        <w:t xml:space="preserve">genes:  </w:t>
      </w:r>
      <w:r>
        <w:rPr>
          <w:rFonts w:ascii="Times New Roman" w:hAnsi="Times New Roman"/>
          <w:i/>
          <w:iCs/>
        </w:rPr>
        <w:t>Gabdh</w:t>
      </w:r>
      <w:r>
        <w:rPr>
          <w:rFonts w:ascii="Times New Roman" w:hAnsi="Times New Roman"/>
        </w:rPr>
        <w:t xml:space="preserve">6, </w:t>
      </w:r>
      <w:r>
        <w:rPr>
          <w:rFonts w:ascii="Times New Roman" w:hAnsi="Times New Roman"/>
          <w:i/>
          <w:iCs/>
        </w:rPr>
        <w:t>Cdc42</w:t>
      </w:r>
      <w:r>
        <w:rPr>
          <w:rFonts w:ascii="Times New Roman" w:hAnsi="Times New Roman"/>
        </w:rPr>
        <w:t xml:space="preserve">, </w:t>
      </w:r>
      <w:r>
        <w:rPr>
          <w:rFonts w:ascii="Times New Roman" w:hAnsi="Times New Roman"/>
          <w:i/>
          <w:iCs/>
        </w:rPr>
        <w:t>Ppia and</w:t>
      </w:r>
      <w:r>
        <w:rPr>
          <w:rFonts w:ascii="Times New Roman" w:hAnsi="Times New Roman"/>
        </w:rPr>
        <w:t xml:space="preserve"> </w:t>
      </w:r>
      <w:r>
        <w:rPr>
          <w:rFonts w:ascii="Times New Roman" w:hAnsi="Times New Roman"/>
          <w:i/>
          <w:iCs/>
        </w:rPr>
        <w:t>Ppip</w:t>
      </w:r>
      <w:r>
        <w:rPr>
          <w:rFonts w:ascii="Times New Roman" w:hAnsi="Times New Roman"/>
          <w:color w:val="000000"/>
        </w:rPr>
        <w:t>,</w:t>
      </w:r>
      <w:r>
        <w:rPr>
          <w:rFonts w:ascii="Times New Roman" w:hAnsi="Times New Roman"/>
        </w:rPr>
        <w:t xml:space="preserve"> using 16 </w:t>
      </w:r>
      <w:r>
        <w:rPr>
          <w:rFonts w:ascii="Times New Roman" w:hAnsi="Times New Roman"/>
          <w:color w:val="000000"/>
        </w:rPr>
        <w:t>randomly selected</w:t>
      </w:r>
      <w:r>
        <w:rPr>
          <w:rFonts w:ascii="Times New Roman" w:hAnsi="Times New Roman"/>
        </w:rPr>
        <w:t xml:space="preserve"> cDNAs from spleen samples</w:t>
      </w:r>
      <w:r>
        <w:rPr>
          <w:rFonts w:ascii="Times New Roman" w:hAnsi="Times New Roman"/>
          <w:color w:val="000000"/>
        </w:rPr>
        <w:t>. Analysis of the gene stability measure was performed using qbase+ (Biogazelle) implemented in the Bio-Rad CFX96 Thermalcycler1000, resulted</w:t>
      </w:r>
      <w:r>
        <w:rPr>
          <w:rFonts w:ascii="Times New Roman" w:hAnsi="Times New Roman"/>
          <w:i/>
          <w:iCs/>
          <w:color w:val="000000"/>
        </w:rPr>
        <w:t xml:space="preserve"> in Cdc42</w:t>
      </w:r>
      <w:r>
        <w:rPr>
          <w:rFonts w:ascii="Times New Roman" w:hAnsi="Times New Roman"/>
          <w:color w:val="000000"/>
        </w:rPr>
        <w:t xml:space="preserve">, </w:t>
      </w:r>
      <w:r>
        <w:rPr>
          <w:rFonts w:ascii="Times New Roman" w:hAnsi="Times New Roman"/>
          <w:i/>
          <w:iCs/>
          <w:color w:val="000000"/>
        </w:rPr>
        <w:t xml:space="preserve">Ppia </w:t>
      </w:r>
      <w:r>
        <w:rPr>
          <w:rFonts w:ascii="Times New Roman" w:hAnsi="Times New Roman"/>
          <w:color w:val="000000"/>
        </w:rPr>
        <w:t xml:space="preserve">and </w:t>
      </w:r>
      <w:r>
        <w:rPr>
          <w:rFonts w:ascii="Times New Roman" w:hAnsi="Times New Roman"/>
          <w:i/>
          <w:iCs/>
          <w:color w:val="000000"/>
        </w:rPr>
        <w:t xml:space="preserve">Ppip </w:t>
      </w:r>
      <w:r>
        <w:rPr>
          <w:rFonts w:ascii="Times New Roman" w:hAnsi="Times New Roman"/>
          <w:color w:val="000000"/>
        </w:rPr>
        <w:t xml:space="preserve">(Table 3) as the most stable reference genes for this study. For the three reference genes, normalization factors (NF) were calculated using the geometric mean of the </w:t>
      </w:r>
      <w:r>
        <w:rPr>
          <w:rFonts w:ascii="Times New Roman" w:hAnsi="Times New Roman"/>
          <w:color w:val="000000"/>
        </w:rPr>
        <w:lastRenderedPageBreak/>
        <w:t>corresponding expression values for all spleen cDNAs (Vandesompele et al, 2002). Relative expression values for each tested sample of each gene of interest were then calculated using the ∆Cq method, adjusted for the amplification efficiencies of each primer pair and standardized against the normalization factors (NF) of each sample.</w:t>
      </w:r>
    </w:p>
    <w:p w:rsidR="00887698" w:rsidRDefault="00EB2DF6">
      <w:pPr>
        <w:spacing w:line="360" w:lineRule="auto"/>
        <w:jc w:val="both"/>
        <w:rPr>
          <w:rFonts w:hint="eastAsia"/>
        </w:rPr>
      </w:pPr>
      <w:r>
        <w:rPr>
          <w:rFonts w:ascii="Times New Roman" w:hAnsi="Times New Roman"/>
          <w:color w:val="000000"/>
        </w:rPr>
        <w:t xml:space="preserve">An increase in the expression of TNFα of was detected in all </w:t>
      </w:r>
      <w:r>
        <w:rPr>
          <w:rFonts w:ascii="Times New Roman" w:hAnsi="Times New Roman"/>
          <w:i/>
          <w:color w:val="000000"/>
        </w:rPr>
        <w:t>experim</w:t>
      </w:r>
      <w:r>
        <w:rPr>
          <w:rFonts w:ascii="Times New Roman" w:hAnsi="Times New Roman"/>
          <w:color w:val="000000"/>
        </w:rPr>
        <w:t>ental groups, including the non-infecte</w:t>
      </w:r>
      <w:r>
        <w:rPr>
          <w:rFonts w:ascii="Times New Roman" w:hAnsi="Times New Roman"/>
        </w:rPr>
        <w:t>d control group, around 5 dpi. Melting curves for this cytokine indicated a non-specific amplification artefact as likely reason for this and the data was thus e</w:t>
      </w:r>
      <w:r>
        <w:t xml:space="preserve">xcluded from further reports. </w:t>
      </w:r>
    </w:p>
    <w:p w:rsidR="00887698" w:rsidRDefault="00887698">
      <w:pPr>
        <w:tabs>
          <w:tab w:val="left" w:pos="4396"/>
        </w:tabs>
        <w:spacing w:line="360" w:lineRule="auto"/>
        <w:jc w:val="both"/>
        <w:rPr>
          <w:rFonts w:ascii="Times New Roman" w:hAnsi="Times New Roman"/>
        </w:rPr>
      </w:pPr>
    </w:p>
    <w:p w:rsidR="00887698" w:rsidRDefault="00EB2DF6">
      <w:pPr>
        <w:pStyle w:val="berschrift3"/>
        <w:spacing w:line="360" w:lineRule="auto"/>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rsidR="00887698" w:rsidRDefault="00EB2DF6">
      <w:pPr>
        <w:pStyle w:val="Textkrper"/>
        <w:spacing w:line="360" w:lineRule="auto"/>
        <w:jc w:val="both"/>
        <w:rPr>
          <w:rFonts w:hint="eastAsia"/>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 xml:space="preserve">embedded in paraffin and sectioned with 4 μm thickness. Tissue slides were stained with hematoxylin and eosin and were examined at 100- 200- and 400-times magnification by light microscopy. The cellular infiltration in response to the Eimeria infection was obtained by qualitatively assessing the extent and nature of leukocyte infiltration in the intestinal wall based on the morphological characteristic of each cell type. A numerical score was assigned with 0 representing no leukocyte infiltration and 1, 2, and 3 mild, moderate, or severe </w:t>
      </w:r>
      <w:proofErr w:type="gramStart"/>
      <w:r>
        <w:rPr>
          <w:rFonts w:ascii="Times New Roman" w:hAnsi="Times New Roman"/>
          <w:color w:val="000000"/>
        </w:rPr>
        <w:t>infiltration</w:t>
      </w:r>
      <w:proofErr w:type="gramEnd"/>
      <w:r>
        <w:rPr>
          <w:rFonts w:ascii="Times New Roman" w:hAnsi="Times New Roman"/>
          <w:color w:val="000000"/>
        </w:rPr>
        <w:t xml:space="preserve">, respectively. </w:t>
      </w:r>
    </w:p>
    <w:p w:rsidR="00887698" w:rsidRDefault="00EB2DF6">
      <w:pPr>
        <w:spacing w:line="360" w:lineRule="auto"/>
        <w:jc w:val="both"/>
        <w:rPr>
          <w:rFonts w:hint="eastAsia"/>
        </w:rPr>
      </w:pPr>
      <w:r>
        <w:rPr>
          <w:rFonts w:ascii="Times New Roman" w:hAnsi="Times New Roman"/>
          <w:color w:val="000000"/>
        </w:rPr>
        <w:t xml:space="preserve">A further score was based on the detection of characteristic </w:t>
      </w:r>
      <w:r>
        <w:rPr>
          <w:rFonts w:ascii="Times New Roman" w:hAnsi="Times New Roman"/>
          <w:i/>
          <w:color w:val="000000"/>
        </w:rPr>
        <w:t>Eimeria</w:t>
      </w:r>
      <w:r>
        <w:rPr>
          <w:rFonts w:ascii="Times New Roman" w:hAnsi="Times New Roman"/>
          <w:color w:val="000000"/>
        </w:rPr>
        <w:t xml:space="preserve"> developmental stages (Goodwin, 1996). </w:t>
      </w:r>
      <w:r>
        <w:rPr>
          <w:rFonts w:ascii="Times New Roman" w:hAnsi="Times New Roman"/>
        </w:rPr>
        <w:t>We used photographs of the caecum slides at 400-times magnification (Cell® image analysis) to count micro</w:t>
      </w:r>
      <w:proofErr w:type="gramStart"/>
      <w:r>
        <w:rPr>
          <w:rFonts w:ascii="Times New Roman" w:hAnsi="Times New Roman"/>
        </w:rPr>
        <w:t>-  and</w:t>
      </w:r>
      <w:proofErr w:type="gramEnd"/>
      <w:r>
        <w:rPr>
          <w:rFonts w:ascii="Times New Roman" w:hAnsi="Times New Roman"/>
        </w:rPr>
        <w:t xml:space="preserve"> macrogamonts in 6 high power fields per section. </w:t>
      </w:r>
    </w:p>
    <w:p w:rsidR="00887698" w:rsidRDefault="00887698">
      <w:pPr>
        <w:spacing w:line="360" w:lineRule="auto"/>
        <w:jc w:val="both"/>
        <w:rPr>
          <w:rFonts w:ascii="Times New Roman" w:hAnsi="Times New Roman"/>
          <w:b/>
          <w:bCs/>
        </w:rPr>
      </w:pPr>
    </w:p>
    <w:p w:rsidR="00887698" w:rsidRDefault="00EB2DF6">
      <w:pPr>
        <w:spacing w:line="360" w:lineRule="auto"/>
        <w:jc w:val="both"/>
        <w:rPr>
          <w:rFonts w:ascii="Times New Roman" w:hAnsi="Times New Roman"/>
          <w:b/>
          <w:bCs/>
        </w:rPr>
      </w:pPr>
      <w:r>
        <w:rPr>
          <w:rFonts w:ascii="Times New Roman" w:hAnsi="Times New Roman"/>
          <w:b/>
          <w:bCs/>
        </w:rPr>
        <w:t>3.7. Statistical analyses and visualisation</w:t>
      </w:r>
    </w:p>
    <w:p w:rsidR="00887698" w:rsidRDefault="00EB2DF6">
      <w:pPr>
        <w:spacing w:line="360" w:lineRule="auto"/>
        <w:jc w:val="both"/>
        <w:rPr>
          <w:rFonts w:hint="eastAsia"/>
        </w:rPr>
      </w:pPr>
      <w:r>
        <w:rPr>
          <w:rFonts w:ascii="Times New Roman" w:hAnsi="Times New Roman"/>
        </w:rPr>
        <w:t xml:space="preserve">All statistical analyses and visualisations were performed in R </w:t>
      </w:r>
      <w:bookmarkStart w:id="241" w:name="__UnoMark__10537_2905672918"/>
      <w:r>
        <w:rPr>
          <w:rFonts w:ascii="Times New Roman" w:hAnsi="Times New Roman"/>
        </w:rPr>
        <w:t>(R Development Core Team, 2008)</w:t>
      </w:r>
      <w:bookmarkEnd w:id="241"/>
      <w:r>
        <w:rPr>
          <w:rFonts w:ascii="Times New Roman" w:hAnsi="Times New Roman"/>
        </w:rPr>
        <w:t xml:space="preserve">. An “exact” version of the Mann-Whitney U-tests available in the package “coin” was used to account for ties in all comparisons of weight loss or oocyst shedding.  </w:t>
      </w:r>
    </w:p>
    <w:p w:rsidR="00887698" w:rsidRDefault="00EB2DF6">
      <w:pPr>
        <w:spacing w:line="360" w:lineRule="auto"/>
        <w:jc w:val="both"/>
        <w:rPr>
          <w:rFonts w:ascii="Times New Roman" w:hAnsi="Times New Roman"/>
        </w:rPr>
      </w:pPr>
      <w:r>
        <w:rPr>
          <w:rFonts w:ascii="Times New Roman" w:hAnsi="Times New Roman"/>
        </w:rPr>
        <w:t xml:space="preserve">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scores (as response variable) were used with infection isolate as fixed effect and dpi as a random intercept. For visualisations the package ggplot2 was used, including the default “loess” smoother as indicated in figure legends. </w:t>
      </w:r>
    </w:p>
    <w:p w:rsidR="00887698" w:rsidRDefault="00887698">
      <w:pPr>
        <w:spacing w:line="360" w:lineRule="auto"/>
        <w:jc w:val="both"/>
        <w:rPr>
          <w:rFonts w:ascii="Times New Roman" w:hAnsi="Times New Roman"/>
        </w:rPr>
      </w:pPr>
    </w:p>
    <w:p w:rsidR="00887698" w:rsidRDefault="00EB2DF6">
      <w:pPr>
        <w:spacing w:line="360" w:lineRule="auto"/>
        <w:jc w:val="both"/>
        <w:rPr>
          <w:rFonts w:ascii="Times New Roman" w:hAnsi="Times New Roman"/>
          <w:b/>
          <w:bCs/>
        </w:rPr>
      </w:pPr>
      <w:r>
        <w:rPr>
          <w:rFonts w:ascii="Times New Roman" w:hAnsi="Times New Roman"/>
          <w:b/>
          <w:bCs/>
        </w:rPr>
        <w:t>Ethics statement</w:t>
      </w:r>
    </w:p>
    <w:p w:rsidR="00887698" w:rsidRDefault="00EB2DF6">
      <w:pPr>
        <w:spacing w:line="360" w:lineRule="auto"/>
        <w:jc w:val="both"/>
        <w:rPr>
          <w:rFonts w:ascii="Times New Roman" w:hAnsi="Times New Roman"/>
        </w:rPr>
      </w:pPr>
      <w:r>
        <w:rPr>
          <w:rFonts w:ascii="Times New Roman" w:hAnsi="Times New Roman"/>
        </w:rPr>
        <w:lastRenderedPageBreak/>
        <w:t>All animal procedures in this investigation were performed according to the German Animal Protection Laws as directed and approved by the overseeing authority Landesamt für Gesundheit und Soziales (Berlin, Germany) under permit number H0098/04.</w:t>
      </w:r>
    </w:p>
    <w:p w:rsidR="00887698" w:rsidRDefault="00887698">
      <w:pPr>
        <w:spacing w:line="360" w:lineRule="auto"/>
        <w:jc w:val="both"/>
        <w:rPr>
          <w:rFonts w:ascii="Times New Roman" w:hAnsi="Times New Roman"/>
        </w:rPr>
      </w:pPr>
    </w:p>
    <w:p w:rsidR="00887698" w:rsidRDefault="00EB2DF6">
      <w:pPr>
        <w:pStyle w:val="Bibliography1"/>
        <w:spacing w:line="360" w:lineRule="auto"/>
        <w:jc w:val="both"/>
        <w:rPr>
          <w:rFonts w:hint="eastAsia"/>
        </w:rPr>
      </w:pPr>
      <w:r>
        <w:t xml:space="preserve">Abolins, S., King, E.C., Lazarou, L., Weldon, L., Hughes, L., Drescher, P., Raynes, J.G., Hafalla, J.C.R., Viney, M.E., Riley, E.M., 2017. </w:t>
      </w:r>
      <w:proofErr w:type="gramStart"/>
      <w:r>
        <w:t xml:space="preserve">The comparative immunology of wild and laboratory mice, </w:t>
      </w:r>
      <w:r>
        <w:rPr>
          <w:i/>
        </w:rPr>
        <w:t>Mus musculus domesticus</w:t>
      </w:r>
      <w:r>
        <w:t>.</w:t>
      </w:r>
      <w:proofErr w:type="gramEnd"/>
      <w:r>
        <w:t xml:space="preserve"> Nat. Commun. </w:t>
      </w:r>
      <w:proofErr w:type="gramStart"/>
      <w:r>
        <w:t>8, 14811.</w:t>
      </w:r>
      <w:proofErr w:type="gramEnd"/>
      <w:r>
        <w:t xml:space="preserve"> https://doi.org/10.1038/ncomms14811</w:t>
      </w:r>
    </w:p>
    <w:p w:rsidR="00887698" w:rsidRDefault="00EB2DF6">
      <w:pPr>
        <w:pStyle w:val="Bibliography1"/>
        <w:spacing w:line="360" w:lineRule="auto"/>
        <w:jc w:val="both"/>
        <w:rPr>
          <w:rFonts w:hint="eastAsia"/>
        </w:rPr>
      </w:pPr>
      <w:r w:rsidRPr="00D75889">
        <w:t xml:space="preserve">Ankrom, S.L., Chobotar, B., Ernst, J.V., 1975. </w:t>
      </w:r>
      <w:proofErr w:type="gramStart"/>
      <w:r>
        <w:t>Life Cycle of Eimeria ferrisi Levine &amp; Ivens, 1965 in the Mouse, Mus musculus.</w:t>
      </w:r>
      <w:proofErr w:type="gramEnd"/>
      <w:r>
        <w:t xml:space="preserve"> J. Protozool. 22, 317–32</w:t>
      </w:r>
      <w:r>
        <w:rPr>
          <w:color w:val="000000"/>
        </w:rPr>
        <w:t xml:space="preserve">3. </w:t>
      </w:r>
      <w:r>
        <w:rPr>
          <w:rStyle w:val="InternetLink"/>
          <w:color w:val="000000"/>
          <w:u w:val="none"/>
        </w:rPr>
        <w:t>https://doi.org/10.1111/j.1550-7408.1975.tb05177.x</w:t>
      </w:r>
    </w:p>
    <w:p w:rsidR="00887698" w:rsidRDefault="00EB2DF6">
      <w:pPr>
        <w:pStyle w:val="Bibliography1"/>
        <w:spacing w:line="360" w:lineRule="auto"/>
        <w:jc w:val="both"/>
        <w:rPr>
          <w:rFonts w:hint="eastAsia"/>
        </w:rPr>
      </w:pPr>
      <w:r>
        <w:t xml:space="preserve">Axtner J., </w:t>
      </w:r>
      <w:proofErr w:type="gramStart"/>
      <w:r>
        <w:t>SommerS.,</w:t>
      </w:r>
      <w:proofErr w:type="gramEnd"/>
      <w:r>
        <w:t xml:space="preserve"> 2009</w:t>
      </w:r>
      <w:r>
        <w:rPr>
          <w:color w:val="000000"/>
        </w:rPr>
        <w:t xml:space="preserve">. </w:t>
      </w:r>
      <w:r>
        <w:rPr>
          <w:rStyle w:val="InternetLink"/>
          <w:color w:val="000000"/>
          <w:u w:val="none"/>
        </w:rPr>
        <w:t>Validation of internal reference genes for quantitative real-time PCR in a non-model organism, the yellow-necked mouse, Apodemus flavicollis</w:t>
      </w:r>
      <w:r>
        <w:rPr>
          <w:color w:val="000000"/>
        </w:rPr>
        <w:t xml:space="preserve"> BMC research notes 2 (1), 264.</w:t>
      </w:r>
    </w:p>
    <w:p w:rsidR="00887698" w:rsidRDefault="00EB2DF6">
      <w:pPr>
        <w:pStyle w:val="Bibliography1"/>
        <w:spacing w:line="360" w:lineRule="auto"/>
        <w:jc w:val="both"/>
        <w:rPr>
          <w:rFonts w:hint="eastAsia"/>
        </w:rPr>
      </w:pPr>
      <w:proofErr w:type="gramStart"/>
      <w:r>
        <w:rPr>
          <w:color w:val="000000"/>
        </w:rPr>
        <w:t>Barclay, V.C., Kennedy, D.A., Weaver, V.C., Sim, D., Lloyd-Smith, J.O., Read, A.F., 2014.</w:t>
      </w:r>
      <w:proofErr w:type="gramEnd"/>
      <w:r>
        <w:rPr>
          <w:color w:val="000000"/>
        </w:rPr>
        <w:t xml:space="preserve"> The Effect of Immunodeficiency on the Evolution of Virulence: An Experimental Test with the Rodent Malaria Plasmodium chabaudi. </w:t>
      </w:r>
      <w:proofErr w:type="gramStart"/>
      <w:r>
        <w:rPr>
          <w:color w:val="000000"/>
        </w:rPr>
        <w:t>Am. Nat. 184, S47–S57.</w:t>
      </w:r>
      <w:proofErr w:type="gramEnd"/>
      <w:r>
        <w:rPr>
          <w:color w:val="000000"/>
        </w:rPr>
        <w:t xml:space="preserve"> https://doi.org/10.1086/676887</w:t>
      </w:r>
    </w:p>
    <w:p w:rsidR="00887698" w:rsidRDefault="00EB2DF6">
      <w:pPr>
        <w:pStyle w:val="Bibliography1"/>
        <w:spacing w:line="360" w:lineRule="auto"/>
        <w:jc w:val="both"/>
        <w:rPr>
          <w:rFonts w:hint="eastAsia"/>
        </w:rPr>
      </w:pPr>
      <w:r>
        <w:t xml:space="preserve">Baskin, C.R., Bielefeldt-Ohmann, H., Tumpey, T.M., Sabourin, P.J., Long, J.P., García-Sastre, A., Tolnay, A.-E., Albrecht, R., Pyles, J.A., Olson, P.H., Aicher, L.D., Rosenzweig, E.R., Murali-Krishna, K., Clark, E.A., Kotur, M.S., Fornek, J.L., Proll, S., Palermo, R.E., Sabourin, C.L., Katze, M.G., 2009. Early and sustained innate immune response defines pathology and death in nonhuman primates infected by highly pathogenic influenza virus. </w:t>
      </w:r>
      <w:proofErr w:type="gramStart"/>
      <w:r>
        <w:t>Proc. Natl. Acad. Sci. 106, 3455–3460.</w:t>
      </w:r>
      <w:proofErr w:type="gramEnd"/>
      <w:r>
        <w:t xml:space="preserve"> https://doi.org/10.1073/pnas.0813234106</w:t>
      </w:r>
    </w:p>
    <w:p w:rsidR="00887698" w:rsidRDefault="00EB2DF6">
      <w:pPr>
        <w:pStyle w:val="Bibliography1"/>
        <w:spacing w:line="360" w:lineRule="auto"/>
        <w:jc w:val="both"/>
        <w:rPr>
          <w:rFonts w:hint="eastAsia"/>
        </w:rPr>
      </w:pPr>
      <w:proofErr w:type="gramStart"/>
      <w:r>
        <w:t>Brake, D.A., Fedor, C.H., Werner, B.W., Miller, T.J., Taylor, R.L., Clare, R.A., 1997.</w:t>
      </w:r>
      <w:proofErr w:type="gramEnd"/>
      <w:r>
        <w:t xml:space="preserve"> Characterization of immune response to Eimeria tenella antigens in a natural immunity model with hosts which differ serologically at the B locus of the major histocompatibility complex. Infect. Immun. 65, 1204–1210.</w:t>
      </w:r>
    </w:p>
    <w:p w:rsidR="00887698" w:rsidRPr="00D75889" w:rsidRDefault="00EB2DF6">
      <w:pPr>
        <w:pStyle w:val="Bibliography1"/>
        <w:spacing w:line="360" w:lineRule="auto"/>
        <w:jc w:val="both"/>
        <w:rPr>
          <w:rFonts w:hint="eastAsia"/>
        </w:rPr>
      </w:pPr>
      <w:r>
        <w:t xml:space="preserve">Brant, F., Miranda, A.S., Esper, L., Rodrigues, D.H., Kangussu, L.M., Bonaventura, D., Soriani, F.M., Pinho, V., Souza, D.G., Rachid, M.A., Weiss, L.M., Tanowitz, H.B., Teixeira, M.M., Teixeira, A.L., Machado, F.S., 2014. Immune response profile and development of pathology during Plasmodium berghei Anka infection: the role of the aryl hydrocarbon receptor (AhR). </w:t>
      </w:r>
      <w:r w:rsidRPr="00D75889">
        <w:t xml:space="preserve">Infect. </w:t>
      </w:r>
      <w:proofErr w:type="gramStart"/>
      <w:r w:rsidRPr="00D75889">
        <w:t>Immun. IAI.01733-14.</w:t>
      </w:r>
      <w:proofErr w:type="gramEnd"/>
      <w:r w:rsidRPr="00D75889">
        <w:t xml:space="preserve"> https://doi.org/10.1128/IAI.01733-14</w:t>
      </w:r>
    </w:p>
    <w:p w:rsidR="00887698" w:rsidRDefault="00EB2DF6">
      <w:pPr>
        <w:pStyle w:val="Bibliography1"/>
        <w:spacing w:line="360" w:lineRule="auto"/>
        <w:jc w:val="both"/>
        <w:rPr>
          <w:rFonts w:hint="eastAsia"/>
        </w:rPr>
      </w:pPr>
      <w:r w:rsidRPr="004B503C">
        <w:rPr>
          <w:lang w:val="de-DE"/>
          <w:rPrChange w:id="242" w:author="Weyrich, Alexandra" w:date="2019-03-28T11:50:00Z">
            <w:rPr/>
          </w:rPrChange>
        </w:rPr>
        <w:t xml:space="preserve">Bronte, V., Pittet, M.J., 2013. </w:t>
      </w:r>
      <w:proofErr w:type="gramStart"/>
      <w:r>
        <w:t>The spleen in local and systemic regulation of immunity.</w:t>
      </w:r>
      <w:proofErr w:type="gramEnd"/>
      <w:r>
        <w:t xml:space="preserve"> Immunity 39, 806–818. https://doi.org/10.1016/j.immuni.2013.10.010</w:t>
      </w:r>
    </w:p>
    <w:p w:rsidR="00887698" w:rsidRDefault="00EB2DF6">
      <w:pPr>
        <w:pStyle w:val="Bibliography1"/>
        <w:spacing w:line="360" w:lineRule="auto"/>
        <w:jc w:val="both"/>
        <w:rPr>
          <w:rFonts w:hint="eastAsia"/>
        </w:rPr>
      </w:pPr>
      <w:r>
        <w:lastRenderedPageBreak/>
        <w:t xml:space="preserve">Burke, M.K., 2012. How does adaptation sweep through the genome? </w:t>
      </w:r>
      <w:proofErr w:type="gramStart"/>
      <w:r>
        <w:t>Insights from long-term selection experiments.</w:t>
      </w:r>
      <w:proofErr w:type="gramEnd"/>
      <w:r>
        <w:t xml:space="preserve"> </w:t>
      </w:r>
      <w:proofErr w:type="gramStart"/>
      <w:r>
        <w:t>Proc. Biol. Sci. 279, 5029–5038.</w:t>
      </w:r>
      <w:proofErr w:type="gramEnd"/>
      <w:r>
        <w:t xml:space="preserve"> https://doi.org/10.1098/rspb.2012.0799.</w:t>
      </w:r>
    </w:p>
    <w:p w:rsidR="00887698" w:rsidRDefault="00EB2DF6">
      <w:pPr>
        <w:pStyle w:val="Bibliography1"/>
        <w:spacing w:line="360" w:lineRule="auto"/>
        <w:jc w:val="both"/>
        <w:rPr>
          <w:rFonts w:hint="eastAsia"/>
        </w:rPr>
      </w:pPr>
      <w:proofErr w:type="gramStart"/>
      <w:r>
        <w:t>Butcher, B.A. Kim L., Panopoulos A.D., Watowich S.S., Murray P.J., Denkers E.Y., 2005.</w:t>
      </w:r>
      <w:proofErr w:type="gramEnd"/>
      <w:r>
        <w:t xml:space="preserve"> IL-10-Independent STAT3 Activation by Toxoplasma Gondii Mediates Suppression of IL-12 and TNF-Alpha in Host Macrophages. </w:t>
      </w:r>
      <w:proofErr w:type="gramStart"/>
      <w:r>
        <w:t>Journal of Immunology 6, 3148–52.</w:t>
      </w:r>
      <w:proofErr w:type="gramEnd"/>
    </w:p>
    <w:p w:rsidR="00887698" w:rsidRDefault="00EB2DF6">
      <w:pPr>
        <w:pStyle w:val="Bibliography1"/>
        <w:spacing w:line="360" w:lineRule="auto"/>
        <w:jc w:val="both"/>
        <w:rPr>
          <w:rFonts w:hint="eastAsia"/>
        </w:rPr>
      </w:pPr>
      <w:proofErr w:type="gramStart"/>
      <w:r>
        <w:t>Byrnes, S., Eaton, R., Kogut, M., 1993.</w:t>
      </w:r>
      <w:proofErr w:type="gramEnd"/>
      <w:r>
        <w:t xml:space="preserve"> In vitro interleukin-1 and tumor necrosis factor-alpha production by macrophages from chickens infected with either Eimeria maxima or Eimeria tenella. Int. J. Parasitol. 23, 639–645.</w:t>
      </w:r>
    </w:p>
    <w:p w:rsidR="00887698" w:rsidRDefault="00EB2DF6">
      <w:pPr>
        <w:pStyle w:val="Bibliography1"/>
        <w:spacing w:line="360" w:lineRule="auto"/>
        <w:jc w:val="both"/>
        <w:rPr>
          <w:rFonts w:hint="eastAsia"/>
          <w:lang w:val="de-DE"/>
        </w:rPr>
      </w:pPr>
      <w:r>
        <w:t xml:space="preserve">Cacho, E. </w:t>
      </w:r>
      <w:proofErr w:type="gramStart"/>
      <w:r>
        <w:t>del</w:t>
      </w:r>
      <w:proofErr w:type="gramEnd"/>
      <w:r>
        <w:t xml:space="preserve">, Gallego, M., Lee, S.H., Lillehoj, H.S., Quilez, J., Lillehoj, E.P., Sánchez-Acedo, C., 2012. </w:t>
      </w:r>
      <w:proofErr w:type="gramStart"/>
      <w:r>
        <w:t>Induction of Protective Immunity against Eimeria tenella, Eimeria maxima, and Eimeria acervulina Infections Using Dendritic Cell-Derived Exosomes.</w:t>
      </w:r>
      <w:proofErr w:type="gramEnd"/>
      <w:r>
        <w:t xml:space="preserve"> </w:t>
      </w:r>
      <w:r>
        <w:rPr>
          <w:lang w:val="de-DE"/>
        </w:rPr>
        <w:t>Infect. Immun. 80, 1909–1916. https://doi.org/10.1128/IAI.06413-11</w:t>
      </w:r>
    </w:p>
    <w:p w:rsidR="00887698" w:rsidRDefault="00EB2DF6">
      <w:pPr>
        <w:pStyle w:val="Bibliography1"/>
        <w:spacing w:line="360" w:lineRule="auto"/>
        <w:jc w:val="both"/>
        <w:rPr>
          <w:rFonts w:hint="eastAsia"/>
        </w:rPr>
      </w:pPr>
      <w:proofErr w:type="gramStart"/>
      <w:r w:rsidRPr="004B503C">
        <w:rPr>
          <w:rPrChange w:id="243" w:author="Weyrich, Alexandra" w:date="2019-03-28T11:50:00Z">
            <w:rPr>
              <w:lang w:val="de-DE"/>
            </w:rPr>
          </w:rPrChange>
        </w:rPr>
        <w:t>Canning, E.U., Anwar, M., 1968.</w:t>
      </w:r>
      <w:proofErr w:type="gramEnd"/>
      <w:r w:rsidRPr="004B503C">
        <w:rPr>
          <w:rPrChange w:id="244" w:author="Weyrich, Alexandra" w:date="2019-03-28T11:50:00Z">
            <w:rPr>
              <w:lang w:val="de-DE"/>
            </w:rPr>
          </w:rPrChange>
        </w:rPr>
        <w:t xml:space="preserve"> </w:t>
      </w:r>
      <w:proofErr w:type="gramStart"/>
      <w:r>
        <w:t>Studies on Meiotic Division in Coccidial and Malarial Parasites.</w:t>
      </w:r>
      <w:proofErr w:type="gramEnd"/>
      <w:r>
        <w:t xml:space="preserve"> J. Protozool. 15, 290–298. https://doi.org/10.1111/j.1550-7408.1968.tb02125.x</w:t>
      </w:r>
    </w:p>
    <w:p w:rsidR="00887698" w:rsidRDefault="00EB2DF6">
      <w:pPr>
        <w:pStyle w:val="Bibliography1"/>
        <w:spacing w:line="360" w:lineRule="auto"/>
        <w:jc w:val="both"/>
        <w:rPr>
          <w:rFonts w:hint="eastAsia"/>
        </w:rPr>
      </w:pPr>
      <w:proofErr w:type="gramStart"/>
      <w:r>
        <w:t>Chapman, H.D., Barta, J.R., Blake, D., Gruber, A., Jenkins, M., Smith, N.C., Suo, X., Tomley, F.M., 2013.</w:t>
      </w:r>
      <w:proofErr w:type="gramEnd"/>
      <w:r>
        <w:t xml:space="preserve"> </w:t>
      </w:r>
      <w:proofErr w:type="gramStart"/>
      <w:r>
        <w:t>A selective review of advances in coccidiosis research.</w:t>
      </w:r>
      <w:proofErr w:type="gramEnd"/>
      <w:r>
        <w:t xml:space="preserve"> Adv. Parasitol. 83, 93–171. https://doi.org/10.1016/B978-0-12-407705-8.00002-1</w:t>
      </w:r>
    </w:p>
    <w:p w:rsidR="00887698" w:rsidRDefault="00EB2DF6">
      <w:pPr>
        <w:pStyle w:val="Bibliography1"/>
        <w:spacing w:line="360" w:lineRule="auto"/>
        <w:jc w:val="both"/>
        <w:rPr>
          <w:rFonts w:hint="eastAsia"/>
        </w:rPr>
      </w:pPr>
      <w:r>
        <w:t xml:space="preserve">Chow, Y.-P., Wan, K.-L., Blake, D.P., Tomley, F., Nathan, S., 2011. </w:t>
      </w:r>
      <w:proofErr w:type="gramStart"/>
      <w:r>
        <w:t>Immunogenic Eimeria tenella Glycosylphosphatidylinositol-Anchored Surface Antigens (SAGs) Induce Inflammatory Responses in Avian Macrophages.</w:t>
      </w:r>
      <w:proofErr w:type="gramEnd"/>
      <w:r>
        <w:t xml:space="preserve"> </w:t>
      </w:r>
      <w:proofErr w:type="gramStart"/>
      <w:r>
        <w:t>PLoS ONE 6.</w:t>
      </w:r>
      <w:proofErr w:type="gramEnd"/>
      <w:r>
        <w:t xml:space="preserve"> https://doi.org/10.1371/journal,pone.0025233</w:t>
      </w:r>
    </w:p>
    <w:p w:rsidR="00887698" w:rsidRDefault="00EB2DF6">
      <w:pPr>
        <w:pStyle w:val="Bibliography1"/>
        <w:spacing w:line="360" w:lineRule="auto"/>
        <w:jc w:val="both"/>
        <w:rPr>
          <w:rFonts w:hint="eastAsia"/>
        </w:rPr>
      </w:pPr>
      <w:r>
        <w:t xml:space="preserve">Djamiatun, K., Naamat, W.F.A., Dharmana, E., Wijayahadi, N., Nugroho, D., 2017. Reduce Spleen-IFN-γ Correlated with CXCL9 Levels </w:t>
      </w:r>
      <w:proofErr w:type="gramStart"/>
      <w:r>
        <w:t>During</w:t>
      </w:r>
      <w:proofErr w:type="gramEnd"/>
      <w:r>
        <w:t xml:space="preserve"> Cerebral Malaria Phase in Annona muricata-Treated Swiss Mouse Study. Adv. Sci. Lett. 23, 3380–3384. https://doi.org/10.1166/asl.2017.9179</w:t>
      </w:r>
    </w:p>
    <w:p w:rsidR="00887698" w:rsidRDefault="00EB2DF6">
      <w:pPr>
        <w:pStyle w:val="Bibliography1"/>
        <w:spacing w:line="360" w:lineRule="auto"/>
        <w:jc w:val="both"/>
        <w:rPr>
          <w:rFonts w:hint="eastAsia"/>
        </w:rPr>
      </w:pPr>
      <w:r>
        <w:t xml:space="preserve">Ebert, D., 1998. </w:t>
      </w:r>
      <w:proofErr w:type="gramStart"/>
      <w:r>
        <w:t>Experimental evolution of parasites.</w:t>
      </w:r>
      <w:proofErr w:type="gramEnd"/>
      <w:r>
        <w:t xml:space="preserve"> Science 282, 1432–1435.</w:t>
      </w:r>
    </w:p>
    <w:p w:rsidR="00887698" w:rsidRDefault="00EB2DF6">
      <w:pPr>
        <w:pStyle w:val="Bibliography1"/>
        <w:spacing w:line="360" w:lineRule="auto"/>
        <w:jc w:val="both"/>
        <w:rPr>
          <w:rFonts w:hint="eastAsia"/>
          <w:lang w:val="de-DE"/>
        </w:rPr>
      </w:pPr>
      <w:r>
        <w:t xml:space="preserve">Ehigiator, H.N., McNair, N., Mead, J.R., 2007. Cryptosporidium parvum: The contribution of Th1-inducing pathways to the resolution of infection in mice. </w:t>
      </w:r>
      <w:r>
        <w:rPr>
          <w:lang w:val="de-DE"/>
        </w:rPr>
        <w:t>Exp. Parasitol. 115, 107–113. https://doi.org/10.1016/j.exppara.2006.07.001</w:t>
      </w:r>
    </w:p>
    <w:p w:rsidR="00887698" w:rsidRDefault="00EB2DF6">
      <w:pPr>
        <w:pStyle w:val="Bibliography1"/>
        <w:spacing w:line="360" w:lineRule="auto"/>
        <w:jc w:val="both"/>
        <w:rPr>
          <w:rFonts w:hint="eastAsia"/>
        </w:rPr>
      </w:pPr>
      <w:r>
        <w:rPr>
          <w:lang w:val="de-DE"/>
        </w:rPr>
        <w:t xml:space="preserve">Ehret, </w:t>
      </w:r>
      <w:proofErr w:type="gramStart"/>
      <w:r>
        <w:rPr>
          <w:lang w:val="de-DE"/>
        </w:rPr>
        <w:t>T.,</w:t>
      </w:r>
      <w:proofErr w:type="gramEnd"/>
      <w:r>
        <w:rPr>
          <w:lang w:val="de-DE"/>
        </w:rPr>
        <w:t xml:space="preserve"> Spork, S., Dieterich, C., Lucius, R., Heitlinger, E., 2017. </w:t>
      </w:r>
      <w:r>
        <w:t xml:space="preserve">Dual RNA-seq reveals no plastic transcriptional response of the coccidian parasite Eimeria falciformis to host immune defenses. </w:t>
      </w:r>
      <w:proofErr w:type="gramStart"/>
      <w:r>
        <w:t>BMC Genomics 18, 686.</w:t>
      </w:r>
      <w:proofErr w:type="gramEnd"/>
      <w:r>
        <w:t xml:space="preserve"> https://doi.org/10.1186/s12864-017-4095-6.</w:t>
      </w:r>
    </w:p>
    <w:p w:rsidR="00887698" w:rsidRDefault="00EB2DF6">
      <w:pPr>
        <w:pStyle w:val="Bibliography1"/>
        <w:spacing w:line="360" w:lineRule="auto"/>
        <w:jc w:val="both"/>
        <w:rPr>
          <w:rFonts w:hint="eastAsia"/>
        </w:rPr>
      </w:pPr>
      <w:r>
        <w:lastRenderedPageBreak/>
        <w:t xml:space="preserve">Elena, S.F., and Lenski, R.E. 2003. Microbial Genetics: Evolution Experiments with Microorganisms: The Dynamics and Genetic Bases of Adaptation. </w:t>
      </w:r>
      <w:r>
        <w:rPr>
          <w:i/>
        </w:rPr>
        <w:t>Nature Reviews Genetics</w:t>
      </w:r>
      <w:r>
        <w:t xml:space="preserve"> 4 (6): 457–69. https://doi.org/10.1038/nrg1088.</w:t>
      </w:r>
    </w:p>
    <w:p w:rsidR="00887698" w:rsidRDefault="00EB2DF6">
      <w:pPr>
        <w:spacing w:line="360" w:lineRule="auto"/>
        <w:ind w:left="737" w:hanging="737"/>
        <w:jc w:val="both"/>
        <w:rPr>
          <w:rFonts w:hint="eastAsia"/>
        </w:rPr>
      </w:pPr>
      <w:proofErr w:type="gramStart"/>
      <w:r>
        <w:t>Farrell, A., Coleman, B. I., Benenati, B., Brown, K. M., Blader, I. J., Marth, G. T., &amp; Gubbels, M. J., 2014.</w:t>
      </w:r>
      <w:proofErr w:type="gramEnd"/>
      <w:r>
        <w:t xml:space="preserve"> </w:t>
      </w:r>
      <w:proofErr w:type="gramStart"/>
      <w:r>
        <w:t>Whole genome profiling of spontaneous and chemically induced mutations in Toxoplasma gondii.</w:t>
      </w:r>
      <w:proofErr w:type="gramEnd"/>
      <w:r>
        <w:t xml:space="preserve"> </w:t>
      </w:r>
      <w:proofErr w:type="gramStart"/>
      <w:r>
        <w:rPr>
          <w:i/>
        </w:rPr>
        <w:t>BMC genomics</w:t>
      </w:r>
      <w:r>
        <w:t xml:space="preserve">, </w:t>
      </w:r>
      <w:r>
        <w:rPr>
          <w:i/>
        </w:rPr>
        <w:t>15</w:t>
      </w:r>
      <w:r>
        <w:t>(1), 354.</w:t>
      </w:r>
      <w:proofErr w:type="gramEnd"/>
    </w:p>
    <w:p w:rsidR="00887698" w:rsidRDefault="00EB2DF6">
      <w:pPr>
        <w:pStyle w:val="Bibliography1"/>
        <w:spacing w:line="360" w:lineRule="auto"/>
        <w:jc w:val="both"/>
        <w:rPr>
          <w:rFonts w:hint="eastAsia"/>
          <w:lang w:val="de-DE"/>
        </w:rPr>
      </w:pPr>
      <w:r>
        <w:t xml:space="preserve">Gadde, U., Chapman, H.D., Rathinam, T.R., Erf, G.F., 2009. </w:t>
      </w:r>
      <w:proofErr w:type="gramStart"/>
      <w:r>
        <w:t>Acquisition of immunity to the protozoan parasite Eimeria adenoeides in turkey poults and the peripheral blood leukocyte response to a primary infection.</w:t>
      </w:r>
      <w:proofErr w:type="gramEnd"/>
      <w:r>
        <w:t xml:space="preserve"> </w:t>
      </w:r>
      <w:r>
        <w:rPr>
          <w:lang w:val="de-DE"/>
        </w:rPr>
        <w:t>Poult. Sci. 88, 2346–2352. https://doi.org/10.3382/ps.2009-00320</w:t>
      </w:r>
    </w:p>
    <w:p w:rsidR="00887698" w:rsidRDefault="00EB2DF6">
      <w:pPr>
        <w:pStyle w:val="Bibliography1"/>
        <w:spacing w:line="360" w:lineRule="auto"/>
        <w:jc w:val="both"/>
        <w:rPr>
          <w:rFonts w:hint="eastAsia"/>
        </w:rPr>
      </w:pPr>
      <w:r>
        <w:rPr>
          <w:lang w:val="de-DE"/>
        </w:rPr>
        <w:t xml:space="preserve">Haberkorn, A., 1970. Die Entwicklung vonEimeria falciformis (Eimer 1870) in der weißen Maus (Mus musculus). </w:t>
      </w:r>
      <w:r>
        <w:t>Z. Für Parasitenkd. 34, 49–67. https://doi.org/10.1007/BF00629179</w:t>
      </w:r>
    </w:p>
    <w:p w:rsidR="00887698" w:rsidRDefault="00EB2DF6">
      <w:pPr>
        <w:pStyle w:val="Bibliography1"/>
        <w:spacing w:line="360" w:lineRule="auto"/>
        <w:jc w:val="both"/>
        <w:rPr>
          <w:rFonts w:hint="eastAsia"/>
        </w:rPr>
      </w:pPr>
      <w:proofErr w:type="gramStart"/>
      <w:r>
        <w:t>Hardison, J.L., Wrightsman, R.A., Carpenter, P.M., Lane, T.E., Manning, J.E., 2006.</w:t>
      </w:r>
      <w:proofErr w:type="gramEnd"/>
      <w:r>
        <w:t xml:space="preserve"> The Chemokines CXCL9 and CXCL10 Promote a Protective Immune Response but Do Not Contribute to Cardiac Inflammation following Infection with Trypanosoma cruzi. Infect. Immun. 74, 125–134. https://doi.org/10.1128/IAI.74.1.125-134.2006</w:t>
      </w:r>
    </w:p>
    <w:p w:rsidR="00887698" w:rsidRDefault="00EB2DF6">
      <w:pPr>
        <w:pStyle w:val="Bibliography1"/>
        <w:spacing w:line="360" w:lineRule="auto"/>
        <w:jc w:val="both"/>
        <w:rPr>
          <w:rFonts w:hint="eastAsia"/>
        </w:rPr>
      </w:pPr>
      <w:proofErr w:type="gramStart"/>
      <w:r>
        <w:t>Hashimoto, K., Tanaka, T., Matsubayashi, M., Endo, K., Umemiya-Shirafuji, R., Matsui, T., Matsuo, T., 2014.</w:t>
      </w:r>
      <w:proofErr w:type="gramEnd"/>
      <w:r>
        <w:t xml:space="preserve"> </w:t>
      </w:r>
      <w:proofErr w:type="gramStart"/>
      <w:r>
        <w:t>Host specificity and in vivo infectivities of the mouse coccidian parasites Eimeria krijgsmanni.</w:t>
      </w:r>
      <w:proofErr w:type="gramEnd"/>
      <w:r>
        <w:t xml:space="preserve"> </w:t>
      </w:r>
      <w:proofErr w:type="gramStart"/>
      <w:r>
        <w:t>Acta Parasitol.</w:t>
      </w:r>
      <w:proofErr w:type="gramEnd"/>
      <w:r>
        <w:t xml:space="preserve"> 59, 337–342. https://doi.org/10.2478/s11686-014-0251-1.</w:t>
      </w:r>
    </w:p>
    <w:p w:rsidR="00887698" w:rsidRDefault="00EB2DF6">
      <w:pPr>
        <w:pStyle w:val="Bibliography1"/>
        <w:spacing w:line="360" w:lineRule="auto"/>
        <w:jc w:val="both"/>
        <w:rPr>
          <w:rFonts w:hint="eastAsia"/>
        </w:rPr>
      </w:pPr>
      <w:r>
        <w:t xml:space="preserve">Heinrich, P.C, Castell, J. V. and Andus, T., “Interleukin-6 and the Acute Phase </w:t>
      </w:r>
      <w:proofErr w:type="gramStart"/>
      <w:r>
        <w:t>Response.,</w:t>
      </w:r>
      <w:proofErr w:type="gramEnd"/>
      <w:r>
        <w:t>” Biochemical Journal 265, no. 3 (February 1, 1990): 621–36.</w:t>
      </w:r>
    </w:p>
    <w:p w:rsidR="00887698" w:rsidRDefault="00EB2DF6">
      <w:pPr>
        <w:pStyle w:val="Bibliography1"/>
        <w:spacing w:line="360" w:lineRule="auto"/>
        <w:jc w:val="both"/>
        <w:rPr>
          <w:rFonts w:hint="eastAsia"/>
          <w:lang w:val="de-DE"/>
        </w:rPr>
      </w:pPr>
      <w:r>
        <w:t xml:space="preserve">Heinzel, F.P., Sadick, M.D., Mutha, S.S., Locksley, R.M., 1991. </w:t>
      </w:r>
      <w:proofErr w:type="gramStart"/>
      <w:r>
        <w:t>Production of interferon gamma, interleukin 2, interleukin 4, and interleukin 10 by CD4+ lymphocytes in vivo during healing and progressive murine leishmaniasis.</w:t>
      </w:r>
      <w:proofErr w:type="gramEnd"/>
      <w:r>
        <w:t xml:space="preserve"> </w:t>
      </w:r>
      <w:r>
        <w:rPr>
          <w:lang w:val="de-DE"/>
        </w:rPr>
        <w:t>Proc. Natl. Acad. Sci. U. S. A. 88, 7011–7015.</w:t>
      </w:r>
    </w:p>
    <w:p w:rsidR="00887698" w:rsidRDefault="00EB2DF6">
      <w:pPr>
        <w:pStyle w:val="Bibliography1"/>
        <w:spacing w:line="360" w:lineRule="auto"/>
        <w:jc w:val="both"/>
        <w:rPr>
          <w:rFonts w:hint="eastAsia"/>
        </w:rPr>
      </w:pPr>
      <w:r>
        <w:rPr>
          <w:lang w:val="de-DE"/>
        </w:rPr>
        <w:t xml:space="preserve">Heitlinger, E., Spork, S., Lucius, R., Dieterich, C., 2014. </w:t>
      </w:r>
      <w:proofErr w:type="gramStart"/>
      <w:r>
        <w:t>The genome of Eimeria falciformis - reduction and specialization in a single host apicomplexan parasite.</w:t>
      </w:r>
      <w:proofErr w:type="gramEnd"/>
      <w:r>
        <w:t xml:space="preserve"> </w:t>
      </w:r>
      <w:proofErr w:type="gramStart"/>
      <w:r>
        <w:t>BMC Genomics 15.</w:t>
      </w:r>
      <w:proofErr w:type="gramEnd"/>
      <w:r>
        <w:t xml:space="preserve"> https://doi.org/10.1186/1471-2164-15-696</w:t>
      </w:r>
    </w:p>
    <w:p w:rsidR="00887698" w:rsidRPr="00D75889" w:rsidRDefault="00EB2DF6">
      <w:pPr>
        <w:pStyle w:val="Bibliography1"/>
        <w:spacing w:line="360" w:lineRule="auto"/>
        <w:jc w:val="both"/>
        <w:rPr>
          <w:rFonts w:hint="eastAsia"/>
          <w:lang w:val="fr-FR"/>
        </w:rPr>
      </w:pPr>
      <w:r>
        <w:t xml:space="preserve">Hirako, I.C., Ataide, M.A., Faustino, L., Assis, P.A., Sorensen, E.W., Ueta, H., Araújo, N.M., Menezes, G.B., Luster, A.D., Gazzinelli, R.T., 2016. </w:t>
      </w:r>
      <w:proofErr w:type="gramStart"/>
      <w:r>
        <w:t>Splenic differentiation and emergence of CCR5</w:t>
      </w:r>
      <w:r>
        <w:rPr>
          <w:vertAlign w:val="superscript"/>
        </w:rPr>
        <w:t>+</w:t>
      </w:r>
      <w:r>
        <w:t>CXCL9</w:t>
      </w:r>
      <w:r>
        <w:rPr>
          <w:vertAlign w:val="superscript"/>
        </w:rPr>
        <w:t>+</w:t>
      </w:r>
      <w:r>
        <w:t>CXCL10</w:t>
      </w:r>
      <w:r>
        <w:rPr>
          <w:vertAlign w:val="superscript"/>
        </w:rPr>
        <w:t>+</w:t>
      </w:r>
      <w:r>
        <w:t xml:space="preserve"> monocyte-derived dendritic cells in the brain during cerebral malaria.</w:t>
      </w:r>
      <w:proofErr w:type="gramEnd"/>
      <w:r>
        <w:t xml:space="preserve"> </w:t>
      </w:r>
      <w:r w:rsidRPr="00D75889">
        <w:rPr>
          <w:lang w:val="fr-FR"/>
        </w:rPr>
        <w:t>Nat. Commun. 7, 13277. https://doi.org/10.1038/ncomms13277</w:t>
      </w:r>
    </w:p>
    <w:p w:rsidR="00887698" w:rsidRDefault="00EB2DF6">
      <w:pPr>
        <w:pStyle w:val="Bibliography1"/>
        <w:spacing w:line="360" w:lineRule="auto"/>
        <w:jc w:val="both"/>
        <w:rPr>
          <w:rFonts w:hint="eastAsia"/>
        </w:rPr>
      </w:pPr>
      <w:r w:rsidRPr="00D75889">
        <w:rPr>
          <w:lang w:val="fr-FR"/>
        </w:rPr>
        <w:t xml:space="preserve">Hnida, J.A., Duszynski, D.W., 1999. </w:t>
      </w:r>
      <w:r>
        <w:t>Cross-Transmission Studies with Eimeria arizonensis, E. arizonensis-like Oocysts and Eimeria langebarteli: Host Specificity at the Genus and Species Level within the Muridae. J. Parasitol. 85, 873–877. https://doi.org/10.2307/3285824</w:t>
      </w:r>
    </w:p>
    <w:p w:rsidR="00887698" w:rsidRDefault="00EB2DF6">
      <w:pPr>
        <w:pStyle w:val="Bibliography1"/>
        <w:spacing w:line="360" w:lineRule="auto"/>
        <w:jc w:val="both"/>
        <w:rPr>
          <w:rFonts w:hint="eastAsia"/>
        </w:rPr>
      </w:pPr>
      <w:proofErr w:type="gramStart"/>
      <w:r>
        <w:lastRenderedPageBreak/>
        <w:t>Inagaki-Ohara, K., Dewi, F.N., Hisaeda, H., Smith, A.L., Jimi, F., Miyahira, M., Abdel-Aleem, A.S.F., Horii, Y., Nawa, Y., 2006.</w:t>
      </w:r>
      <w:proofErr w:type="gramEnd"/>
      <w:r>
        <w:t xml:space="preserve"> Intestinal Intraepithelial Lymphocytes Sustain the Epithelial Barrier Function against Eimeria vermiformis Infection. Infect. </w:t>
      </w:r>
      <w:proofErr w:type="gramStart"/>
      <w:r>
        <w:t>Immun. 74, 5292–5301.</w:t>
      </w:r>
      <w:proofErr w:type="gramEnd"/>
      <w:r>
        <w:t xml:space="preserve"> https://doi.org/10.1128/IAI.02024-05</w:t>
      </w:r>
    </w:p>
    <w:p w:rsidR="00887698" w:rsidRDefault="00EB2DF6">
      <w:pPr>
        <w:pStyle w:val="Bibliography1"/>
        <w:spacing w:line="360" w:lineRule="auto"/>
        <w:jc w:val="both"/>
        <w:rPr>
          <w:rFonts w:hint="eastAsia"/>
        </w:rPr>
      </w:pPr>
      <w:proofErr w:type="gramStart"/>
      <w:r>
        <w:t>Kasai, N., Ogassawara, S., Baccaro, M.R., 1991.</w:t>
      </w:r>
      <w:proofErr w:type="gramEnd"/>
      <w:r>
        <w:t xml:space="preserve"> </w:t>
      </w:r>
      <w:proofErr w:type="gramStart"/>
      <w:r>
        <w:t>Morphobiology and pathogenicity of Eimeria falciformis var. pragensis Cerna, Seraud, Mehlhorn &amp; Scholtyseck, 1974 in mouse (Mus musculus).</w:t>
      </w:r>
      <w:proofErr w:type="gramEnd"/>
      <w:r>
        <w:t xml:space="preserve"> Rev. Bras. Biol. 51, 731–745.</w:t>
      </w:r>
    </w:p>
    <w:p w:rsidR="00887698" w:rsidRDefault="00EB2DF6">
      <w:pPr>
        <w:pStyle w:val="Bibliography1"/>
        <w:spacing w:line="360" w:lineRule="auto"/>
        <w:jc w:val="both"/>
        <w:rPr>
          <w:rFonts w:hint="eastAsia"/>
        </w:rPr>
      </w:pPr>
      <w:r>
        <w:t>Kelly, A. Houston S.A., Sherwood E., Casulli J., Travis M.A., 2017. Regulation of Innate and Adaptive Immunity by TGFβ. Advances in Immunology. 134: 137–233, https://doi.org/10.1016/bs.ai.2017.01.001.</w:t>
      </w:r>
    </w:p>
    <w:p w:rsidR="00887698" w:rsidRDefault="00EB2DF6">
      <w:pPr>
        <w:pStyle w:val="Bibliography1"/>
        <w:spacing w:line="360" w:lineRule="auto"/>
        <w:jc w:val="both"/>
        <w:rPr>
          <w:rFonts w:hint="eastAsia"/>
        </w:rPr>
      </w:pPr>
      <w:proofErr w:type="gramStart"/>
      <w:r>
        <w:t>Khan, W.I., Vallance, B.A., Blennerhassett, P.A., Deng, Y., Verdu, E.F., Matthaei, K.I., Collins, S.M., 2001.</w:t>
      </w:r>
      <w:proofErr w:type="gramEnd"/>
      <w:r>
        <w:t xml:space="preserve"> </w:t>
      </w:r>
      <w:proofErr w:type="gramStart"/>
      <w:r>
        <w:t>Critical Role for Signal Transducer and Activator of Transcription Factor 6 in Mediating Intestinal Muscle Hypercontractility and Worm Expulsion in Trichinella spiralis-Infected Mice.</w:t>
      </w:r>
      <w:proofErr w:type="gramEnd"/>
      <w:r>
        <w:t xml:space="preserve"> Infect. Immun. 69, 838–844. https://doi.org/10.1128/IAI.69.2.838-844.2001.</w:t>
      </w:r>
    </w:p>
    <w:p w:rsidR="00887698" w:rsidRDefault="00EB2DF6">
      <w:pPr>
        <w:pStyle w:val="Bibliography1"/>
        <w:spacing w:line="360" w:lineRule="auto"/>
        <w:jc w:val="both"/>
        <w:rPr>
          <w:rFonts w:hint="eastAsia"/>
        </w:rPr>
      </w:pPr>
      <w:r w:rsidRPr="004B503C">
        <w:rPr>
          <w:lang w:val="de-DE"/>
          <w:rPrChange w:id="245" w:author="Weyrich, Alexandra" w:date="2019-03-28T11:50:00Z">
            <w:rPr/>
          </w:rPrChange>
        </w:rPr>
        <w:t xml:space="preserve">Korn T., Bettelli E., Oukka M., Kuchroo V.K., 2009. </w:t>
      </w:r>
      <w:proofErr w:type="gramStart"/>
      <w:r>
        <w:t>IL-17 and Th17 Cells.</w:t>
      </w:r>
      <w:proofErr w:type="gramEnd"/>
      <w:r>
        <w:t xml:space="preserve"> Annual Review of Immunology 27:1, 485-517.</w:t>
      </w:r>
    </w:p>
    <w:p w:rsidR="00887698" w:rsidRDefault="00EB2DF6">
      <w:pPr>
        <w:pStyle w:val="Bibliography1"/>
        <w:spacing w:line="360" w:lineRule="auto"/>
        <w:jc w:val="both"/>
        <w:rPr>
          <w:rFonts w:hint="eastAsia"/>
        </w:rPr>
      </w:pPr>
      <w:proofErr w:type="gramStart"/>
      <w:r w:rsidRPr="00D75889">
        <w:t>Kuhn, K.A., Manieri, N.A., Liu, T.-C., Stappenbeck, T.S., 2014.</w:t>
      </w:r>
      <w:proofErr w:type="gramEnd"/>
      <w:r w:rsidRPr="00D75889">
        <w:t xml:space="preserve"> </w:t>
      </w:r>
      <w:r>
        <w:t>IL-6 stimulates intestinal epithelial proliferation and repair after injury. PloS One 9, e114195. https://doi.org/10.1371/journal,pone.0114195</w:t>
      </w:r>
    </w:p>
    <w:p w:rsidR="00887698" w:rsidRDefault="00EB2DF6">
      <w:pPr>
        <w:pStyle w:val="Bibliography1"/>
        <w:spacing w:line="360" w:lineRule="auto"/>
        <w:jc w:val="both"/>
        <w:rPr>
          <w:rFonts w:hint="eastAsia"/>
        </w:rPr>
      </w:pPr>
      <w:r>
        <w:t xml:space="preserve">Kulkarni, M.M., Barbi, J., McMaster, W.R., Gallo, R.L., Satoskar, A.R., McGwire, B.S., 2011. Mammalian antimicrobial peptide influences control of cutaneous Leishmania infection. </w:t>
      </w:r>
      <w:proofErr w:type="gramStart"/>
      <w:r>
        <w:t>Cell.</w:t>
      </w:r>
      <w:proofErr w:type="gramEnd"/>
      <w:r>
        <w:t xml:space="preserve"> </w:t>
      </w:r>
      <w:proofErr w:type="gramStart"/>
      <w:r>
        <w:t>Microbiol.</w:t>
      </w:r>
      <w:proofErr w:type="gramEnd"/>
      <w:r>
        <w:t xml:space="preserve"> 13, 913–923. https://doi.org/10.1111/j.1462-5822.2011.01589.x</w:t>
      </w:r>
    </w:p>
    <w:p w:rsidR="00887698" w:rsidRDefault="00EB2DF6">
      <w:pPr>
        <w:spacing w:after="140" w:line="288" w:lineRule="auto"/>
        <w:ind w:left="480" w:hanging="480"/>
        <w:jc w:val="both"/>
        <w:rPr>
          <w:rFonts w:hint="eastAsia"/>
        </w:rPr>
      </w:pPr>
      <w:proofErr w:type="gramStart"/>
      <w:r>
        <w:t>Kvičerová, J., M. Pakandl, and V. Hypša.</w:t>
      </w:r>
      <w:proofErr w:type="gramEnd"/>
      <w:r>
        <w:t xml:space="preserve"> 2008. “Phylogenetic Relationships among Eimeria Spp. (Apicomplexa, Eimeriidae) Infecting Rabbits: Evolutionary Significance of Biological and Morphological Features.” </w:t>
      </w:r>
      <w:r>
        <w:rPr>
          <w:i/>
        </w:rPr>
        <w:t>Parasitology</w:t>
      </w:r>
      <w:r>
        <w:t xml:space="preserve"> 135 (4): 443–52. https://doi.org/10.1017/S0031182007004106.</w:t>
      </w:r>
    </w:p>
    <w:p w:rsidR="00887698" w:rsidRPr="00D75889" w:rsidRDefault="00EB2DF6">
      <w:pPr>
        <w:pStyle w:val="Bibliography1"/>
        <w:spacing w:line="360" w:lineRule="auto"/>
        <w:jc w:val="both"/>
        <w:rPr>
          <w:rFonts w:hint="eastAsia"/>
          <w:lang w:val="fr-FR"/>
        </w:rPr>
      </w:pPr>
      <w:r>
        <w:t xml:space="preserve">Kvičerová, J., Hypša, V., 2013. Host-Parasite Incongruences in Rodent Eimeria Suggest Significant Role of Adaptation Rather than Cophylogeny in Maintenance of Host Specificity. </w:t>
      </w:r>
      <w:r w:rsidRPr="00D75889">
        <w:rPr>
          <w:lang w:val="fr-FR"/>
        </w:rPr>
        <w:t>PLoS ONE 8, e63601. https://doi.org/10.1371/journal,pone.0063601</w:t>
      </w:r>
    </w:p>
    <w:p w:rsidR="00887698" w:rsidRDefault="00EB2DF6">
      <w:pPr>
        <w:pStyle w:val="Bibliography1"/>
        <w:spacing w:line="360" w:lineRule="auto"/>
        <w:jc w:val="both"/>
        <w:rPr>
          <w:rFonts w:hint="eastAsia"/>
        </w:rPr>
      </w:pPr>
      <w:r w:rsidRPr="00D75889">
        <w:rPr>
          <w:lang w:val="fr-FR"/>
        </w:rPr>
        <w:t xml:space="preserve">Laurent, F., Mancassola, R., Lacroix, S., Menezes, R., Naciri, M., 2001. </w:t>
      </w:r>
      <w:r>
        <w:t xml:space="preserve">Analysis of Chicken Mucosal Immune Response to Eimeria tenella and Eimeria maxima Infection by </w:t>
      </w:r>
      <w:proofErr w:type="gramStart"/>
      <w:r>
        <w:t>Quantitative  Reverse</w:t>
      </w:r>
      <w:proofErr w:type="gramEnd"/>
      <w:r>
        <w:t xml:space="preserve"> Transcription-PCR. Infect. </w:t>
      </w:r>
      <w:proofErr w:type="gramStart"/>
      <w:r>
        <w:t>Immun. 69, 2527–2534.</w:t>
      </w:r>
      <w:proofErr w:type="gramEnd"/>
      <w:r>
        <w:t xml:space="preserve"> https://doi.org/10.1128/IAI.69.4.2527-2534.2001</w:t>
      </w:r>
    </w:p>
    <w:p w:rsidR="00887698" w:rsidRDefault="00EB2DF6">
      <w:pPr>
        <w:pStyle w:val="Bibliography1"/>
        <w:spacing w:line="360" w:lineRule="auto"/>
        <w:jc w:val="both"/>
        <w:rPr>
          <w:rFonts w:hint="eastAsia"/>
        </w:rPr>
      </w:pPr>
      <w:proofErr w:type="gramStart"/>
      <w:r>
        <w:lastRenderedPageBreak/>
        <w:t>Lee, J.-J., Kim, D., Pyo, K.-H., Kim, M.-K., Kim, H.-J., Chai, J.-Y., Shin, E.-H., 2013.</w:t>
      </w:r>
      <w:proofErr w:type="gramEnd"/>
      <w:r>
        <w:t xml:space="preserve"> STAT6 Expression and IL-13 Production in Association with Goblet Cell Hyperplasia and Worm Expulsion of Gymnophalloides seoi from C57BL/6 Mice. </w:t>
      </w:r>
      <w:proofErr w:type="gramStart"/>
      <w:r>
        <w:t>Korean J. Parasitol.</w:t>
      </w:r>
      <w:proofErr w:type="gramEnd"/>
      <w:r>
        <w:t xml:space="preserve"> 51, 589–594. https://doi.org/10.3347/kjp.2013.51.5.589</w:t>
      </w:r>
    </w:p>
    <w:p w:rsidR="00887698" w:rsidRPr="00D75889" w:rsidRDefault="00EB2DF6">
      <w:pPr>
        <w:pStyle w:val="Bibliography1"/>
        <w:spacing w:line="360" w:lineRule="auto"/>
        <w:jc w:val="both"/>
        <w:rPr>
          <w:rFonts w:hint="eastAsia"/>
          <w:lang w:val="fr-FR"/>
        </w:rPr>
      </w:pPr>
      <w:r>
        <w:t xml:space="preserve">Lillehoj, H.S., 1998. </w:t>
      </w:r>
      <w:proofErr w:type="gramStart"/>
      <w:r>
        <w:t>Role of T lymphocytes and cytokines in coccidiosis.</w:t>
      </w:r>
      <w:proofErr w:type="gramEnd"/>
      <w:r>
        <w:t xml:space="preserve"> </w:t>
      </w:r>
      <w:r w:rsidRPr="00D75889">
        <w:rPr>
          <w:lang w:val="fr-FR"/>
        </w:rPr>
        <w:t>Int. J. Parasitol. 28, 1071–1081. https://doi.org/10.1016/S0020-7519(98)00075-7</w:t>
      </w:r>
    </w:p>
    <w:p w:rsidR="00887698" w:rsidRDefault="00EB2DF6">
      <w:pPr>
        <w:pStyle w:val="Bibliography1"/>
        <w:spacing w:line="360" w:lineRule="auto"/>
        <w:jc w:val="both"/>
        <w:rPr>
          <w:rFonts w:hint="eastAsia"/>
        </w:rPr>
      </w:pPr>
      <w:r w:rsidRPr="00D75889">
        <w:rPr>
          <w:lang w:val="fr-FR"/>
        </w:rPr>
        <w:t xml:space="preserve">Lillehoj, H.S., Choi, K.D., 1998. </w:t>
      </w:r>
      <w:r>
        <w:t>Recombinant Chicken Interferon-Gamma-Mediated Inhibition of Eimeria tenella Development in vitro and Reduction of Oocyst Production and Body Weight Loss Following Eimeria acervulina Challenge Infection. Avian Dis. 42, 307–314. https://doi.org/10.2307/1592481</w:t>
      </w:r>
    </w:p>
    <w:p w:rsidR="00887698" w:rsidRDefault="00EB2DF6">
      <w:pPr>
        <w:pStyle w:val="Bibliography1"/>
        <w:spacing w:line="360" w:lineRule="auto"/>
        <w:jc w:val="both"/>
        <w:rPr>
          <w:rFonts w:hint="eastAsia"/>
        </w:rPr>
      </w:pPr>
      <w:r>
        <w:t xml:space="preserve">Lowenthal, J.W., York, J.J., O’neil, T.E., Rhodes, S., Prowse, S.J., Strom, A.D.G., Digby, M.R., 1997. </w:t>
      </w:r>
      <w:proofErr w:type="gramStart"/>
      <w:r>
        <w:t>In Vivo Effects of Chicken Interferon-γ During Infection with Eimeria.</w:t>
      </w:r>
      <w:proofErr w:type="gramEnd"/>
      <w:r>
        <w:t xml:space="preserve"> J. Interferon Cytokine Res. 17, 551–558. https://doi.org/10.1089/jir.1997.17.551</w:t>
      </w:r>
    </w:p>
    <w:p w:rsidR="00887698" w:rsidRDefault="00EB2DF6">
      <w:pPr>
        <w:pStyle w:val="Bibliography1"/>
        <w:spacing w:line="360" w:lineRule="auto"/>
        <w:jc w:val="both"/>
        <w:rPr>
          <w:rFonts w:hint="eastAsia"/>
        </w:rPr>
      </w:pPr>
      <w:proofErr w:type="gramStart"/>
      <w:r>
        <w:t>Lucius, R., Loos-Frank B., Lane R.P., Poulin R., Roberts C. and Grencis R.K., 2018.</w:t>
      </w:r>
      <w:proofErr w:type="gramEnd"/>
      <w:r>
        <w:t xml:space="preserve"> </w:t>
      </w:r>
      <w:proofErr w:type="gramStart"/>
      <w:r>
        <w:t>The Biology of Parasites.</w:t>
      </w:r>
      <w:proofErr w:type="gramEnd"/>
      <w:r>
        <w:rPr>
          <w:i/>
        </w:rPr>
        <w:t xml:space="preserve"> </w:t>
      </w:r>
      <w:proofErr w:type="gramStart"/>
      <w:r>
        <w:t>Wiley-Blackwell.</w:t>
      </w:r>
      <w:proofErr w:type="gramEnd"/>
    </w:p>
    <w:p w:rsidR="00887698" w:rsidRDefault="00EB2DF6">
      <w:pPr>
        <w:pStyle w:val="Bibliography1"/>
        <w:spacing w:line="360" w:lineRule="auto"/>
        <w:jc w:val="both"/>
        <w:rPr>
          <w:rFonts w:hint="eastAsia"/>
        </w:rPr>
      </w:pPr>
      <w:r>
        <w:t xml:space="preserve">Mackinnon, M.J., Read, A., 1999. </w:t>
      </w:r>
      <w:proofErr w:type="gramStart"/>
      <w:r>
        <w:t>Selection for high and low virulence in the malaria parasite.</w:t>
      </w:r>
      <w:proofErr w:type="gramEnd"/>
      <w:r>
        <w:t xml:space="preserve"> Proc. R. Soc. Lond. B Biol. Sci. 266, 741–748. https://doi.org/10.1098/rspb.1999.0699</w:t>
      </w:r>
    </w:p>
    <w:p w:rsidR="00887698" w:rsidRDefault="00EB2DF6">
      <w:pPr>
        <w:pStyle w:val="Bibliography1"/>
        <w:spacing w:line="360" w:lineRule="auto"/>
        <w:jc w:val="both"/>
        <w:rPr>
          <w:rFonts w:hint="eastAsia"/>
        </w:rPr>
      </w:pPr>
      <w:r w:rsidRPr="00D75889">
        <w:t>Mackinnon, M.J., Read, A.F., 2004. Immunity Promotes Virulence Evolution in a Malaria Model. PLOS Biol. 2, e230. https://doi.org/10.1371/journal,pbio.0020230</w:t>
      </w:r>
    </w:p>
    <w:p w:rsidR="00887698" w:rsidRDefault="00EB2DF6">
      <w:pPr>
        <w:pStyle w:val="Bibliography1"/>
        <w:spacing w:line="360" w:lineRule="auto"/>
        <w:jc w:val="both"/>
        <w:rPr>
          <w:rFonts w:hint="eastAsia"/>
        </w:rPr>
      </w:pPr>
      <w:r>
        <w:t xml:space="preserve">Mahrt, J.L., Shi, Y.F., 1988. </w:t>
      </w:r>
      <w:proofErr w:type="gramStart"/>
      <w:r>
        <w:t>Murine major histocompatibility complex and immune response to Eimeria falciformis.</w:t>
      </w:r>
      <w:proofErr w:type="gramEnd"/>
      <w:r>
        <w:t xml:space="preserve"> Infect. Immun. 56, 270–271.</w:t>
      </w:r>
    </w:p>
    <w:p w:rsidR="00887698" w:rsidRDefault="00EB2DF6">
      <w:pPr>
        <w:pStyle w:val="Bibliography1"/>
        <w:spacing w:line="360" w:lineRule="auto"/>
        <w:jc w:val="both"/>
        <w:rPr>
          <w:rFonts w:hint="eastAsia"/>
        </w:rPr>
      </w:pPr>
      <w:proofErr w:type="gramStart"/>
      <w:r>
        <w:t>McDonald, V., Ballingall, S., 1983.</w:t>
      </w:r>
      <w:proofErr w:type="gramEnd"/>
      <w:r>
        <w:t xml:space="preserve"> </w:t>
      </w:r>
      <w:proofErr w:type="gramStart"/>
      <w:r>
        <w:t>Further investigation of the pathogenicity, immunogenicity and stability of precocious Eimeria acervulina.</w:t>
      </w:r>
      <w:proofErr w:type="gramEnd"/>
      <w:r>
        <w:t xml:space="preserve"> Parasitology 86 (Pt 3), 361–369.</w:t>
      </w:r>
    </w:p>
    <w:p w:rsidR="00887698" w:rsidRDefault="00EB2DF6">
      <w:pPr>
        <w:pStyle w:val="Bibliography1"/>
        <w:spacing w:line="360" w:lineRule="auto"/>
        <w:jc w:val="both"/>
        <w:rPr>
          <w:rFonts w:hint="eastAsia"/>
        </w:rPr>
      </w:pPr>
      <w:r>
        <w:t>Mesfin, G.M., Bellamy, J.E., Stockdale, P.H., 1978. The pathological changes caused by Eimeria falciformis var pragensis in mice. Can. J. Comp. Med. 42, 496–510.</w:t>
      </w:r>
    </w:p>
    <w:p w:rsidR="00887698" w:rsidRDefault="00EB2DF6">
      <w:pPr>
        <w:pStyle w:val="Bibliography1"/>
        <w:spacing w:line="360" w:lineRule="auto"/>
        <w:jc w:val="both"/>
        <w:rPr>
          <w:rFonts w:hint="eastAsia"/>
        </w:rPr>
      </w:pPr>
      <w:proofErr w:type="gramStart"/>
      <w:r>
        <w:t>Michailowsky, V., Silva, N.M., Rocha, C.D., Vieira, L.Q., Lannes-Vieira, J., Gazzinelli, R.T., 2001.</w:t>
      </w:r>
      <w:proofErr w:type="gramEnd"/>
      <w:r>
        <w:t xml:space="preserve"> </w:t>
      </w:r>
      <w:proofErr w:type="gramStart"/>
      <w:r>
        <w:t>Pivotal Role of Interleukin-12 and Interferon-γ Axis in Controlling Tissue Parasitism and Inflammation in the Heart and Central Nervous System during Trypanosoma cruzi Infection.</w:t>
      </w:r>
      <w:proofErr w:type="gramEnd"/>
      <w:r>
        <w:t xml:space="preserve"> Am. J. Pathol. 159, 1723–1733.</w:t>
      </w:r>
    </w:p>
    <w:p w:rsidR="00887698" w:rsidRDefault="00EB2DF6">
      <w:pPr>
        <w:pStyle w:val="Bibliography1"/>
        <w:spacing w:line="360" w:lineRule="auto"/>
        <w:jc w:val="both"/>
        <w:rPr>
          <w:rFonts w:hint="eastAsia"/>
        </w:rPr>
      </w:pPr>
      <w:r>
        <w:t xml:space="preserve">Mosmann, T.R., Cherwinski, H., Bond, M.W., Giedlin, M.A., Coffman, R.L., 1986. Two types of murine helper T cell clone. I. Definition according to profiles of lymphokine activities and secreted proteins. J. Immunol. </w:t>
      </w:r>
      <w:proofErr w:type="gramStart"/>
      <w:r>
        <w:t>Baltim.</w:t>
      </w:r>
      <w:proofErr w:type="gramEnd"/>
      <w:r>
        <w:t xml:space="preserve"> Md 1950 136, 2348–2357.</w:t>
      </w:r>
    </w:p>
    <w:p w:rsidR="00887698" w:rsidRPr="00D75889" w:rsidRDefault="00EB2DF6">
      <w:pPr>
        <w:pStyle w:val="Bibliography1"/>
        <w:spacing w:line="360" w:lineRule="auto"/>
        <w:jc w:val="both"/>
        <w:rPr>
          <w:rFonts w:hint="eastAsia"/>
          <w:lang w:val="de-DE"/>
        </w:rPr>
      </w:pPr>
      <w:proofErr w:type="gramStart"/>
      <w:r>
        <w:lastRenderedPageBreak/>
        <w:t>Muñoz-Caro, T., Machado Ribeiro da Silva, L., Rentería-Solis, Z., Taubert, A., Hermosilla, C., 2016.</w:t>
      </w:r>
      <w:proofErr w:type="gramEnd"/>
      <w:r>
        <w:t xml:space="preserve"> </w:t>
      </w:r>
      <w:proofErr w:type="gramStart"/>
      <w:r>
        <w:t>Neutrophil extracellular traps in the intestinal mucosa of Eimeria-infected animals.</w:t>
      </w:r>
      <w:proofErr w:type="gramEnd"/>
      <w:r>
        <w:t xml:space="preserve"> </w:t>
      </w:r>
      <w:proofErr w:type="gramStart"/>
      <w:r>
        <w:t>Asian Pac. J. Trop. Biomed.</w:t>
      </w:r>
      <w:proofErr w:type="gramEnd"/>
      <w:r>
        <w:t xml:space="preserve"> </w:t>
      </w:r>
      <w:r w:rsidRPr="00D75889">
        <w:rPr>
          <w:lang w:val="de-DE"/>
        </w:rPr>
        <w:t xml:space="preserve">6, 301–307. </w:t>
      </w:r>
      <w:r w:rsidRPr="00D75889">
        <w:rPr>
          <w:rStyle w:val="InternetLink"/>
          <w:lang w:val="de-DE"/>
        </w:rPr>
        <w:t>https://doi.org/10.1016/j.apjtb.2016.01.001.</w:t>
      </w:r>
    </w:p>
    <w:p w:rsidR="00887698" w:rsidRDefault="00EB2DF6">
      <w:pPr>
        <w:spacing w:after="140" w:line="288" w:lineRule="auto"/>
        <w:ind w:left="480" w:hanging="480"/>
        <w:jc w:val="both"/>
        <w:rPr>
          <w:rFonts w:hint="eastAsia"/>
        </w:rPr>
      </w:pPr>
      <w:r w:rsidRPr="00D75889">
        <w:rPr>
          <w:lang w:val="de-DE"/>
        </w:rPr>
        <w:t xml:space="preserve">Ogedengbe, </w:t>
      </w:r>
      <w:proofErr w:type="gramStart"/>
      <w:r w:rsidRPr="00D75889">
        <w:rPr>
          <w:lang w:val="de-DE"/>
        </w:rPr>
        <w:t>JD.,</w:t>
      </w:r>
      <w:proofErr w:type="gramEnd"/>
      <w:r w:rsidRPr="00D75889">
        <w:rPr>
          <w:lang w:val="de-DE"/>
        </w:rPr>
        <w:t xml:space="preserve"> Hanner RH, Barta JR., 2011. </w:t>
      </w:r>
      <w:r>
        <w:t xml:space="preserve">“DNA Barcoding Identifies Eimeria Species and Contributes to the Phylogenetics of Coccidian Parasites (Eimeriorina, Apicomplexa, Alveolata).” </w:t>
      </w:r>
      <w:r>
        <w:rPr>
          <w:i/>
        </w:rPr>
        <w:t>International Journal for Parasitology</w:t>
      </w:r>
      <w:r>
        <w:t xml:space="preserve"> 41 (8): 843–50. https://doi.org/10.1016/j.ijpara.2011.03.007.</w:t>
      </w:r>
    </w:p>
    <w:p w:rsidR="00887698" w:rsidRDefault="00EB2DF6">
      <w:pPr>
        <w:pStyle w:val="Bibliography1"/>
        <w:spacing w:line="360" w:lineRule="auto"/>
        <w:jc w:val="both"/>
        <w:rPr>
          <w:rFonts w:hint="eastAsia"/>
        </w:rPr>
      </w:pPr>
      <w:r>
        <w:t>Ovington, K.S., Alleva, L.M., Kerr, E.A., 1995. Cytokines and immunological control of Eimeria spp. Int. J. Parasitol., Australian Society for Parasitology Proceedings of the Scientific Meeting 25, 1331–1351. https://doi.org/10.1016/0020-</w:t>
      </w:r>
      <w:proofErr w:type="gramStart"/>
      <w:r>
        <w:t>7519(</w:t>
      </w:r>
      <w:proofErr w:type="gramEnd"/>
      <w:r>
        <w:t>95)00069-E</w:t>
      </w:r>
    </w:p>
    <w:p w:rsidR="00887698" w:rsidRDefault="00EB2DF6">
      <w:pPr>
        <w:pStyle w:val="Bibliography1"/>
        <w:spacing w:line="360" w:lineRule="auto"/>
        <w:jc w:val="both"/>
        <w:rPr>
          <w:rFonts w:hint="eastAsia"/>
        </w:rPr>
      </w:pPr>
      <w:r>
        <w:t xml:space="preserve">Ovington, K.S., Smith, N.C., 1992. </w:t>
      </w:r>
      <w:proofErr w:type="gramStart"/>
      <w:r>
        <w:t>Cytokines, free radicals and resistance to Eimeria.</w:t>
      </w:r>
      <w:proofErr w:type="gramEnd"/>
      <w:r>
        <w:t xml:space="preserve"> </w:t>
      </w:r>
      <w:proofErr w:type="gramStart"/>
      <w:r>
        <w:t>Parasitol.</w:t>
      </w:r>
      <w:proofErr w:type="gramEnd"/>
      <w:r>
        <w:t xml:space="preserve"> Today 8, 422–426. https://doi.org/10.1016/0169-</w:t>
      </w:r>
      <w:proofErr w:type="gramStart"/>
      <w:r>
        <w:t>4758(</w:t>
      </w:r>
      <w:proofErr w:type="gramEnd"/>
      <w:r>
        <w:t>92)90196-9</w:t>
      </w:r>
    </w:p>
    <w:p w:rsidR="00887698" w:rsidRDefault="00EB2DF6">
      <w:pPr>
        <w:pStyle w:val="Bibliography1"/>
        <w:spacing w:line="360" w:lineRule="auto"/>
        <w:jc w:val="both"/>
        <w:rPr>
          <w:rFonts w:hint="eastAsia"/>
        </w:rPr>
      </w:pPr>
      <w:r>
        <w:t xml:space="preserve">Owen, D., 1975. </w:t>
      </w:r>
      <w:proofErr w:type="gramStart"/>
      <w:r>
        <w:t>Eimeria falciformis (Eimer, 1870) in specific pathogen free and gnotobiotic mice.</w:t>
      </w:r>
      <w:proofErr w:type="gramEnd"/>
      <w:r>
        <w:t xml:space="preserve"> Parasitology 71, 293–303.</w:t>
      </w:r>
    </w:p>
    <w:p w:rsidR="00887698" w:rsidRDefault="00EB2DF6">
      <w:pPr>
        <w:pStyle w:val="Bibliography1"/>
        <w:spacing w:line="360" w:lineRule="auto"/>
        <w:jc w:val="both"/>
        <w:rPr>
          <w:rFonts w:hint="eastAsia"/>
        </w:rPr>
      </w:pPr>
      <w:r>
        <w:t>Pigeault, R., Vézilier, J., Cornet, S., Zélé, F., Nicot, A., Perret, P., Gandon, S., Rivero, A., 2015. Avian malaria: a new lease of life for an old experimental model to study the evolutionary ecology of Plasmodium. Philos. Trans. R. Soc. B Biol. Sci. 370. https://doi.org/10.1098/rstb.2014.0300.</w:t>
      </w:r>
    </w:p>
    <w:p w:rsidR="00887698" w:rsidRDefault="00EB2DF6">
      <w:pPr>
        <w:pStyle w:val="Bibliography1"/>
        <w:spacing w:line="360" w:lineRule="auto"/>
        <w:jc w:val="both"/>
        <w:rPr>
          <w:rFonts w:hint="eastAsia"/>
        </w:rPr>
      </w:pPr>
      <w:r>
        <w:t>Prowse, S.J., Pallister, J., 1989. Interferon Release as a Measure of the T-Cell Response to Coccidial Antigens in Chickens, Avian Pathology: Journal of the W.V.P.A 18</w:t>
      </w:r>
      <w:proofErr w:type="gramStart"/>
      <w:r>
        <w:t>,4</w:t>
      </w:r>
      <w:proofErr w:type="gramEnd"/>
      <w:r>
        <w:t>: 619–30, https://doi.org/10.1080/03079458908418637.</w:t>
      </w:r>
    </w:p>
    <w:p w:rsidR="00887698" w:rsidRDefault="00EB2DF6">
      <w:pPr>
        <w:pStyle w:val="Bibliography1"/>
        <w:spacing w:line="360" w:lineRule="auto"/>
        <w:jc w:val="both"/>
        <w:rPr>
          <w:rFonts w:hint="eastAsia"/>
        </w:rPr>
      </w:pPr>
      <w:r>
        <w:rPr>
          <w:lang w:val="de-DE"/>
        </w:rPr>
        <w:t xml:space="preserve">Pogonka, T., Schelzke, K., Stange, J., Papadakis, K., Steinfelder, S., Liesenfeld, O., Lucius, R., 2010. </w:t>
      </w:r>
      <w:r>
        <w:t>CD8+ cells protect mice against reinfection with the intestinal parasite Eimeria falciformis. Microbes Infect. 12, 218–226. https://doi.org/10.1016/j.micinf.2009.12.005</w:t>
      </w:r>
    </w:p>
    <w:p w:rsidR="00887698" w:rsidRDefault="00EB2DF6">
      <w:pPr>
        <w:pStyle w:val="Bibliography1"/>
        <w:spacing w:line="360" w:lineRule="auto"/>
        <w:jc w:val="both"/>
        <w:rPr>
          <w:rFonts w:hint="eastAsia"/>
        </w:rPr>
      </w:pPr>
      <w:proofErr w:type="gramStart"/>
      <w:r>
        <w:t>R Development Core Team, 2008.</w:t>
      </w:r>
      <w:proofErr w:type="gramEnd"/>
      <w:r>
        <w:t xml:space="preserve"> R: A language and environment for statistical computing. </w:t>
      </w:r>
      <w:proofErr w:type="gramStart"/>
      <w:r>
        <w:t>R Foundation for Statistical Computing.</w:t>
      </w:r>
      <w:proofErr w:type="gramEnd"/>
      <w:r>
        <w:t xml:space="preserve"> Vienna, Austria.</w:t>
      </w:r>
    </w:p>
    <w:p w:rsidR="00887698" w:rsidRDefault="00EB2DF6">
      <w:pPr>
        <w:pStyle w:val="Bibliography1"/>
        <w:spacing w:line="360" w:lineRule="auto"/>
        <w:jc w:val="both"/>
        <w:rPr>
          <w:rFonts w:hint="eastAsia"/>
        </w:rPr>
      </w:pPr>
      <w:r>
        <w:t>Rincón, M., Anguita J., Nakamura T., Fikrig E., Flavell RA., Interleukin (IL)-6 Directs the Differentiation of IL-4-Producing CD4+ T Cells,” The Journal of Experimental Medicine 185, 3: 461–69.</w:t>
      </w:r>
    </w:p>
    <w:p w:rsidR="00887698" w:rsidRDefault="00EB2DF6">
      <w:pPr>
        <w:pStyle w:val="Bibliography1"/>
        <w:spacing w:line="360" w:lineRule="auto"/>
        <w:jc w:val="both"/>
        <w:rPr>
          <w:rFonts w:hint="eastAsia"/>
        </w:rPr>
      </w:pPr>
      <w:r>
        <w:t>Rose, M.E., 1974. Immune Responses in Infections with Coccidia: Macrophage Activity. Infect. Immun. 10, 862–871.</w:t>
      </w:r>
    </w:p>
    <w:p w:rsidR="00887698" w:rsidRDefault="00EB2DF6">
      <w:pPr>
        <w:pStyle w:val="Bibliography1"/>
        <w:spacing w:line="360" w:lineRule="auto"/>
        <w:jc w:val="both"/>
        <w:rPr>
          <w:rFonts w:hint="eastAsia"/>
        </w:rPr>
      </w:pPr>
      <w:proofErr w:type="gramStart"/>
      <w:r>
        <w:t>Rose, M.E., Hesketh, P., Wakelin, D., 1992.</w:t>
      </w:r>
      <w:proofErr w:type="gramEnd"/>
      <w:r>
        <w:t xml:space="preserve"> Immune control of murine coccidiosis: CD4+ and CD8+ T lymphocytes contribute differentially in resistance to primary and secondary infections. Parasitology 105 </w:t>
      </w:r>
      <w:proofErr w:type="gramStart"/>
      <w:r>
        <w:t>( Pt</w:t>
      </w:r>
      <w:proofErr w:type="gramEnd"/>
      <w:r>
        <w:t xml:space="preserve"> 3), 349–354.</w:t>
      </w:r>
    </w:p>
    <w:p w:rsidR="00887698" w:rsidRDefault="00EB2DF6">
      <w:pPr>
        <w:pStyle w:val="Bibliography1"/>
        <w:spacing w:line="360" w:lineRule="auto"/>
        <w:jc w:val="both"/>
        <w:rPr>
          <w:rFonts w:hint="eastAsia"/>
        </w:rPr>
      </w:pPr>
      <w:proofErr w:type="gramStart"/>
      <w:r>
        <w:lastRenderedPageBreak/>
        <w:t>Rothwell, L., Muir, W., Kaiser, P., 2000.</w:t>
      </w:r>
      <w:proofErr w:type="gramEnd"/>
      <w:r>
        <w:t xml:space="preserve"> Interferon-gamma is expressed in both gut and spleen during Eimeria tenella infection. </w:t>
      </w:r>
      <w:proofErr w:type="gramStart"/>
      <w:r>
        <w:t>Avian Pathol.</w:t>
      </w:r>
      <w:proofErr w:type="gramEnd"/>
      <w:r>
        <w:t xml:space="preserve"> J. WVPA 29, 333–342. https://doi.org/10.1080/03079450050118467</w:t>
      </w:r>
    </w:p>
    <w:p w:rsidR="00887698" w:rsidRDefault="00EB2DF6">
      <w:pPr>
        <w:pStyle w:val="Bibliography1"/>
        <w:spacing w:line="360" w:lineRule="auto"/>
        <w:jc w:val="both"/>
        <w:rPr>
          <w:rFonts w:hint="eastAsia"/>
          <w:lang w:val="de-DE"/>
        </w:rPr>
      </w:pPr>
      <w:r>
        <w:t xml:space="preserve">Schito, M.L., Barta, J.R., Chobotar, B., 1996. </w:t>
      </w:r>
      <w:proofErr w:type="gramStart"/>
      <w:r>
        <w:t>Comparison of Four Murine Eimeria Species in Immunocompetent and Immunodeficient Mice.</w:t>
      </w:r>
      <w:proofErr w:type="gramEnd"/>
      <w:r>
        <w:t xml:space="preserve"> J. Parasitol. </w:t>
      </w:r>
      <w:r>
        <w:rPr>
          <w:lang w:val="de-DE"/>
        </w:rPr>
        <w:t>82, 255–262. https://doi.org/10.2307/3284157</w:t>
      </w:r>
    </w:p>
    <w:p w:rsidR="00887698" w:rsidRDefault="00EB2DF6">
      <w:pPr>
        <w:pStyle w:val="Bibliography1"/>
        <w:spacing w:line="360" w:lineRule="auto"/>
        <w:jc w:val="both"/>
        <w:rPr>
          <w:rFonts w:hint="eastAsia"/>
        </w:rPr>
      </w:pPr>
      <w:r>
        <w:rPr>
          <w:lang w:val="de-DE"/>
        </w:rPr>
        <w:t xml:space="preserve">Schmid, M., Heitlinger, E., Spork, S., Mollenkopf, H.-J., Lucius, R., Gupta, N., 2014. </w:t>
      </w:r>
      <w:r>
        <w:t xml:space="preserve">Eimeria falciformis infection of the mouse caecum identifies opposing roles of IFNγ-regulated host pathways for the parasite development. </w:t>
      </w:r>
      <w:proofErr w:type="gramStart"/>
      <w:r>
        <w:t>Mucosal Immunol.</w:t>
      </w:r>
      <w:proofErr w:type="gramEnd"/>
      <w:r>
        <w:t xml:space="preserve"> 7, 969–982. https://doi.org/10.1038/mi.2013.115</w:t>
      </w:r>
    </w:p>
    <w:p w:rsidR="00887698" w:rsidRDefault="00EB2DF6">
      <w:pPr>
        <w:pStyle w:val="Bibliography1"/>
        <w:spacing w:line="360" w:lineRule="auto"/>
        <w:jc w:val="both"/>
        <w:rPr>
          <w:rFonts w:hint="eastAsia"/>
        </w:rPr>
      </w:pPr>
      <w:r w:rsidRPr="004B503C">
        <w:rPr>
          <w:lang w:val="de-DE"/>
          <w:rPrChange w:id="246" w:author="Weyrich, Alexandra" w:date="2019-03-28T11:50:00Z">
            <w:rPr/>
          </w:rPrChange>
        </w:rPr>
        <w:t xml:space="preserve">Schmid, M., Lehmann, M.J., Lucius, R., Gupta, N., 2012. </w:t>
      </w:r>
      <w:r>
        <w:t>Apicomplexan parasite, Eimeria falciformis, co-opts host tryptophan catabolism for life cycle progression in mouse. J. Biol. Chem. 287, 20197–20207. https://doi.org/10.1074/jbc.M112.351999</w:t>
      </w:r>
    </w:p>
    <w:p w:rsidR="00887698" w:rsidRPr="00D75889" w:rsidRDefault="00EB2DF6">
      <w:pPr>
        <w:pStyle w:val="Bibliography1"/>
        <w:spacing w:line="360" w:lineRule="auto"/>
        <w:jc w:val="both"/>
        <w:rPr>
          <w:rFonts w:hint="eastAsia"/>
          <w:lang w:val="fr-FR"/>
        </w:rPr>
      </w:pPr>
      <w:r>
        <w:t xml:space="preserve">Sehrawat, S., Rouse, B.T., 2017. Interplay of Regulatory T </w:t>
      </w:r>
      <w:proofErr w:type="gramStart"/>
      <w:r>
        <w:t>Cell</w:t>
      </w:r>
      <w:proofErr w:type="gramEnd"/>
      <w:r>
        <w:t xml:space="preserve"> and Th17 Cells during Infectious Diseases in Humans and Animals. </w:t>
      </w:r>
      <w:r w:rsidRPr="00D75889">
        <w:rPr>
          <w:lang w:val="fr-FR"/>
        </w:rPr>
        <w:t>Front. Immunol. 8. https://doi.org/10.3389/fimmu.2017.00341</w:t>
      </w:r>
    </w:p>
    <w:p w:rsidR="00887698" w:rsidRDefault="00EB2DF6">
      <w:pPr>
        <w:pStyle w:val="Bibliography1"/>
        <w:spacing w:line="360" w:lineRule="auto"/>
        <w:jc w:val="both"/>
        <w:rPr>
          <w:rFonts w:hint="eastAsia"/>
        </w:rPr>
      </w:pPr>
      <w:r w:rsidRPr="00D75889">
        <w:rPr>
          <w:lang w:val="fr-FR"/>
        </w:rPr>
        <w:t xml:space="preserve">Shirley, M.W., Bellatti, M.A., 1988. </w:t>
      </w:r>
      <w:r>
        <w:t>Live attenuated coccidiosis vaccine: selection of a second precocious line of Eimeria maxima. Res. Vet. Sci. 44, 25–28.</w:t>
      </w:r>
    </w:p>
    <w:p w:rsidR="00887698" w:rsidRDefault="00EB2DF6">
      <w:pPr>
        <w:pStyle w:val="Bibliography1"/>
        <w:spacing w:line="360" w:lineRule="auto"/>
        <w:jc w:val="both"/>
        <w:rPr>
          <w:rFonts w:hint="eastAsia"/>
        </w:rPr>
      </w:pPr>
      <w:r>
        <w:t>Shirley, M.W., Harvey, D.A., 2000. A Genetic Linkage Map of the Apicomplexan Protozoan Parasite Eimeria tenella. Genome Res. 10, 1587–1593.</w:t>
      </w:r>
    </w:p>
    <w:p w:rsidR="00887698" w:rsidRDefault="00EB2DF6">
      <w:pPr>
        <w:pStyle w:val="Bibliography1"/>
        <w:spacing w:line="360" w:lineRule="auto"/>
        <w:jc w:val="both"/>
        <w:rPr>
          <w:rFonts w:hint="eastAsia"/>
        </w:rPr>
      </w:pPr>
      <w:proofErr w:type="gramStart"/>
      <w:r>
        <w:t>Shirley, M.W., Long, P.L., 1990.</w:t>
      </w:r>
      <w:proofErr w:type="gramEnd"/>
      <w:r>
        <w:t xml:space="preserve"> Control of coccidiosis in chickens: immunization with live vaccines. Coccidiosis Man Domest. Anim. 321–341.</w:t>
      </w:r>
    </w:p>
    <w:p w:rsidR="00887698" w:rsidRDefault="00EB2DF6">
      <w:pPr>
        <w:pStyle w:val="Bibliography1"/>
        <w:spacing w:line="360" w:lineRule="auto"/>
        <w:jc w:val="both"/>
        <w:rPr>
          <w:rFonts w:hint="eastAsia"/>
        </w:rPr>
      </w:pPr>
      <w:r>
        <w:t xml:space="preserve">Stange, J., 2013. </w:t>
      </w:r>
      <w:proofErr w:type="gramStart"/>
      <w:r>
        <w:t>Studies on host-pathogen interactions at mucosal barrier surfaces using the murine intestinal parasite Eimeria falciformis.</w:t>
      </w:r>
      <w:proofErr w:type="gramEnd"/>
      <w:r>
        <w:t xml:space="preserve"> Humboldt University, Berlin.</w:t>
      </w:r>
    </w:p>
    <w:p w:rsidR="00887698" w:rsidRDefault="00EB2DF6">
      <w:pPr>
        <w:pStyle w:val="Bibliography1"/>
        <w:spacing w:line="360" w:lineRule="auto"/>
        <w:jc w:val="both"/>
        <w:rPr>
          <w:rFonts w:hint="eastAsia"/>
          <w:lang w:val="de-DE"/>
        </w:rPr>
      </w:pPr>
      <w: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rsidR="00887698" w:rsidRDefault="00EB2DF6">
      <w:pPr>
        <w:pStyle w:val="Bibliography1"/>
        <w:spacing w:line="360" w:lineRule="auto"/>
        <w:jc w:val="both"/>
        <w:rPr>
          <w:rFonts w:hint="eastAsia"/>
        </w:rPr>
      </w:pPr>
      <w:r>
        <w:rPr>
          <w:lang w:val="de-DE"/>
        </w:rPr>
        <w:t xml:space="preserve">Steinfelder, S., Lucius, R., Greif, G., Pogonka, T., 2005. </w:t>
      </w:r>
      <w:r>
        <w:t xml:space="preserve">Treatment of mice with the anticoccidial drug Toltrazuril does not interfere with the development of a specific cellular intestinal immune response to &lt;Emphasis Type="Italic"&gt;Eimeria falciformis&lt;/Emphasis&gt;. </w:t>
      </w:r>
      <w:proofErr w:type="gramStart"/>
      <w:r>
        <w:t>Parasitol.</w:t>
      </w:r>
      <w:proofErr w:type="gramEnd"/>
      <w:r>
        <w:t xml:space="preserve"> Res. 97, 458–465. https://doi.org/10.1007/s00436-005-1464-x</w:t>
      </w:r>
    </w:p>
    <w:p w:rsidR="00887698" w:rsidRDefault="00EB2DF6">
      <w:pPr>
        <w:pStyle w:val="Bibliography1"/>
        <w:spacing w:line="360" w:lineRule="auto"/>
        <w:jc w:val="both"/>
        <w:rPr>
          <w:rFonts w:hint="eastAsia"/>
        </w:rPr>
      </w:pPr>
      <w:proofErr w:type="gramStart"/>
      <w:r>
        <w:lastRenderedPageBreak/>
        <w:t>Swaggerty, C.L., Genovese, K.J., He, H., Duke, S.E., Pevzner, I.Y., Kogut, M.H., 2011.</w:t>
      </w:r>
      <w:proofErr w:type="gramEnd"/>
      <w:r>
        <w:t xml:space="preserve"> Broiler breeders with an efficient innate immune response are more resistant to Eimeria tenella. </w:t>
      </w:r>
      <w:proofErr w:type="gramStart"/>
      <w:r>
        <w:t>Poult.</w:t>
      </w:r>
      <w:proofErr w:type="gramEnd"/>
      <w:r>
        <w:t xml:space="preserve"> Sci. 90, 1014–1019. </w:t>
      </w:r>
      <w:hyperlink r:id="rId20">
        <w:r>
          <w:rPr>
            <w:rStyle w:val="InternetLink"/>
          </w:rPr>
          <w:t>https://doi.org/10.3382/ps.2010-01246</w:t>
        </w:r>
      </w:hyperlink>
    </w:p>
    <w:p w:rsidR="00887698" w:rsidRDefault="00EB2DF6">
      <w:pPr>
        <w:pStyle w:val="Bibliography1"/>
        <w:spacing w:line="360" w:lineRule="auto"/>
        <w:jc w:val="both"/>
        <w:rPr>
          <w:rFonts w:hint="eastAsia"/>
        </w:rPr>
      </w:pPr>
      <w:r>
        <w:t>Weyrich A., Axtner J., Sommer S., 201</w:t>
      </w:r>
      <w:r>
        <w:rPr>
          <w:color w:val="000000"/>
        </w:rPr>
        <w:t xml:space="preserve">0. </w:t>
      </w:r>
      <w:r>
        <w:rPr>
          <w:rStyle w:val="InternetLink"/>
          <w:color w:val="000000"/>
          <w:u w:val="none"/>
        </w:rPr>
        <w:t>Selection and validation of reference genes for real-time RT-PCR studies in the non-model species Delomys sublineatus, an endemic Brazilian rodent</w:t>
      </w:r>
      <w:r>
        <w:rPr>
          <w:color w:val="000000"/>
        </w:rPr>
        <w:t xml:space="preserve"> Biochemical and biophysical research communications 392 (2), 145-149</w:t>
      </w:r>
    </w:p>
    <w:p w:rsidR="00887698" w:rsidRDefault="00EB2DF6">
      <w:pPr>
        <w:pStyle w:val="Bibliography1"/>
        <w:spacing w:line="360" w:lineRule="auto"/>
        <w:jc w:val="both"/>
        <w:rPr>
          <w:rFonts w:hint="eastAsia"/>
        </w:rPr>
      </w:pPr>
      <w:proofErr w:type="gramStart"/>
      <w:r>
        <w:t>Vrba, V., Pakandl, M., 2015.</w:t>
      </w:r>
      <w:proofErr w:type="gramEnd"/>
      <w:r>
        <w:t xml:space="preserve"> Host specificity of turkey and chicken Eimeria: controlled cross-transmission studies and a phylogenetic view. Vet. </w:t>
      </w:r>
      <w:proofErr w:type="gramStart"/>
      <w:r>
        <w:t>Parasitol.</w:t>
      </w:r>
      <w:proofErr w:type="gramEnd"/>
      <w:r>
        <w:t xml:space="preserve"> 208, 118–124. https://doi.org/10.1016/j.vetpar.2015.01.017</w:t>
      </w:r>
    </w:p>
    <w:p w:rsidR="00887698" w:rsidRDefault="00EB2DF6">
      <w:pPr>
        <w:pStyle w:val="Bibliography1"/>
        <w:spacing w:line="360" w:lineRule="auto"/>
        <w:jc w:val="both"/>
        <w:rPr>
          <w:rFonts w:hint="eastAsia"/>
        </w:rPr>
      </w:pPr>
      <w:r>
        <w:t xml:space="preserve">Yun, C.H., Lillehoj, H.S., Lillehoj, E.P., 2000. </w:t>
      </w:r>
      <w:r w:rsidRPr="00D75889">
        <w:rPr>
          <w:lang w:val="fr-FR"/>
        </w:rPr>
        <w:t xml:space="preserve">Intestinal immune responses to coccidiosis. Dev. Comp. </w:t>
      </w:r>
      <w:r w:rsidRPr="00D75889">
        <w:t xml:space="preserve">Immunol. 24, 303–324. </w:t>
      </w:r>
      <w:hyperlink r:id="rId21">
        <w:proofErr w:type="gramStart"/>
        <w:r w:rsidRPr="00D75889">
          <w:rPr>
            <w:rStyle w:val="InternetLink"/>
            <w:color w:val="00000A"/>
            <w:u w:val="none"/>
          </w:rPr>
          <w:t>https://doi.org/10.1016/S0145-305X(99)00080-4</w:t>
        </w:r>
      </w:hyperlink>
      <w:r w:rsidRPr="00D75889">
        <w:rPr>
          <w:rStyle w:val="InternetLink"/>
          <w:color w:val="00000A"/>
          <w:u w:val="none"/>
        </w:rPr>
        <w:t>.</w:t>
      </w:r>
      <w:proofErr w:type="gramEnd"/>
    </w:p>
    <w:p w:rsidR="00887698" w:rsidRDefault="00EB2DF6">
      <w:pPr>
        <w:spacing w:after="140" w:line="288" w:lineRule="auto"/>
        <w:ind w:left="480" w:hanging="480"/>
        <w:jc w:val="both"/>
        <w:rPr>
          <w:rFonts w:hint="eastAsia"/>
          <w:lang w:val="de-DE"/>
        </w:rPr>
      </w:pPr>
      <w:proofErr w:type="gramStart"/>
      <w:r w:rsidRPr="00D75889">
        <w:t>Zhao, Xiaomin, and Donald W. Duszynski.</w:t>
      </w:r>
      <w:proofErr w:type="gramEnd"/>
      <w:r w:rsidRPr="00D75889">
        <w:t xml:space="preserve"> </w:t>
      </w:r>
      <w:proofErr w:type="gramStart"/>
      <w:r w:rsidRPr="00D75889">
        <w:t>2001b. “Phylogenetic Relationships among Rodent Eimeria Species Determined by Plastid ORF470 and Nuclear 18S RDNA Sequences.”</w:t>
      </w:r>
      <w:proofErr w:type="gramEnd"/>
      <w:r w:rsidRPr="00D75889">
        <w:t xml:space="preserve"> </w:t>
      </w:r>
      <w:r>
        <w:rPr>
          <w:i/>
          <w:lang w:val="de-DE"/>
        </w:rPr>
        <w:t>International Journal for Parasitology</w:t>
      </w:r>
      <w:r>
        <w:rPr>
          <w:lang w:val="de-DE"/>
        </w:rPr>
        <w:t xml:space="preserve"> 31 (7): 715–19. https://doi.org/10.1016/S0020-7519(01)00136-9.</w:t>
      </w:r>
    </w:p>
    <w:p w:rsidR="00887698" w:rsidRDefault="00EB2DF6">
      <w:pPr>
        <w:pStyle w:val="Bibliography1"/>
        <w:spacing w:line="360" w:lineRule="auto"/>
        <w:jc w:val="both"/>
        <w:rPr>
          <w:rFonts w:hint="eastAsia"/>
        </w:rPr>
      </w:pPr>
      <w:bookmarkStart w:id="247" w:name="__UnoMark__10316_2905672918"/>
      <w:r>
        <w:rPr>
          <w:lang w:val="de-DE"/>
        </w:rPr>
        <w:t xml:space="preserve">Zhou, Z., Hu, S., Wang, Z., Guo, Z., Qin, B., Nie, K., 2014. </w:t>
      </w:r>
      <w:proofErr w:type="gramStart"/>
      <w:r>
        <w:t>Expression of Chicken Toll-Like Receptors and Signal Adaptors in Spleen and Cecum of Young Chickens Infected with Eimeria tenella.</w:t>
      </w:r>
      <w:proofErr w:type="gramEnd"/>
      <w:r>
        <w:t xml:space="preserve"> https://doi.org/10.1016/S2095-</w:t>
      </w:r>
      <w:proofErr w:type="gramStart"/>
      <w:r>
        <w:t>3119(</w:t>
      </w:r>
      <w:proofErr w:type="gramEnd"/>
      <w:r>
        <w:t>13)60384-6</w:t>
      </w:r>
      <w:bookmarkEnd w:id="247"/>
    </w:p>
    <w:sectPr w:rsidR="00887698">
      <w:footerReference w:type="default" r:id="rId22"/>
      <w:pgSz w:w="12240" w:h="15840"/>
      <w:pgMar w:top="1134" w:right="1134" w:bottom="1134" w:left="1134" w:header="0" w:footer="0" w:gutter="0"/>
      <w:cols w:space="720"/>
      <w:formProt w:val="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Weyrich, Alexandra" w:date="2019-03-26T12:47:00Z" w:initials="WA">
    <w:p w:rsidR="00D75889" w:rsidRDefault="00D75889">
      <w:pPr>
        <w:pStyle w:val="Kommentartext"/>
        <w:rPr>
          <w:rFonts w:hint="eastAsia"/>
        </w:rPr>
      </w:pPr>
      <w:r>
        <w:rPr>
          <w:rStyle w:val="Kommentarzeichen"/>
          <w:rFonts w:hint="eastAsia"/>
        </w:rPr>
        <w:annotationRef/>
      </w:r>
      <w:r>
        <w:rPr>
          <w:rFonts w:hint="eastAsia"/>
        </w:rPr>
        <w:t>H</w:t>
      </w:r>
      <w:r>
        <w:t xml:space="preserve">ere, we explain the main results, wherefore I do not think this sentence it fits here. </w:t>
      </w:r>
    </w:p>
  </w:comment>
  <w:comment w:id="27" w:author="Weyrich, Alexandra" w:date="2019-03-26T13:05:00Z" w:initials="WA">
    <w:p w:rsidR="00AF3557" w:rsidRDefault="00AF3557">
      <w:pPr>
        <w:pStyle w:val="Kommentartext"/>
        <w:rPr>
          <w:rFonts w:hint="eastAsia"/>
        </w:rPr>
      </w:pPr>
      <w:r>
        <w:rPr>
          <w:rStyle w:val="Kommentarzeichen"/>
          <w:rFonts w:hint="eastAsia"/>
        </w:rPr>
        <w:annotationRef/>
      </w:r>
      <w:r>
        <w:rPr>
          <w:rFonts w:hint="eastAsia"/>
        </w:rPr>
        <w:t>Z</w:t>
      </w:r>
      <w:r>
        <w:t>uvor ein Wort</w:t>
      </w:r>
    </w:p>
  </w:comment>
  <w:comment w:id="88" w:author="Weyrich, Alexandra" w:date="2019-03-26T17:33:00Z" w:initials="WA">
    <w:p w:rsidR="002B6EB6" w:rsidRDefault="002B6EB6">
      <w:pPr>
        <w:pStyle w:val="Kommentartext"/>
        <w:rPr>
          <w:rFonts w:hint="eastAsia"/>
        </w:rPr>
      </w:pPr>
      <w:r>
        <w:rPr>
          <w:rStyle w:val="Kommentarzeichen"/>
          <w:rFonts w:hint="eastAsia"/>
        </w:rPr>
        <w:annotationRef/>
      </w:r>
      <w:r>
        <w:rPr>
          <w:rFonts w:hint="eastAsia"/>
        </w:rPr>
        <w:t>I</w:t>
      </w:r>
      <w:r>
        <w:t xml:space="preserve">f you write “n” here, add </w:t>
      </w:r>
      <w:r w:rsidR="0000738D">
        <w:t>“n”</w:t>
      </w:r>
      <w:r>
        <w:t xml:space="preserve"> to the figure too.</w:t>
      </w:r>
    </w:p>
  </w:comment>
  <w:comment w:id="96" w:author="Weyrich, Alexandra" w:date="2019-03-26T17:45:00Z" w:initials="WA">
    <w:p w:rsidR="00070EC1" w:rsidRDefault="00070EC1">
      <w:pPr>
        <w:pStyle w:val="Kommentartext"/>
        <w:rPr>
          <w:rFonts w:hint="eastAsia"/>
        </w:rPr>
      </w:pPr>
      <w:r>
        <w:rPr>
          <w:rStyle w:val="Kommentarzeichen"/>
          <w:rFonts w:hint="eastAsia"/>
        </w:rPr>
        <w:annotationRef/>
      </w:r>
      <w:r>
        <w:rPr>
          <w:rFonts w:hint="eastAsia"/>
        </w:rPr>
        <w:t>A</w:t>
      </w:r>
      <w:r>
        <w:t>s you show the figure the other way around, for the reader it is easier to start from left to right explaining the graphs.</w:t>
      </w:r>
    </w:p>
    <w:p w:rsidR="00070EC1" w:rsidRDefault="00070EC1">
      <w:pPr>
        <w:pStyle w:val="Kommentartext"/>
        <w:rPr>
          <w:rFonts w:hint="eastAsia"/>
        </w:rPr>
      </w:pPr>
      <w:r w:rsidRPr="00070EC1">
        <w:t xml:space="preserve">E.g. </w:t>
      </w:r>
      <w:r>
        <w:t>“</w:t>
      </w:r>
      <w:r w:rsidRPr="00070EC1">
        <w:rPr>
          <w:rStyle w:val="Hervorhebung"/>
          <w:rFonts w:ascii="Times New Roman" w:hAnsi="Times New Roman"/>
          <w:i w:val="0"/>
          <w:iCs w:val="0"/>
          <w:color w:val="000000"/>
        </w:rPr>
        <w:t xml:space="preserve">In infections with </w:t>
      </w:r>
      <w:r w:rsidRPr="00070EC1">
        <w:rPr>
          <w:rStyle w:val="Hervorhebung"/>
          <w:rFonts w:ascii="Times New Roman" w:hAnsi="Times New Roman"/>
          <w:color w:val="000000"/>
        </w:rPr>
        <w:t xml:space="preserve">E. falciformis </w:t>
      </w:r>
      <w:r w:rsidRPr="00070EC1">
        <w:rPr>
          <w:rStyle w:val="Hervorhebung"/>
          <w:rFonts w:ascii="Times New Roman" w:hAnsi="Times New Roman"/>
          <w:i w:val="0"/>
          <w:color w:val="000000"/>
        </w:rPr>
        <w:t xml:space="preserve">the greatest </w:t>
      </w:r>
      <w:r w:rsidRPr="00070EC1">
        <w:rPr>
          <w:rStyle w:val="Hervorhebung"/>
          <w:rFonts w:ascii="Times New Roman" w:hAnsi="Times New Roman"/>
          <w:i w:val="0"/>
          <w:iCs w:val="0"/>
          <w:color w:val="000000"/>
        </w:rPr>
        <w:t>hosts weight loss were either on the day or after the day most oocysts</w:t>
      </w:r>
      <w:r w:rsidR="002B263E" w:rsidRPr="002B263E">
        <w:rPr>
          <w:rStyle w:val="Hervorhebung"/>
          <w:rFonts w:ascii="Times New Roman" w:hAnsi="Times New Roman"/>
          <w:i w:val="0"/>
          <w:iCs w:val="0"/>
          <w:color w:val="000000"/>
        </w:rPr>
        <w:t xml:space="preserve"> </w:t>
      </w:r>
      <w:r w:rsidR="002B263E">
        <w:rPr>
          <w:rStyle w:val="Hervorhebung"/>
          <w:rFonts w:ascii="Times New Roman" w:hAnsi="Times New Roman"/>
          <w:i w:val="0"/>
          <w:iCs w:val="0"/>
          <w:color w:val="000000"/>
        </w:rPr>
        <w:t>were</w:t>
      </w:r>
      <w:r w:rsidR="002B263E" w:rsidRPr="00070EC1">
        <w:rPr>
          <w:rStyle w:val="Hervorhebung"/>
          <w:rFonts w:ascii="Times New Roman" w:hAnsi="Times New Roman"/>
          <w:i w:val="0"/>
          <w:iCs w:val="0"/>
          <w:color w:val="000000"/>
        </w:rPr>
        <w:t xml:space="preserve"> shed</w:t>
      </w:r>
      <w:r w:rsidRPr="00070EC1">
        <w:rPr>
          <w:rStyle w:val="Hervorhebung"/>
          <w:rFonts w:ascii="Times New Roman" w:hAnsi="Times New Roman"/>
          <w:i w:val="0"/>
          <w:iCs w:val="0"/>
          <w:color w:val="000000"/>
        </w:rPr>
        <w:t xml:space="preserve">. </w:t>
      </w:r>
      <w:r w:rsidRPr="00070EC1">
        <w:rPr>
          <w:rStyle w:val="Kommentarzeichen"/>
        </w:rPr>
        <w:annotationRef/>
      </w:r>
      <w:r w:rsidRPr="00070EC1">
        <w:rPr>
          <w:rStyle w:val="Hervorhebung"/>
          <w:rFonts w:ascii="Times New Roman" w:hAnsi="Times New Roman"/>
          <w:i w:val="0"/>
          <w:iCs w:val="0"/>
          <w:color w:val="000000"/>
        </w:rPr>
        <w:t xml:space="preserve">In contrast, </w:t>
      </w:r>
      <w:r w:rsidR="002B263E">
        <w:rPr>
          <w:rStyle w:val="Hervorhebung"/>
          <w:rFonts w:ascii="Times New Roman" w:hAnsi="Times New Roman"/>
          <w:i w:val="0"/>
          <w:iCs w:val="0"/>
          <w:color w:val="000000"/>
        </w:rPr>
        <w:t>the peak of the host</w:t>
      </w:r>
      <w:r w:rsidRPr="00070EC1">
        <w:rPr>
          <w:rStyle w:val="Hervorhebung"/>
          <w:rFonts w:ascii="Times New Roman" w:hAnsi="Times New Roman"/>
          <w:i w:val="0"/>
          <w:iCs w:val="0"/>
          <w:color w:val="000000"/>
        </w:rPr>
        <w:t>s</w:t>
      </w:r>
      <w:r w:rsidR="002B263E">
        <w:rPr>
          <w:rStyle w:val="Hervorhebung"/>
          <w:rFonts w:ascii="Times New Roman" w:hAnsi="Times New Roman"/>
          <w:i w:val="0"/>
          <w:iCs w:val="0"/>
          <w:color w:val="000000"/>
        </w:rPr>
        <w:t>`</w:t>
      </w:r>
      <w:r w:rsidRPr="00070EC1">
        <w:rPr>
          <w:rStyle w:val="Hervorhebung"/>
          <w:rFonts w:ascii="Times New Roman" w:hAnsi="Times New Roman"/>
          <w:i w:val="0"/>
          <w:iCs w:val="0"/>
          <w:color w:val="000000"/>
        </w:rPr>
        <w:t xml:space="preserve"> weight loss precedes the peak of oocyst shedding in infections with </w:t>
      </w:r>
      <w:r w:rsidRPr="00070EC1">
        <w:rPr>
          <w:rStyle w:val="Hervorhebung"/>
          <w:rFonts w:ascii="Times New Roman" w:hAnsi="Times New Roman"/>
          <w:color w:val="000000"/>
        </w:rPr>
        <w:t>E. ferrisi</w:t>
      </w:r>
      <w:proofErr w:type="gramStart"/>
      <w:r>
        <w:rPr>
          <w:rStyle w:val="Hervorhebung"/>
          <w:rFonts w:ascii="Times New Roman" w:hAnsi="Times New Roman"/>
          <w:color w:val="000000"/>
        </w:rPr>
        <w:t>.</w:t>
      </w:r>
      <w:r>
        <w:rPr>
          <w:rStyle w:val="Hervorhebung"/>
          <w:rFonts w:ascii="Times New Roman" w:hAnsi="Times New Roman"/>
          <w:i w:val="0"/>
          <w:iCs w:val="0"/>
          <w:color w:val="000000"/>
        </w:rPr>
        <w:t>“</w:t>
      </w:r>
      <w:proofErr w:type="gramEnd"/>
    </w:p>
  </w:comment>
  <w:comment w:id="108" w:author="Weyrich, Alexandra" w:date="2019-03-28T18:10:00Z" w:initials="WA">
    <w:p w:rsidR="00415032" w:rsidRPr="00415032" w:rsidRDefault="00415032">
      <w:pPr>
        <w:pStyle w:val="Kommentartext"/>
        <w:rPr>
          <w:rFonts w:hint="eastAsia"/>
        </w:rPr>
      </w:pPr>
      <w:r>
        <w:rPr>
          <w:rFonts w:ascii="Times New Roman" w:hAnsi="Times New Roman"/>
          <w:i/>
          <w:color w:val="000000"/>
        </w:rPr>
        <w:t xml:space="preserve">Gene names are written in </w:t>
      </w:r>
      <w:r>
        <w:rPr>
          <w:rStyle w:val="Kommentarzeichen"/>
          <w:rFonts w:hint="eastAsia"/>
        </w:rPr>
        <w:annotationRef/>
      </w:r>
      <w:r w:rsidRPr="00415032">
        <w:rPr>
          <w:rFonts w:ascii="Times New Roman" w:hAnsi="Times New Roman"/>
          <w:i/>
          <w:color w:val="000000"/>
        </w:rPr>
        <w:t>CxCl9</w:t>
      </w:r>
      <w:r w:rsidRPr="00415032">
        <w:rPr>
          <w:rStyle w:val="Kommentarzeichen"/>
          <w:i/>
        </w:rPr>
        <w:annotationRef/>
      </w:r>
      <w:r>
        <w:rPr>
          <w:rFonts w:ascii="Times New Roman" w:hAnsi="Times New Roman"/>
          <w:i/>
          <w:color w:val="000000"/>
        </w:rPr>
        <w:t xml:space="preserve"> in italic. </w:t>
      </w:r>
      <w:r>
        <w:rPr>
          <w:rFonts w:ascii="Times New Roman" w:hAnsi="Times New Roman"/>
          <w:color w:val="000000"/>
        </w:rPr>
        <w:t>Protein names CXCL9</w:t>
      </w:r>
      <w:r w:rsidR="000A3B59">
        <w:rPr>
          <w:rFonts w:ascii="Times New Roman" w:hAnsi="Times New Roman"/>
          <w:color w:val="000000"/>
        </w:rPr>
        <w:t xml:space="preserve"> in capital letters.</w:t>
      </w:r>
      <w:bookmarkStart w:id="109" w:name="_GoBack"/>
      <w:bookmarkEnd w:id="109"/>
    </w:p>
  </w:comment>
  <w:comment w:id="118" w:author="Weyrich, Alexandra" w:date="2019-03-26T18:05:00Z" w:initials="WA">
    <w:p w:rsidR="004E4994" w:rsidRDefault="004E4994">
      <w:pPr>
        <w:pStyle w:val="Kommentartext"/>
        <w:rPr>
          <w:rFonts w:hint="eastAsia"/>
        </w:rPr>
      </w:pPr>
      <w:r>
        <w:rPr>
          <w:rStyle w:val="Kommentarzeichen"/>
          <w:rFonts w:hint="eastAsia"/>
        </w:rPr>
        <w:annotationRef/>
      </w:r>
      <w:r>
        <w:t>Please send it again.</w:t>
      </w:r>
    </w:p>
  </w:comment>
  <w:comment w:id="146" w:author="Weyrich, Alexandra" w:date="2019-03-28T11:56:00Z" w:initials="WA">
    <w:p w:rsidR="004B503C" w:rsidRDefault="004B503C">
      <w:pPr>
        <w:pStyle w:val="Kommentartext"/>
        <w:rPr>
          <w:rFonts w:hint="eastAsia"/>
        </w:rPr>
      </w:pPr>
      <w:r>
        <w:rPr>
          <w:rStyle w:val="Kommentarzeichen"/>
          <w:rFonts w:hint="eastAsia"/>
        </w:rPr>
        <w:annotationRef/>
      </w:r>
      <w:r>
        <w:rPr>
          <w:rFonts w:hint="eastAsia"/>
        </w:rPr>
        <w:t>W</w:t>
      </w:r>
      <w:r>
        <w:t>hat do you want to say?</w:t>
      </w:r>
    </w:p>
  </w:comment>
  <w:comment w:id="158" w:author="Weyrich, Alexandra" w:date="2019-03-28T17:28:00Z" w:initials="WA">
    <w:p w:rsidR="00EA57C6" w:rsidRDefault="00EA57C6">
      <w:pPr>
        <w:pStyle w:val="Kommentartext"/>
        <w:rPr>
          <w:rFonts w:hint="eastAsia"/>
        </w:rPr>
      </w:pPr>
      <w:r>
        <w:rPr>
          <w:rStyle w:val="Kommentarzeichen"/>
          <w:rFonts w:hint="eastAsia"/>
        </w:rPr>
        <w:annotationRef/>
      </w:r>
      <w:r>
        <w:rPr>
          <w:rFonts w:hint="eastAsia"/>
        </w:rPr>
        <w:t>C</w:t>
      </w:r>
      <w:r>
        <w:t>ould go to introduction as it is descriptive only.</w:t>
      </w:r>
    </w:p>
  </w:comment>
  <w:comment w:id="175" w:author="Weyrich, Alexandra" w:date="2019-03-28T17:31:00Z" w:initials="WA">
    <w:p w:rsidR="00AE644F" w:rsidRDefault="00AE644F">
      <w:pPr>
        <w:pStyle w:val="Kommentartext"/>
        <w:rPr>
          <w:rFonts w:hint="eastAsia"/>
        </w:rPr>
      </w:pPr>
      <w:r>
        <w:rPr>
          <w:rStyle w:val="Kommentarzeichen"/>
          <w:rFonts w:hint="eastAsia"/>
        </w:rPr>
        <w:annotationRef/>
      </w:r>
      <w:r w:rsidR="00BC12AF">
        <w:rPr>
          <w:rFonts w:hint="eastAsia"/>
        </w:rPr>
        <w:t>W</w:t>
      </w:r>
      <w:r>
        <w:t>hat do you mean?</w:t>
      </w:r>
      <w:r w:rsidR="00BC12AF">
        <w:t xml:space="preserve"> </w:t>
      </w:r>
      <w:r w:rsidR="00BC12AF">
        <w:rPr>
          <w:rFonts w:hint="eastAsia"/>
        </w:rPr>
        <w:t>P</w:t>
      </w:r>
      <w:r w:rsidR="00BC12AF">
        <w:t>lease rewrite.</w:t>
      </w:r>
    </w:p>
  </w:comment>
  <w:comment w:id="204" w:author="Weyrich, Alexandra" w:date="2019-03-28T17:56:00Z" w:initials="WA">
    <w:p w:rsidR="00F32F6D" w:rsidRDefault="00F32F6D">
      <w:pPr>
        <w:pStyle w:val="Kommentartext"/>
        <w:rPr>
          <w:rFonts w:hint="eastAsia"/>
        </w:rPr>
      </w:pPr>
      <w:r>
        <w:rPr>
          <w:rStyle w:val="Kommentarzeichen"/>
          <w:rFonts w:hint="eastAsia"/>
        </w:rPr>
        <w:annotationRef/>
      </w:r>
      <w:r>
        <w:rPr>
          <w:rFonts w:hint="eastAsia"/>
        </w:rPr>
        <w:t>I</w:t>
      </w:r>
      <w:r>
        <w:t xml:space="preserve">t looks like this is the only place where you use RT. </w:t>
      </w:r>
    </w:p>
  </w:comment>
  <w:comment w:id="228" w:author="Weyrich, Alexandra" w:date="2019-03-28T18:04:00Z" w:initials="WA">
    <w:p w:rsidR="00B90A33" w:rsidRDefault="00B90A33">
      <w:pPr>
        <w:pStyle w:val="Kommentartext"/>
        <w:rPr>
          <w:rFonts w:hint="eastAsia"/>
        </w:rPr>
      </w:pPr>
      <w:r>
        <w:rPr>
          <w:rStyle w:val="Kommentarzeichen"/>
          <w:rFonts w:hint="eastAsia"/>
        </w:rPr>
        <w:annotationRef/>
      </w:r>
      <w:r>
        <w:rPr>
          <w:rFonts w:ascii="Times New Roman" w:hAnsi="Times New Roman"/>
        </w:rPr>
        <w:t xml:space="preserve">Was it a technical replicate? Why </w:t>
      </w:r>
      <w:r w:rsidR="00F93443">
        <w:rPr>
          <w:rFonts w:ascii="Times New Roman" w:hAnsi="Times New Roman"/>
        </w:rPr>
        <w:t>were they pooled</w:t>
      </w:r>
      <w:r>
        <w:rPr>
          <w:rFonts w:ascii="Times New Roman" w:hAnsi="Times New Roman"/>
        </w:rP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5431" w:rsidRDefault="005C5431">
      <w:pPr>
        <w:rPr>
          <w:rFonts w:hint="eastAsia"/>
        </w:rPr>
      </w:pPr>
      <w:r>
        <w:separator/>
      </w:r>
    </w:p>
  </w:endnote>
  <w:endnote w:type="continuationSeparator" w:id="0">
    <w:p w:rsidR="005C5431" w:rsidRDefault="005C543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DejaVu Sans">
    <w:panose1 w:val="020B0603030804020204"/>
    <w:charset w:val="00"/>
    <w:family w:val="swiss"/>
    <w:pitch w:val="variable"/>
    <w:sig w:usb0="E7002EFF" w:usb1="D200FDFF" w:usb2="0A246029" w:usb3="00000000" w:csb0="000001FF"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roman"/>
    <w:pitch w:val="variable"/>
  </w:font>
  <w:font w:name="Microsoft YaHei">
    <w:panose1 w:val="020B0503020204020204"/>
    <w:charset w:val="86"/>
    <w:family w:val="swiss"/>
    <w:pitch w:val="variable"/>
    <w:sig w:usb0="80000287" w:usb1="280F3C52" w:usb2="00000016" w:usb3="00000000" w:csb0="0004001F" w:csb1="00000000"/>
  </w:font>
  <w:font w:name="AdvTT5235d5a9">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1780605"/>
      <w:docPartObj>
        <w:docPartGallery w:val="Page Numbers (Bottom of Page)"/>
        <w:docPartUnique/>
      </w:docPartObj>
    </w:sdtPr>
    <w:sdtEndPr/>
    <w:sdtContent>
      <w:p w:rsidR="00887698" w:rsidRDefault="00EB2DF6">
        <w:pPr>
          <w:pStyle w:val="Fuzeile"/>
          <w:jc w:val="right"/>
          <w:rPr>
            <w:rFonts w:hint="eastAsia"/>
          </w:rPr>
        </w:pPr>
        <w:r>
          <w:fldChar w:fldCharType="begin"/>
        </w:r>
        <w:r>
          <w:instrText>PAGE</w:instrText>
        </w:r>
        <w:r>
          <w:fldChar w:fldCharType="separate"/>
        </w:r>
        <w:r w:rsidR="000A3B59">
          <w:rPr>
            <w:rFonts w:hint="eastAsia"/>
            <w:noProof/>
          </w:rPr>
          <w:t>11</w:t>
        </w:r>
        <w:r>
          <w:fldChar w:fldCharType="end"/>
        </w:r>
      </w:p>
    </w:sdtContent>
  </w:sdt>
  <w:p w:rsidR="00887698" w:rsidRDefault="00887698">
    <w:pPr>
      <w:pStyle w:val="Fuzeile"/>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5431" w:rsidRDefault="005C5431">
      <w:pPr>
        <w:rPr>
          <w:rFonts w:hint="eastAsia"/>
        </w:rPr>
      </w:pPr>
      <w:r>
        <w:separator/>
      </w:r>
    </w:p>
  </w:footnote>
  <w:footnote w:type="continuationSeparator" w:id="0">
    <w:p w:rsidR="005C5431" w:rsidRDefault="005C5431">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698"/>
    <w:rsid w:val="0000738D"/>
    <w:rsid w:val="00070EC1"/>
    <w:rsid w:val="000A3B59"/>
    <w:rsid w:val="000E29C4"/>
    <w:rsid w:val="000E5E97"/>
    <w:rsid w:val="001527A0"/>
    <w:rsid w:val="002503C7"/>
    <w:rsid w:val="002B263E"/>
    <w:rsid w:val="002B6EB6"/>
    <w:rsid w:val="00330907"/>
    <w:rsid w:val="0037565E"/>
    <w:rsid w:val="00415032"/>
    <w:rsid w:val="004538F5"/>
    <w:rsid w:val="004B503C"/>
    <w:rsid w:val="004E4994"/>
    <w:rsid w:val="005C5431"/>
    <w:rsid w:val="00755D08"/>
    <w:rsid w:val="0078122F"/>
    <w:rsid w:val="00887698"/>
    <w:rsid w:val="00947398"/>
    <w:rsid w:val="00A355CC"/>
    <w:rsid w:val="00AC7629"/>
    <w:rsid w:val="00AE2DD2"/>
    <w:rsid w:val="00AE644F"/>
    <w:rsid w:val="00AF3557"/>
    <w:rsid w:val="00AF4C58"/>
    <w:rsid w:val="00B90A33"/>
    <w:rsid w:val="00B90F9D"/>
    <w:rsid w:val="00BB1AE8"/>
    <w:rsid w:val="00BC12AF"/>
    <w:rsid w:val="00D462AD"/>
    <w:rsid w:val="00D75889"/>
    <w:rsid w:val="00E2667C"/>
    <w:rsid w:val="00E35744"/>
    <w:rsid w:val="00E60246"/>
    <w:rsid w:val="00EA57C6"/>
    <w:rsid w:val="00EB2DF6"/>
    <w:rsid w:val="00F32F6D"/>
    <w:rsid w:val="00F37C3A"/>
    <w:rsid w:val="00F93443"/>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imSun" w:hAnsi="Liberation Serif" w:cs="Lucida Sans"/>
        <w:kern w:val="2"/>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color w:val="00000A"/>
      <w:sz w:val="24"/>
    </w:rPr>
  </w:style>
  <w:style w:type="paragraph" w:styleId="berschrift1">
    <w:name w:val="heading 1"/>
    <w:basedOn w:val="Heading"/>
    <w:qFormat/>
    <w:pPr>
      <w:outlineLvl w:val="0"/>
    </w:pPr>
    <w:rPr>
      <w:rFonts w:ascii="Liberation Serif" w:eastAsia="Segoe UI" w:hAnsi="Liberation Serif" w:cs="Tahoma"/>
      <w:b/>
      <w:bCs/>
      <w:sz w:val="48"/>
      <w:szCs w:val="48"/>
    </w:rPr>
  </w:style>
  <w:style w:type="paragraph" w:styleId="berschrift2">
    <w:name w:val="heading 2"/>
    <w:basedOn w:val="Heading"/>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basedOn w:val="Absatz-Standardschriftart"/>
    <w:uiPriority w:val="99"/>
    <w:unhideWhenUsed/>
    <w:rsid w:val="00A63DA6"/>
    <w:rPr>
      <w:color w:val="0563C1" w:themeColor="hyperlink"/>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KommentartextZchn">
    <w:name w:val="Kommentartext Zchn"/>
    <w:basedOn w:val="Absatz-Standardschriftart"/>
    <w:link w:val="Kommentartext"/>
    <w:uiPriority w:val="99"/>
    <w:qFormat/>
    <w:rPr>
      <w:rFonts w:cs="Mangal"/>
      <w:sz w:val="20"/>
      <w:szCs w:val="18"/>
    </w:rPr>
  </w:style>
  <w:style w:type="character" w:styleId="Kommentarzeichen">
    <w:name w:val="annotation reference"/>
    <w:basedOn w:val="Absatz-Standardschriftart"/>
    <w:uiPriority w:val="99"/>
    <w:semiHidden/>
    <w:unhideWhenUsed/>
    <w:qFormat/>
    <w:rPr>
      <w:sz w:val="16"/>
      <w:szCs w:val="16"/>
    </w:rPr>
  </w:style>
  <w:style w:type="character" w:customStyle="1" w:styleId="SprechblasentextZchn">
    <w:name w:val="Sprechblasentext Zchn"/>
    <w:basedOn w:val="Absatz-Standardschriftart"/>
    <w:link w:val="Sprechblasentext"/>
    <w:uiPriority w:val="99"/>
    <w:semiHidden/>
    <w:qFormat/>
    <w:rsid w:val="001E5847"/>
    <w:rPr>
      <w:rFonts w:ascii="Times New Roman" w:hAnsi="Times New Roman" w:cs="Mangal"/>
      <w:sz w:val="18"/>
      <w:szCs w:val="16"/>
    </w:rPr>
  </w:style>
  <w:style w:type="character" w:customStyle="1" w:styleId="KommentarthemaZchn">
    <w:name w:val="Kommentarthema Zchn"/>
    <w:basedOn w:val="KommentartextZchn"/>
    <w:link w:val="Kommentarthema"/>
    <w:uiPriority w:val="99"/>
    <w:semiHidden/>
    <w:qFormat/>
    <w:rsid w:val="001E5847"/>
    <w:rPr>
      <w:rFonts w:cs="Mangal"/>
      <w:b/>
      <w:bCs/>
      <w:sz w:val="20"/>
      <w:szCs w:val="18"/>
    </w:rPr>
  </w:style>
  <w:style w:type="character" w:customStyle="1" w:styleId="KopfzeileZchn">
    <w:name w:val="Kopfzeile Zchn"/>
    <w:basedOn w:val="Absatz-Standardschriftart"/>
    <w:link w:val="Kopfzeile"/>
    <w:uiPriority w:val="99"/>
    <w:qFormat/>
    <w:rsid w:val="00B43EFD"/>
    <w:rPr>
      <w:rFonts w:cs="Mangal"/>
      <w:szCs w:val="21"/>
    </w:rPr>
  </w:style>
  <w:style w:type="character" w:customStyle="1" w:styleId="FuzeileZchn">
    <w:name w:val="Fußzeile Zchn"/>
    <w:basedOn w:val="Absatz-Standardschriftart"/>
    <w:link w:val="Fuzeile"/>
    <w:uiPriority w:val="99"/>
    <w:qFormat/>
    <w:rsid w:val="00B43EFD"/>
    <w:rPr>
      <w:rFonts w:cs="Mangal"/>
      <w:szCs w:val="21"/>
    </w:rPr>
  </w:style>
  <w:style w:type="character" w:customStyle="1" w:styleId="ListLabel1">
    <w:name w:val="ListLabel 1"/>
    <w:qFormat/>
    <w:rPr>
      <w:rFonts w:ascii="Times New Roman" w:hAnsi="Times New Roman"/>
      <w:i w:val="0"/>
      <w:iCs w:val="0"/>
      <w:color w:val="000000"/>
    </w:rPr>
  </w:style>
  <w:style w:type="character" w:customStyle="1" w:styleId="ListLabel2">
    <w:name w:val="ListLabel 2"/>
    <w:qFormat/>
    <w:rPr>
      <w:rFonts w:ascii="Times New Roman" w:hAnsi="Times New Roman"/>
      <w:color w:val="000000"/>
      <w:u w:val="none"/>
    </w:rPr>
  </w:style>
  <w:style w:type="character" w:customStyle="1" w:styleId="ListLabel3">
    <w:name w:val="ListLabel 3"/>
    <w:qFormat/>
  </w:style>
  <w:style w:type="character" w:customStyle="1" w:styleId="ListLabel4">
    <w:name w:val="ListLabel 4"/>
    <w:qFormat/>
    <w:rPr>
      <w:rFonts w:ascii="Times New Roman" w:hAnsi="Times New Roman"/>
      <w:i w:val="0"/>
      <w:iCs w:val="0"/>
      <w:color w:val="000000"/>
    </w:rPr>
  </w:style>
  <w:style w:type="character" w:customStyle="1" w:styleId="ListLabel5">
    <w:name w:val="ListLabel 5"/>
    <w:qFormat/>
    <w:rPr>
      <w:rFonts w:ascii="Times New Roman" w:hAnsi="Times New Roman"/>
      <w:color w:val="000000"/>
      <w:u w:val="none"/>
    </w:rPr>
  </w:style>
  <w:style w:type="character" w:customStyle="1" w:styleId="ListLabel6">
    <w:name w:val="ListLabel 6"/>
    <w:qFormat/>
  </w:style>
  <w:style w:type="character" w:customStyle="1" w:styleId="ListLabel7">
    <w:name w:val="ListLabel 7"/>
    <w:qFormat/>
    <w:rPr>
      <w:rFonts w:ascii="Times New Roman" w:hAnsi="Times New Roman"/>
      <w:i w:val="0"/>
      <w:iCs w:val="0"/>
      <w:color w:val="000000"/>
    </w:rPr>
  </w:style>
  <w:style w:type="character" w:customStyle="1" w:styleId="ListLabel8">
    <w:name w:val="ListLabel 8"/>
    <w:qFormat/>
    <w:rPr>
      <w:rFonts w:ascii="Times New Roman" w:hAnsi="Times New Roman"/>
      <w:color w:val="000000"/>
      <w:u w:val="none"/>
    </w:rPr>
  </w:style>
  <w:style w:type="character" w:customStyle="1" w:styleId="ListLabel9">
    <w:name w:val="ListLabel 9"/>
    <w:qFormat/>
  </w:style>
  <w:style w:type="character" w:customStyle="1" w:styleId="ListLabel10">
    <w:name w:val="ListLabel 10"/>
    <w:qFormat/>
    <w:rPr>
      <w:rFonts w:ascii="Times New Roman" w:hAnsi="Times New Roman"/>
      <w:i w:val="0"/>
      <w:iCs w:val="0"/>
      <w:color w:val="000000"/>
    </w:rPr>
  </w:style>
  <w:style w:type="character" w:customStyle="1" w:styleId="ListLabel11">
    <w:name w:val="ListLabel 11"/>
    <w:qFormat/>
    <w:rPr>
      <w:rFonts w:ascii="Times New Roman" w:hAnsi="Times New Roman"/>
      <w:color w:val="000000"/>
      <w:u w:val="none"/>
    </w:rPr>
  </w:style>
  <w:style w:type="character" w:customStyle="1" w:styleId="ListLabel12">
    <w:name w:val="ListLabel 12"/>
    <w:qFormat/>
  </w:style>
  <w:style w:type="character" w:customStyle="1" w:styleId="ListLabel13">
    <w:name w:val="ListLabel 13"/>
    <w:qFormat/>
    <w:rPr>
      <w:rFonts w:ascii="Times New Roman" w:hAnsi="Times New Roman"/>
      <w:i w:val="0"/>
      <w:iCs w:val="0"/>
      <w:color w:val="000000"/>
    </w:rPr>
  </w:style>
  <w:style w:type="character" w:customStyle="1" w:styleId="ListLabel14">
    <w:name w:val="ListLabel 14"/>
    <w:qFormat/>
    <w:rPr>
      <w:rFonts w:ascii="Times New Roman" w:hAnsi="Times New Roman"/>
      <w:color w:val="000000"/>
      <w:u w:val="none"/>
    </w:rPr>
  </w:style>
  <w:style w:type="character" w:customStyle="1" w:styleId="ListLabel15">
    <w:name w:val="ListLabel 15"/>
    <w:qFormat/>
  </w:style>
  <w:style w:type="character" w:customStyle="1" w:styleId="ListLabel16">
    <w:name w:val="ListLabel 16"/>
    <w:qFormat/>
    <w:rPr>
      <w:rFonts w:ascii="Times New Roman" w:hAnsi="Times New Roman"/>
      <w:i w:val="0"/>
      <w:iCs w:val="0"/>
      <w:color w:val="000000"/>
    </w:rPr>
  </w:style>
  <w:style w:type="character" w:customStyle="1" w:styleId="ListLabel17">
    <w:name w:val="ListLabel 17"/>
    <w:qFormat/>
    <w:rPr>
      <w:rFonts w:ascii="Times New Roman" w:hAnsi="Times New Roman"/>
      <w:color w:val="000000"/>
      <w:u w:val="none"/>
    </w:rPr>
  </w:style>
  <w:style w:type="character" w:customStyle="1" w:styleId="ListLabel18">
    <w:name w:val="ListLabel 18"/>
    <w:qFormat/>
  </w:style>
  <w:style w:type="character" w:customStyle="1" w:styleId="ListLabel19">
    <w:name w:val="ListLabel 19"/>
    <w:qFormat/>
    <w:rPr>
      <w:rFonts w:ascii="Times New Roman" w:hAnsi="Times New Roman"/>
      <w:i w:val="0"/>
      <w:iCs w:val="0"/>
      <w:color w:val="000000"/>
    </w:rPr>
  </w:style>
  <w:style w:type="character" w:customStyle="1" w:styleId="ListLabel20">
    <w:name w:val="ListLabel 20"/>
    <w:qFormat/>
    <w:rPr>
      <w:rFonts w:ascii="Times New Roman" w:hAnsi="Times New Roman"/>
      <w:color w:val="000000"/>
      <w:u w:val="none"/>
    </w:rPr>
  </w:style>
  <w:style w:type="character" w:customStyle="1" w:styleId="ListLabel21">
    <w:name w:val="ListLabel 21"/>
    <w:qFormat/>
  </w:style>
  <w:style w:type="character" w:customStyle="1" w:styleId="ListLabel22">
    <w:name w:val="ListLabel 22"/>
    <w:qFormat/>
    <w:rPr>
      <w:rFonts w:ascii="Times New Roman" w:hAnsi="Times New Roman"/>
      <w:i w:val="0"/>
      <w:iCs w:val="0"/>
      <w:color w:val="000000"/>
    </w:rPr>
  </w:style>
  <w:style w:type="character" w:customStyle="1" w:styleId="ListLabel23">
    <w:name w:val="ListLabel 23"/>
    <w:qFormat/>
    <w:rPr>
      <w:rFonts w:ascii="Times New Roman" w:hAnsi="Times New Roman"/>
      <w:color w:val="000000"/>
      <w:u w:val="none"/>
    </w:rPr>
  </w:style>
  <w:style w:type="character" w:customStyle="1" w:styleId="ListLabel24">
    <w:name w:val="ListLabel 24"/>
    <w:qFormat/>
  </w:style>
  <w:style w:type="character" w:customStyle="1" w:styleId="ListLabel25">
    <w:name w:val="ListLabel 25"/>
    <w:qFormat/>
    <w:rPr>
      <w:rFonts w:ascii="Times New Roman" w:hAnsi="Times New Roman"/>
      <w:i w:val="0"/>
      <w:iCs w:val="0"/>
      <w:color w:val="000000"/>
    </w:rPr>
  </w:style>
  <w:style w:type="character" w:customStyle="1" w:styleId="ListLabel26">
    <w:name w:val="ListLabel 26"/>
    <w:qFormat/>
    <w:rPr>
      <w:rFonts w:ascii="Times New Roman" w:hAnsi="Times New Roman"/>
      <w:color w:val="000000"/>
      <w:u w:val="none"/>
    </w:rPr>
  </w:style>
  <w:style w:type="character" w:customStyle="1" w:styleId="ListLabel27">
    <w:name w:val="ListLabel 27"/>
    <w:qFormat/>
  </w:style>
  <w:style w:type="character" w:customStyle="1" w:styleId="ListLabel28">
    <w:name w:val="ListLabel 28"/>
    <w:qFormat/>
    <w:rPr>
      <w:rFonts w:ascii="Times New Roman" w:hAnsi="Times New Roman"/>
      <w:i w:val="0"/>
      <w:iCs w:val="0"/>
      <w:color w:val="000000"/>
    </w:rPr>
  </w:style>
  <w:style w:type="character" w:customStyle="1" w:styleId="ListLabel29">
    <w:name w:val="ListLabel 29"/>
    <w:qFormat/>
    <w:rPr>
      <w:rFonts w:ascii="Times New Roman" w:hAnsi="Times New Roman"/>
      <w:color w:val="000000"/>
      <w:u w:val="none"/>
    </w:rPr>
  </w:style>
  <w:style w:type="character" w:customStyle="1" w:styleId="ListLabel30">
    <w:name w:val="ListLabel 30"/>
    <w:qFormat/>
  </w:style>
  <w:style w:type="character" w:customStyle="1" w:styleId="ListLabel31">
    <w:name w:val="ListLabel 31"/>
    <w:qFormat/>
    <w:rPr>
      <w:rFonts w:ascii="Times New Roman" w:hAnsi="Times New Roman"/>
      <w:i w:val="0"/>
      <w:iCs w:val="0"/>
      <w:color w:val="000000"/>
    </w:rPr>
  </w:style>
  <w:style w:type="character" w:customStyle="1" w:styleId="ListLabel32">
    <w:name w:val="ListLabel 32"/>
    <w:qFormat/>
    <w:rPr>
      <w:rFonts w:ascii="Times New Roman" w:hAnsi="Times New Roman"/>
      <w:color w:val="000000"/>
      <w:u w:val="none"/>
    </w:rPr>
  </w:style>
  <w:style w:type="character" w:customStyle="1" w:styleId="ListLabel33">
    <w:name w:val="ListLabel 33"/>
    <w:qFormat/>
  </w:style>
  <w:style w:type="character" w:customStyle="1" w:styleId="ListLabel34">
    <w:name w:val="ListLabel 34"/>
    <w:qFormat/>
    <w:rPr>
      <w:rFonts w:ascii="Times New Roman" w:hAnsi="Times New Roman"/>
      <w:i w:val="0"/>
      <w:iCs w:val="0"/>
      <w:color w:val="000000"/>
    </w:rPr>
  </w:style>
  <w:style w:type="character" w:customStyle="1" w:styleId="ListLabel35">
    <w:name w:val="ListLabel 35"/>
    <w:qFormat/>
    <w:rPr>
      <w:rFonts w:ascii="Times New Roman" w:hAnsi="Times New Roman"/>
      <w:color w:val="000000"/>
      <w:u w:val="none"/>
    </w:rPr>
  </w:style>
  <w:style w:type="character" w:customStyle="1" w:styleId="ListLabel36">
    <w:name w:val="ListLabel 36"/>
    <w:qFormat/>
  </w:style>
  <w:style w:type="character" w:customStyle="1" w:styleId="ListLabel37">
    <w:name w:val="ListLabel 37"/>
    <w:qFormat/>
    <w:rPr>
      <w:rFonts w:ascii="Times New Roman" w:hAnsi="Times New Roman"/>
      <w:i w:val="0"/>
      <w:iCs w:val="0"/>
      <w:color w:val="000000"/>
    </w:rPr>
  </w:style>
  <w:style w:type="character" w:customStyle="1" w:styleId="ListLabel38">
    <w:name w:val="ListLabel 38"/>
    <w:qFormat/>
    <w:rPr>
      <w:rFonts w:ascii="Times New Roman" w:hAnsi="Times New Roman"/>
      <w:color w:val="000000"/>
      <w:u w:val="none"/>
    </w:rPr>
  </w:style>
  <w:style w:type="character" w:customStyle="1" w:styleId="ListLabel39">
    <w:name w:val="ListLabel 39"/>
    <w:qFormat/>
  </w:style>
  <w:style w:type="character" w:customStyle="1" w:styleId="ListLabel40">
    <w:name w:val="ListLabel 40"/>
    <w:qFormat/>
    <w:rPr>
      <w:rFonts w:ascii="Times New Roman" w:hAnsi="Times New Roman"/>
      <w:i w:val="0"/>
      <w:iCs w:val="0"/>
      <w:color w:val="000000"/>
    </w:rPr>
  </w:style>
  <w:style w:type="character" w:customStyle="1" w:styleId="ListLabel41">
    <w:name w:val="ListLabel 41"/>
    <w:qFormat/>
    <w:rPr>
      <w:rFonts w:ascii="Times New Roman" w:hAnsi="Times New Roman"/>
      <w:color w:val="000000"/>
      <w:u w:val="none"/>
    </w:rPr>
  </w:style>
  <w:style w:type="character" w:customStyle="1" w:styleId="ListLabel42">
    <w:name w:val="ListLabel 42"/>
    <w:qFormat/>
  </w:style>
  <w:style w:type="character" w:customStyle="1" w:styleId="ListLabel43">
    <w:name w:val="ListLabel 43"/>
    <w:qFormat/>
    <w:rPr>
      <w:rFonts w:ascii="Times New Roman" w:hAnsi="Times New Roman"/>
      <w:i w:val="0"/>
      <w:iCs w:val="0"/>
      <w:color w:val="000000"/>
    </w:rPr>
  </w:style>
  <w:style w:type="character" w:customStyle="1" w:styleId="ListLabel44">
    <w:name w:val="ListLabel 44"/>
    <w:qFormat/>
    <w:rPr>
      <w:rFonts w:ascii="Times New Roman" w:hAnsi="Times New Roman"/>
      <w:color w:val="000000"/>
      <w:u w:val="none"/>
    </w:rPr>
  </w:style>
  <w:style w:type="character" w:customStyle="1" w:styleId="ListLabel45">
    <w:name w:val="ListLabel 45"/>
    <w:qFormat/>
  </w:style>
  <w:style w:type="character" w:customStyle="1" w:styleId="ListLabel46">
    <w:name w:val="ListLabel 46"/>
    <w:qFormat/>
    <w:rPr>
      <w:rFonts w:ascii="Times New Roman" w:hAnsi="Times New Roman"/>
      <w:i w:val="0"/>
      <w:iCs w:val="0"/>
      <w:color w:val="000000"/>
    </w:rPr>
  </w:style>
  <w:style w:type="character" w:customStyle="1" w:styleId="ListLabel47">
    <w:name w:val="ListLabel 47"/>
    <w:qFormat/>
    <w:rPr>
      <w:rFonts w:ascii="Times New Roman" w:hAnsi="Times New Roman"/>
      <w:color w:val="000000"/>
      <w:u w:val="none"/>
    </w:rPr>
  </w:style>
  <w:style w:type="character" w:customStyle="1" w:styleId="ListLabel48">
    <w:name w:val="ListLabel 48"/>
    <w:qFormat/>
  </w:style>
  <w:style w:type="character" w:customStyle="1" w:styleId="ListLabel49">
    <w:name w:val="ListLabel 49"/>
    <w:qFormat/>
    <w:rPr>
      <w:rFonts w:ascii="Times New Roman" w:hAnsi="Times New Roman"/>
      <w:i w:val="0"/>
      <w:iCs w:val="0"/>
      <w:color w:val="000000"/>
    </w:rPr>
  </w:style>
  <w:style w:type="character" w:customStyle="1" w:styleId="ListLabel50">
    <w:name w:val="ListLabel 50"/>
    <w:qFormat/>
    <w:rPr>
      <w:rFonts w:ascii="Times New Roman" w:hAnsi="Times New Roman"/>
      <w:color w:val="000000"/>
      <w:u w:val="none"/>
    </w:rPr>
  </w:style>
  <w:style w:type="character" w:customStyle="1" w:styleId="ListLabel51">
    <w:name w:val="ListLabel 51"/>
    <w:qFormat/>
  </w:style>
  <w:style w:type="character" w:customStyle="1" w:styleId="ListLabel52">
    <w:name w:val="ListLabel 52"/>
    <w:qFormat/>
    <w:rPr>
      <w:rFonts w:ascii="Times New Roman" w:hAnsi="Times New Roman"/>
      <w:i w:val="0"/>
      <w:iCs w:val="0"/>
      <w:color w:val="000000"/>
    </w:rPr>
  </w:style>
  <w:style w:type="character" w:customStyle="1" w:styleId="ListLabel53">
    <w:name w:val="ListLabel 53"/>
    <w:qFormat/>
    <w:rPr>
      <w:rFonts w:ascii="Times New Roman" w:hAnsi="Times New Roman"/>
      <w:color w:val="000000"/>
      <w:u w:val="none"/>
    </w:rPr>
  </w:style>
  <w:style w:type="character" w:customStyle="1" w:styleId="ListLabel54">
    <w:name w:val="ListLabel 54"/>
    <w:qFormat/>
  </w:style>
  <w:style w:type="character" w:customStyle="1" w:styleId="ListLabel55">
    <w:name w:val="ListLabel 55"/>
    <w:qFormat/>
    <w:rPr>
      <w:rFonts w:eastAsia="SimSun" w:cs="Lucida Sans"/>
      <w:color w:val="00000A"/>
      <w:kern w:val="2"/>
      <w:sz w:val="24"/>
      <w:szCs w:val="24"/>
      <w:lang w:val="de-DE" w:eastAsia="zh-CN" w:bidi="hi-IN"/>
    </w:rPr>
  </w:style>
  <w:style w:type="character" w:customStyle="1" w:styleId="ListLabel56">
    <w:name w:val="ListLabel 56"/>
    <w:qFormat/>
    <w:rPr>
      <w:rFonts w:ascii="Times New Roman" w:hAnsi="Times New Roman"/>
      <w:i w:val="0"/>
      <w:iCs w:val="0"/>
      <w:color w:val="000000"/>
    </w:rPr>
  </w:style>
  <w:style w:type="character" w:customStyle="1" w:styleId="ListLabel57">
    <w:name w:val="ListLabel 57"/>
    <w:qFormat/>
    <w:rPr>
      <w:rFonts w:ascii="Times New Roman" w:hAnsi="Times New Roman"/>
      <w:color w:val="000000"/>
      <w:u w:val="none"/>
    </w:rPr>
  </w:style>
  <w:style w:type="character" w:customStyle="1" w:styleId="ListLabel58">
    <w:name w:val="ListLabel 58"/>
    <w:qFormat/>
  </w:style>
  <w:style w:type="character" w:customStyle="1" w:styleId="ListLabel59">
    <w:name w:val="ListLabel 59"/>
    <w:qFormat/>
    <w:rPr>
      <w:rFonts w:eastAsia="SimSun" w:cs="Lucida Sans"/>
      <w:color w:val="00000A"/>
      <w:kern w:val="2"/>
      <w:sz w:val="24"/>
      <w:szCs w:val="24"/>
      <w:lang w:val="de-DE" w:eastAsia="zh-CN" w:bidi="hi-IN"/>
    </w:rPr>
  </w:style>
  <w:style w:type="character" w:customStyle="1" w:styleId="Quotation">
    <w:name w:val="Quotation"/>
    <w:qFormat/>
    <w:rPr>
      <w:i/>
      <w:i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Zeileneinzug">
    <w:name w:val="Body Text Indent"/>
    <w:basedOn w:val="Textkrper"/>
    <w:qFormat/>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qFormat/>
    <w:rPr>
      <w:rFonts w:cs="Mangal"/>
      <w:sz w:val="20"/>
      <w:szCs w:val="18"/>
    </w:rPr>
  </w:style>
  <w:style w:type="paragraph" w:styleId="Sprechblasentext">
    <w:name w:val="Balloon Text"/>
    <w:basedOn w:val="Standard"/>
    <w:link w:val="SprechblasentextZchn"/>
    <w:uiPriority w:val="99"/>
    <w:semiHidden/>
    <w:unhideWhenUsed/>
    <w:qFormat/>
    <w:rsid w:val="001E5847"/>
    <w:rPr>
      <w:rFonts w:ascii="Times New Roman" w:hAnsi="Times New Roman" w:cs="Mangal"/>
      <w:sz w:val="18"/>
      <w:szCs w:val="16"/>
    </w:rPr>
  </w:style>
  <w:style w:type="paragraph" w:styleId="Kommentarthema">
    <w:name w:val="annotation subject"/>
    <w:basedOn w:val="Kommentartext"/>
    <w:link w:val="KommentarthemaZchn"/>
    <w:uiPriority w:val="99"/>
    <w:semiHidden/>
    <w:unhideWhenUsed/>
    <w:qFormat/>
    <w:rsid w:val="001E5847"/>
    <w:rPr>
      <w:b/>
      <w:bCs/>
    </w:rPr>
  </w:style>
  <w:style w:type="paragraph" w:styleId="StandardWeb">
    <w:name w:val="Normal (Web)"/>
    <w:basedOn w:val="Standard"/>
    <w:uiPriority w:val="99"/>
    <w:semiHidden/>
    <w:unhideWhenUsed/>
    <w:qFormat/>
    <w:rsid w:val="00250340"/>
    <w:pPr>
      <w:spacing w:beforeAutospacing="1"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imSun" w:hAnsi="Liberation Serif" w:cs="Lucida Sans"/>
        <w:kern w:val="2"/>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color w:val="00000A"/>
      <w:sz w:val="24"/>
    </w:rPr>
  </w:style>
  <w:style w:type="paragraph" w:styleId="berschrift1">
    <w:name w:val="heading 1"/>
    <w:basedOn w:val="Heading"/>
    <w:qFormat/>
    <w:pPr>
      <w:outlineLvl w:val="0"/>
    </w:pPr>
    <w:rPr>
      <w:rFonts w:ascii="Liberation Serif" w:eastAsia="Segoe UI" w:hAnsi="Liberation Serif" w:cs="Tahoma"/>
      <w:b/>
      <w:bCs/>
      <w:sz w:val="48"/>
      <w:szCs w:val="48"/>
    </w:rPr>
  </w:style>
  <w:style w:type="paragraph" w:styleId="berschrift2">
    <w:name w:val="heading 2"/>
    <w:basedOn w:val="Heading"/>
    <w:qFormat/>
    <w:pPr>
      <w:spacing w:before="200"/>
      <w:outlineLvl w:val="1"/>
    </w:pPr>
    <w:rPr>
      <w:rFonts w:ascii="Liberation Serif" w:eastAsia="Droid Sans Fallback" w:hAnsi="Liberation Serif" w:cs="DejaVu Sans"/>
      <w:b/>
      <w:bCs/>
      <w:sz w:val="36"/>
      <w:szCs w:val="36"/>
    </w:rPr>
  </w:style>
  <w:style w:type="paragraph" w:styleId="berschrift3">
    <w:name w:val="heading 3"/>
    <w:basedOn w:val="Heading"/>
    <w:qFormat/>
    <w:pPr>
      <w:spacing w:before="140"/>
      <w:outlineLvl w:val="2"/>
    </w:pPr>
    <w:rPr>
      <w:rFonts w:ascii="Liberation Serif" w:eastAsia="Droid Sans Fallback" w:hAnsi="Liberation Serif" w:cs="DejaVu Sans"/>
      <w:b/>
      <w:bCs/>
      <w:color w:val="8080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InternetLink">
    <w:name w:val="Internet Link"/>
    <w:basedOn w:val="Absatz-Standardschriftart"/>
    <w:uiPriority w:val="99"/>
    <w:unhideWhenUsed/>
    <w:rsid w:val="00A63DA6"/>
    <w:rPr>
      <w:color w:val="0563C1" w:themeColor="hyperlink"/>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KommentartextZchn">
    <w:name w:val="Kommentartext Zchn"/>
    <w:basedOn w:val="Absatz-Standardschriftart"/>
    <w:link w:val="Kommentartext"/>
    <w:uiPriority w:val="99"/>
    <w:qFormat/>
    <w:rPr>
      <w:rFonts w:cs="Mangal"/>
      <w:sz w:val="20"/>
      <w:szCs w:val="18"/>
    </w:rPr>
  </w:style>
  <w:style w:type="character" w:styleId="Kommentarzeichen">
    <w:name w:val="annotation reference"/>
    <w:basedOn w:val="Absatz-Standardschriftart"/>
    <w:uiPriority w:val="99"/>
    <w:semiHidden/>
    <w:unhideWhenUsed/>
    <w:qFormat/>
    <w:rPr>
      <w:sz w:val="16"/>
      <w:szCs w:val="16"/>
    </w:rPr>
  </w:style>
  <w:style w:type="character" w:customStyle="1" w:styleId="SprechblasentextZchn">
    <w:name w:val="Sprechblasentext Zchn"/>
    <w:basedOn w:val="Absatz-Standardschriftart"/>
    <w:link w:val="Sprechblasentext"/>
    <w:uiPriority w:val="99"/>
    <w:semiHidden/>
    <w:qFormat/>
    <w:rsid w:val="001E5847"/>
    <w:rPr>
      <w:rFonts w:ascii="Times New Roman" w:hAnsi="Times New Roman" w:cs="Mangal"/>
      <w:sz w:val="18"/>
      <w:szCs w:val="16"/>
    </w:rPr>
  </w:style>
  <w:style w:type="character" w:customStyle="1" w:styleId="KommentarthemaZchn">
    <w:name w:val="Kommentarthema Zchn"/>
    <w:basedOn w:val="KommentartextZchn"/>
    <w:link w:val="Kommentarthema"/>
    <w:uiPriority w:val="99"/>
    <w:semiHidden/>
    <w:qFormat/>
    <w:rsid w:val="001E5847"/>
    <w:rPr>
      <w:rFonts w:cs="Mangal"/>
      <w:b/>
      <w:bCs/>
      <w:sz w:val="20"/>
      <w:szCs w:val="18"/>
    </w:rPr>
  </w:style>
  <w:style w:type="character" w:customStyle="1" w:styleId="KopfzeileZchn">
    <w:name w:val="Kopfzeile Zchn"/>
    <w:basedOn w:val="Absatz-Standardschriftart"/>
    <w:link w:val="Kopfzeile"/>
    <w:uiPriority w:val="99"/>
    <w:qFormat/>
    <w:rsid w:val="00B43EFD"/>
    <w:rPr>
      <w:rFonts w:cs="Mangal"/>
      <w:szCs w:val="21"/>
    </w:rPr>
  </w:style>
  <w:style w:type="character" w:customStyle="1" w:styleId="FuzeileZchn">
    <w:name w:val="Fußzeile Zchn"/>
    <w:basedOn w:val="Absatz-Standardschriftart"/>
    <w:link w:val="Fuzeile"/>
    <w:uiPriority w:val="99"/>
    <w:qFormat/>
    <w:rsid w:val="00B43EFD"/>
    <w:rPr>
      <w:rFonts w:cs="Mangal"/>
      <w:szCs w:val="21"/>
    </w:rPr>
  </w:style>
  <w:style w:type="character" w:customStyle="1" w:styleId="ListLabel1">
    <w:name w:val="ListLabel 1"/>
    <w:qFormat/>
    <w:rPr>
      <w:rFonts w:ascii="Times New Roman" w:hAnsi="Times New Roman"/>
      <w:i w:val="0"/>
      <w:iCs w:val="0"/>
      <w:color w:val="000000"/>
    </w:rPr>
  </w:style>
  <w:style w:type="character" w:customStyle="1" w:styleId="ListLabel2">
    <w:name w:val="ListLabel 2"/>
    <w:qFormat/>
    <w:rPr>
      <w:rFonts w:ascii="Times New Roman" w:hAnsi="Times New Roman"/>
      <w:color w:val="000000"/>
      <w:u w:val="none"/>
    </w:rPr>
  </w:style>
  <w:style w:type="character" w:customStyle="1" w:styleId="ListLabel3">
    <w:name w:val="ListLabel 3"/>
    <w:qFormat/>
  </w:style>
  <w:style w:type="character" w:customStyle="1" w:styleId="ListLabel4">
    <w:name w:val="ListLabel 4"/>
    <w:qFormat/>
    <w:rPr>
      <w:rFonts w:ascii="Times New Roman" w:hAnsi="Times New Roman"/>
      <w:i w:val="0"/>
      <w:iCs w:val="0"/>
      <w:color w:val="000000"/>
    </w:rPr>
  </w:style>
  <w:style w:type="character" w:customStyle="1" w:styleId="ListLabel5">
    <w:name w:val="ListLabel 5"/>
    <w:qFormat/>
    <w:rPr>
      <w:rFonts w:ascii="Times New Roman" w:hAnsi="Times New Roman"/>
      <w:color w:val="000000"/>
      <w:u w:val="none"/>
    </w:rPr>
  </w:style>
  <w:style w:type="character" w:customStyle="1" w:styleId="ListLabel6">
    <w:name w:val="ListLabel 6"/>
    <w:qFormat/>
  </w:style>
  <w:style w:type="character" w:customStyle="1" w:styleId="ListLabel7">
    <w:name w:val="ListLabel 7"/>
    <w:qFormat/>
    <w:rPr>
      <w:rFonts w:ascii="Times New Roman" w:hAnsi="Times New Roman"/>
      <w:i w:val="0"/>
      <w:iCs w:val="0"/>
      <w:color w:val="000000"/>
    </w:rPr>
  </w:style>
  <w:style w:type="character" w:customStyle="1" w:styleId="ListLabel8">
    <w:name w:val="ListLabel 8"/>
    <w:qFormat/>
    <w:rPr>
      <w:rFonts w:ascii="Times New Roman" w:hAnsi="Times New Roman"/>
      <w:color w:val="000000"/>
      <w:u w:val="none"/>
    </w:rPr>
  </w:style>
  <w:style w:type="character" w:customStyle="1" w:styleId="ListLabel9">
    <w:name w:val="ListLabel 9"/>
    <w:qFormat/>
  </w:style>
  <w:style w:type="character" w:customStyle="1" w:styleId="ListLabel10">
    <w:name w:val="ListLabel 10"/>
    <w:qFormat/>
    <w:rPr>
      <w:rFonts w:ascii="Times New Roman" w:hAnsi="Times New Roman"/>
      <w:i w:val="0"/>
      <w:iCs w:val="0"/>
      <w:color w:val="000000"/>
    </w:rPr>
  </w:style>
  <w:style w:type="character" w:customStyle="1" w:styleId="ListLabel11">
    <w:name w:val="ListLabel 11"/>
    <w:qFormat/>
    <w:rPr>
      <w:rFonts w:ascii="Times New Roman" w:hAnsi="Times New Roman"/>
      <w:color w:val="000000"/>
      <w:u w:val="none"/>
    </w:rPr>
  </w:style>
  <w:style w:type="character" w:customStyle="1" w:styleId="ListLabel12">
    <w:name w:val="ListLabel 12"/>
    <w:qFormat/>
  </w:style>
  <w:style w:type="character" w:customStyle="1" w:styleId="ListLabel13">
    <w:name w:val="ListLabel 13"/>
    <w:qFormat/>
    <w:rPr>
      <w:rFonts w:ascii="Times New Roman" w:hAnsi="Times New Roman"/>
      <w:i w:val="0"/>
      <w:iCs w:val="0"/>
      <w:color w:val="000000"/>
    </w:rPr>
  </w:style>
  <w:style w:type="character" w:customStyle="1" w:styleId="ListLabel14">
    <w:name w:val="ListLabel 14"/>
    <w:qFormat/>
    <w:rPr>
      <w:rFonts w:ascii="Times New Roman" w:hAnsi="Times New Roman"/>
      <w:color w:val="000000"/>
      <w:u w:val="none"/>
    </w:rPr>
  </w:style>
  <w:style w:type="character" w:customStyle="1" w:styleId="ListLabel15">
    <w:name w:val="ListLabel 15"/>
    <w:qFormat/>
  </w:style>
  <w:style w:type="character" w:customStyle="1" w:styleId="ListLabel16">
    <w:name w:val="ListLabel 16"/>
    <w:qFormat/>
    <w:rPr>
      <w:rFonts w:ascii="Times New Roman" w:hAnsi="Times New Roman"/>
      <w:i w:val="0"/>
      <w:iCs w:val="0"/>
      <w:color w:val="000000"/>
    </w:rPr>
  </w:style>
  <w:style w:type="character" w:customStyle="1" w:styleId="ListLabel17">
    <w:name w:val="ListLabel 17"/>
    <w:qFormat/>
    <w:rPr>
      <w:rFonts w:ascii="Times New Roman" w:hAnsi="Times New Roman"/>
      <w:color w:val="000000"/>
      <w:u w:val="none"/>
    </w:rPr>
  </w:style>
  <w:style w:type="character" w:customStyle="1" w:styleId="ListLabel18">
    <w:name w:val="ListLabel 18"/>
    <w:qFormat/>
  </w:style>
  <w:style w:type="character" w:customStyle="1" w:styleId="ListLabel19">
    <w:name w:val="ListLabel 19"/>
    <w:qFormat/>
    <w:rPr>
      <w:rFonts w:ascii="Times New Roman" w:hAnsi="Times New Roman"/>
      <w:i w:val="0"/>
      <w:iCs w:val="0"/>
      <w:color w:val="000000"/>
    </w:rPr>
  </w:style>
  <w:style w:type="character" w:customStyle="1" w:styleId="ListLabel20">
    <w:name w:val="ListLabel 20"/>
    <w:qFormat/>
    <w:rPr>
      <w:rFonts w:ascii="Times New Roman" w:hAnsi="Times New Roman"/>
      <w:color w:val="000000"/>
      <w:u w:val="none"/>
    </w:rPr>
  </w:style>
  <w:style w:type="character" w:customStyle="1" w:styleId="ListLabel21">
    <w:name w:val="ListLabel 21"/>
    <w:qFormat/>
  </w:style>
  <w:style w:type="character" w:customStyle="1" w:styleId="ListLabel22">
    <w:name w:val="ListLabel 22"/>
    <w:qFormat/>
    <w:rPr>
      <w:rFonts w:ascii="Times New Roman" w:hAnsi="Times New Roman"/>
      <w:i w:val="0"/>
      <w:iCs w:val="0"/>
      <w:color w:val="000000"/>
    </w:rPr>
  </w:style>
  <w:style w:type="character" w:customStyle="1" w:styleId="ListLabel23">
    <w:name w:val="ListLabel 23"/>
    <w:qFormat/>
    <w:rPr>
      <w:rFonts w:ascii="Times New Roman" w:hAnsi="Times New Roman"/>
      <w:color w:val="000000"/>
      <w:u w:val="none"/>
    </w:rPr>
  </w:style>
  <w:style w:type="character" w:customStyle="1" w:styleId="ListLabel24">
    <w:name w:val="ListLabel 24"/>
    <w:qFormat/>
  </w:style>
  <w:style w:type="character" w:customStyle="1" w:styleId="ListLabel25">
    <w:name w:val="ListLabel 25"/>
    <w:qFormat/>
    <w:rPr>
      <w:rFonts w:ascii="Times New Roman" w:hAnsi="Times New Roman"/>
      <w:i w:val="0"/>
      <w:iCs w:val="0"/>
      <w:color w:val="000000"/>
    </w:rPr>
  </w:style>
  <w:style w:type="character" w:customStyle="1" w:styleId="ListLabel26">
    <w:name w:val="ListLabel 26"/>
    <w:qFormat/>
    <w:rPr>
      <w:rFonts w:ascii="Times New Roman" w:hAnsi="Times New Roman"/>
      <w:color w:val="000000"/>
      <w:u w:val="none"/>
    </w:rPr>
  </w:style>
  <w:style w:type="character" w:customStyle="1" w:styleId="ListLabel27">
    <w:name w:val="ListLabel 27"/>
    <w:qFormat/>
  </w:style>
  <w:style w:type="character" w:customStyle="1" w:styleId="ListLabel28">
    <w:name w:val="ListLabel 28"/>
    <w:qFormat/>
    <w:rPr>
      <w:rFonts w:ascii="Times New Roman" w:hAnsi="Times New Roman"/>
      <w:i w:val="0"/>
      <w:iCs w:val="0"/>
      <w:color w:val="000000"/>
    </w:rPr>
  </w:style>
  <w:style w:type="character" w:customStyle="1" w:styleId="ListLabel29">
    <w:name w:val="ListLabel 29"/>
    <w:qFormat/>
    <w:rPr>
      <w:rFonts w:ascii="Times New Roman" w:hAnsi="Times New Roman"/>
      <w:color w:val="000000"/>
      <w:u w:val="none"/>
    </w:rPr>
  </w:style>
  <w:style w:type="character" w:customStyle="1" w:styleId="ListLabel30">
    <w:name w:val="ListLabel 30"/>
    <w:qFormat/>
  </w:style>
  <w:style w:type="character" w:customStyle="1" w:styleId="ListLabel31">
    <w:name w:val="ListLabel 31"/>
    <w:qFormat/>
    <w:rPr>
      <w:rFonts w:ascii="Times New Roman" w:hAnsi="Times New Roman"/>
      <w:i w:val="0"/>
      <w:iCs w:val="0"/>
      <w:color w:val="000000"/>
    </w:rPr>
  </w:style>
  <w:style w:type="character" w:customStyle="1" w:styleId="ListLabel32">
    <w:name w:val="ListLabel 32"/>
    <w:qFormat/>
    <w:rPr>
      <w:rFonts w:ascii="Times New Roman" w:hAnsi="Times New Roman"/>
      <w:color w:val="000000"/>
      <w:u w:val="none"/>
    </w:rPr>
  </w:style>
  <w:style w:type="character" w:customStyle="1" w:styleId="ListLabel33">
    <w:name w:val="ListLabel 33"/>
    <w:qFormat/>
  </w:style>
  <w:style w:type="character" w:customStyle="1" w:styleId="ListLabel34">
    <w:name w:val="ListLabel 34"/>
    <w:qFormat/>
    <w:rPr>
      <w:rFonts w:ascii="Times New Roman" w:hAnsi="Times New Roman"/>
      <w:i w:val="0"/>
      <w:iCs w:val="0"/>
      <w:color w:val="000000"/>
    </w:rPr>
  </w:style>
  <w:style w:type="character" w:customStyle="1" w:styleId="ListLabel35">
    <w:name w:val="ListLabel 35"/>
    <w:qFormat/>
    <w:rPr>
      <w:rFonts w:ascii="Times New Roman" w:hAnsi="Times New Roman"/>
      <w:color w:val="000000"/>
      <w:u w:val="none"/>
    </w:rPr>
  </w:style>
  <w:style w:type="character" w:customStyle="1" w:styleId="ListLabel36">
    <w:name w:val="ListLabel 36"/>
    <w:qFormat/>
  </w:style>
  <w:style w:type="character" w:customStyle="1" w:styleId="ListLabel37">
    <w:name w:val="ListLabel 37"/>
    <w:qFormat/>
    <w:rPr>
      <w:rFonts w:ascii="Times New Roman" w:hAnsi="Times New Roman"/>
      <w:i w:val="0"/>
      <w:iCs w:val="0"/>
      <w:color w:val="000000"/>
    </w:rPr>
  </w:style>
  <w:style w:type="character" w:customStyle="1" w:styleId="ListLabel38">
    <w:name w:val="ListLabel 38"/>
    <w:qFormat/>
    <w:rPr>
      <w:rFonts w:ascii="Times New Roman" w:hAnsi="Times New Roman"/>
      <w:color w:val="000000"/>
      <w:u w:val="none"/>
    </w:rPr>
  </w:style>
  <w:style w:type="character" w:customStyle="1" w:styleId="ListLabel39">
    <w:name w:val="ListLabel 39"/>
    <w:qFormat/>
  </w:style>
  <w:style w:type="character" w:customStyle="1" w:styleId="ListLabel40">
    <w:name w:val="ListLabel 40"/>
    <w:qFormat/>
    <w:rPr>
      <w:rFonts w:ascii="Times New Roman" w:hAnsi="Times New Roman"/>
      <w:i w:val="0"/>
      <w:iCs w:val="0"/>
      <w:color w:val="000000"/>
    </w:rPr>
  </w:style>
  <w:style w:type="character" w:customStyle="1" w:styleId="ListLabel41">
    <w:name w:val="ListLabel 41"/>
    <w:qFormat/>
    <w:rPr>
      <w:rFonts w:ascii="Times New Roman" w:hAnsi="Times New Roman"/>
      <w:color w:val="000000"/>
      <w:u w:val="none"/>
    </w:rPr>
  </w:style>
  <w:style w:type="character" w:customStyle="1" w:styleId="ListLabel42">
    <w:name w:val="ListLabel 42"/>
    <w:qFormat/>
  </w:style>
  <w:style w:type="character" w:customStyle="1" w:styleId="ListLabel43">
    <w:name w:val="ListLabel 43"/>
    <w:qFormat/>
    <w:rPr>
      <w:rFonts w:ascii="Times New Roman" w:hAnsi="Times New Roman"/>
      <w:i w:val="0"/>
      <w:iCs w:val="0"/>
      <w:color w:val="000000"/>
    </w:rPr>
  </w:style>
  <w:style w:type="character" w:customStyle="1" w:styleId="ListLabel44">
    <w:name w:val="ListLabel 44"/>
    <w:qFormat/>
    <w:rPr>
      <w:rFonts w:ascii="Times New Roman" w:hAnsi="Times New Roman"/>
      <w:color w:val="000000"/>
      <w:u w:val="none"/>
    </w:rPr>
  </w:style>
  <w:style w:type="character" w:customStyle="1" w:styleId="ListLabel45">
    <w:name w:val="ListLabel 45"/>
    <w:qFormat/>
  </w:style>
  <w:style w:type="character" w:customStyle="1" w:styleId="ListLabel46">
    <w:name w:val="ListLabel 46"/>
    <w:qFormat/>
    <w:rPr>
      <w:rFonts w:ascii="Times New Roman" w:hAnsi="Times New Roman"/>
      <w:i w:val="0"/>
      <w:iCs w:val="0"/>
      <w:color w:val="000000"/>
    </w:rPr>
  </w:style>
  <w:style w:type="character" w:customStyle="1" w:styleId="ListLabel47">
    <w:name w:val="ListLabel 47"/>
    <w:qFormat/>
    <w:rPr>
      <w:rFonts w:ascii="Times New Roman" w:hAnsi="Times New Roman"/>
      <w:color w:val="000000"/>
      <w:u w:val="none"/>
    </w:rPr>
  </w:style>
  <w:style w:type="character" w:customStyle="1" w:styleId="ListLabel48">
    <w:name w:val="ListLabel 48"/>
    <w:qFormat/>
  </w:style>
  <w:style w:type="character" w:customStyle="1" w:styleId="ListLabel49">
    <w:name w:val="ListLabel 49"/>
    <w:qFormat/>
    <w:rPr>
      <w:rFonts w:ascii="Times New Roman" w:hAnsi="Times New Roman"/>
      <w:i w:val="0"/>
      <w:iCs w:val="0"/>
      <w:color w:val="000000"/>
    </w:rPr>
  </w:style>
  <w:style w:type="character" w:customStyle="1" w:styleId="ListLabel50">
    <w:name w:val="ListLabel 50"/>
    <w:qFormat/>
    <w:rPr>
      <w:rFonts w:ascii="Times New Roman" w:hAnsi="Times New Roman"/>
      <w:color w:val="000000"/>
      <w:u w:val="none"/>
    </w:rPr>
  </w:style>
  <w:style w:type="character" w:customStyle="1" w:styleId="ListLabel51">
    <w:name w:val="ListLabel 51"/>
    <w:qFormat/>
  </w:style>
  <w:style w:type="character" w:customStyle="1" w:styleId="ListLabel52">
    <w:name w:val="ListLabel 52"/>
    <w:qFormat/>
    <w:rPr>
      <w:rFonts w:ascii="Times New Roman" w:hAnsi="Times New Roman"/>
      <w:i w:val="0"/>
      <w:iCs w:val="0"/>
      <w:color w:val="000000"/>
    </w:rPr>
  </w:style>
  <w:style w:type="character" w:customStyle="1" w:styleId="ListLabel53">
    <w:name w:val="ListLabel 53"/>
    <w:qFormat/>
    <w:rPr>
      <w:rFonts w:ascii="Times New Roman" w:hAnsi="Times New Roman"/>
      <w:color w:val="000000"/>
      <w:u w:val="none"/>
    </w:rPr>
  </w:style>
  <w:style w:type="character" w:customStyle="1" w:styleId="ListLabel54">
    <w:name w:val="ListLabel 54"/>
    <w:qFormat/>
  </w:style>
  <w:style w:type="character" w:customStyle="1" w:styleId="ListLabel55">
    <w:name w:val="ListLabel 55"/>
    <w:qFormat/>
    <w:rPr>
      <w:rFonts w:eastAsia="SimSun" w:cs="Lucida Sans"/>
      <w:color w:val="00000A"/>
      <w:kern w:val="2"/>
      <w:sz w:val="24"/>
      <w:szCs w:val="24"/>
      <w:lang w:val="de-DE" w:eastAsia="zh-CN" w:bidi="hi-IN"/>
    </w:rPr>
  </w:style>
  <w:style w:type="character" w:customStyle="1" w:styleId="ListLabel56">
    <w:name w:val="ListLabel 56"/>
    <w:qFormat/>
    <w:rPr>
      <w:rFonts w:ascii="Times New Roman" w:hAnsi="Times New Roman"/>
      <w:i w:val="0"/>
      <w:iCs w:val="0"/>
      <w:color w:val="000000"/>
    </w:rPr>
  </w:style>
  <w:style w:type="character" w:customStyle="1" w:styleId="ListLabel57">
    <w:name w:val="ListLabel 57"/>
    <w:qFormat/>
    <w:rPr>
      <w:rFonts w:ascii="Times New Roman" w:hAnsi="Times New Roman"/>
      <w:color w:val="000000"/>
      <w:u w:val="none"/>
    </w:rPr>
  </w:style>
  <w:style w:type="character" w:customStyle="1" w:styleId="ListLabel58">
    <w:name w:val="ListLabel 58"/>
    <w:qFormat/>
  </w:style>
  <w:style w:type="character" w:customStyle="1" w:styleId="ListLabel59">
    <w:name w:val="ListLabel 59"/>
    <w:qFormat/>
    <w:rPr>
      <w:rFonts w:eastAsia="SimSun" w:cs="Lucida Sans"/>
      <w:color w:val="00000A"/>
      <w:kern w:val="2"/>
      <w:sz w:val="24"/>
      <w:szCs w:val="24"/>
      <w:lang w:val="de-DE" w:eastAsia="zh-CN" w:bidi="hi-IN"/>
    </w:rPr>
  </w:style>
  <w:style w:type="character" w:customStyle="1" w:styleId="Quotation">
    <w:name w:val="Quotation"/>
    <w:qFormat/>
    <w:rPr>
      <w:i/>
      <w:iCs/>
    </w:rPr>
  </w:style>
  <w:style w:type="paragraph" w:customStyle="1" w:styleId="Heading">
    <w:name w:val="Heading"/>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styleId="Textkrper-Zeileneinzug">
    <w:name w:val="Body Text Indent"/>
    <w:basedOn w:val="Textkrper"/>
    <w:qFormat/>
  </w:style>
  <w:style w:type="paragraph" w:customStyle="1" w:styleId="TableContents">
    <w:name w:val="Table Contents"/>
    <w:basedOn w:val="Standard"/>
    <w:qFormat/>
    <w:pPr>
      <w:suppressLineNumbers/>
    </w:pPr>
  </w:style>
  <w:style w:type="paragraph" w:customStyle="1" w:styleId="Bibliography1">
    <w:name w:val="Bibliography 1"/>
    <w:basedOn w:val="Index"/>
    <w:qFormat/>
    <w:pPr>
      <w:spacing w:line="240" w:lineRule="atLeast"/>
      <w:ind w:left="720" w:hanging="720"/>
    </w:pPr>
  </w:style>
  <w:style w:type="paragraph" w:styleId="Kommentartext">
    <w:name w:val="annotation text"/>
    <w:basedOn w:val="Standard"/>
    <w:link w:val="KommentartextZchn"/>
    <w:uiPriority w:val="99"/>
    <w:unhideWhenUsed/>
    <w:qFormat/>
    <w:rPr>
      <w:rFonts w:cs="Mangal"/>
      <w:sz w:val="20"/>
      <w:szCs w:val="18"/>
    </w:rPr>
  </w:style>
  <w:style w:type="paragraph" w:styleId="Sprechblasentext">
    <w:name w:val="Balloon Text"/>
    <w:basedOn w:val="Standard"/>
    <w:link w:val="SprechblasentextZchn"/>
    <w:uiPriority w:val="99"/>
    <w:semiHidden/>
    <w:unhideWhenUsed/>
    <w:qFormat/>
    <w:rsid w:val="001E5847"/>
    <w:rPr>
      <w:rFonts w:ascii="Times New Roman" w:hAnsi="Times New Roman" w:cs="Mangal"/>
      <w:sz w:val="18"/>
      <w:szCs w:val="16"/>
    </w:rPr>
  </w:style>
  <w:style w:type="paragraph" w:styleId="Kommentarthema">
    <w:name w:val="annotation subject"/>
    <w:basedOn w:val="Kommentartext"/>
    <w:link w:val="KommentarthemaZchn"/>
    <w:uiPriority w:val="99"/>
    <w:semiHidden/>
    <w:unhideWhenUsed/>
    <w:qFormat/>
    <w:rsid w:val="001E5847"/>
    <w:rPr>
      <w:b/>
      <w:bCs/>
    </w:rPr>
  </w:style>
  <w:style w:type="paragraph" w:styleId="StandardWeb">
    <w:name w:val="Normal (Web)"/>
    <w:basedOn w:val="Standard"/>
    <w:uiPriority w:val="99"/>
    <w:semiHidden/>
    <w:unhideWhenUsed/>
    <w:qFormat/>
    <w:rsid w:val="00250340"/>
    <w:pPr>
      <w:spacing w:beforeAutospacing="1" w:afterAutospacing="1"/>
    </w:pPr>
    <w:rPr>
      <w:rFonts w:ascii="Times New Roman" w:eastAsia="Times New Roman" w:hAnsi="Times New Roman" w:cs="Times New Roman"/>
      <w:kern w:val="0"/>
      <w:lang w:val="de-DE" w:eastAsia="en-US" w:bidi="ar-SA"/>
    </w:rPr>
  </w:style>
  <w:style w:type="paragraph" w:styleId="Kopfzeile">
    <w:name w:val="header"/>
    <w:basedOn w:val="Standard"/>
    <w:link w:val="KopfzeileZchn"/>
    <w:uiPriority w:val="99"/>
    <w:unhideWhenUsed/>
    <w:rsid w:val="00B43EFD"/>
    <w:pPr>
      <w:tabs>
        <w:tab w:val="center" w:pos="4536"/>
        <w:tab w:val="right" w:pos="9072"/>
      </w:tabs>
    </w:pPr>
    <w:rPr>
      <w:rFonts w:cs="Mangal"/>
      <w:szCs w:val="21"/>
    </w:rPr>
  </w:style>
  <w:style w:type="paragraph" w:styleId="Fuzeile">
    <w:name w:val="footer"/>
    <w:basedOn w:val="Standard"/>
    <w:link w:val="FuzeileZchn"/>
    <w:uiPriority w:val="99"/>
    <w:unhideWhenUsed/>
    <w:rsid w:val="00B43EFD"/>
    <w:pPr>
      <w:tabs>
        <w:tab w:val="center" w:pos="4536"/>
        <w:tab w:val="right" w:pos="9072"/>
      </w:tabs>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3" Type="http://schemas.microsoft.com/office/2007/relationships/stylesWithEffects" Target="stylesWithEffects.xml"/><Relationship Id="rId21" Type="http://schemas.openxmlformats.org/officeDocument/2006/relationships/hyperlink" Target="https://doi.org/10.1016/S0145-305X(99)00080-4" TargetMode="External"/><Relationship Id="rId7" Type="http://schemas.openxmlformats.org/officeDocument/2006/relationships/endnotes" Target="endnotes.xml"/><Relationship Id="rId12" Type="http://schemas.openxmlformats.org/officeDocument/2006/relationships/hyperlink" Target="https://www.ncbi.nlm.nih.gov/pubmed/?term=Ballingall%20S%5BAuthor%5D&amp;cauthor=true&amp;cauthor_uid=6877863"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doi.org/10.3382/ps.2010-0124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term=McDonald%20V%5BAuthor%5D&amp;cauthor=true&amp;cauthor_uid=6877863"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www.ncbi.nlm.nih.gov/pubmed/?term=Bellatti%20MA%5BAuthor%5D&amp;cauthor=true&amp;cauthor_uid=3375582" TargetMode="External"/><Relationship Id="rId19"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4" Type="http://schemas.openxmlformats.org/officeDocument/2006/relationships/settings" Target="settings.xml"/><Relationship Id="rId9" Type="http://schemas.openxmlformats.org/officeDocument/2006/relationships/hyperlink" Target="https://www.ncbi.nlm.nih.gov/pubmed/?term=Shirley%20MW%5BAuthor%5D&amp;cauthor=true&amp;cauthor_uid=3375582" TargetMode="External"/><Relationship Id="rId14" Type="http://schemas.openxmlformats.org/officeDocument/2006/relationships/image" Target="media/image2.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51219-E98B-472E-BCA6-18BBB585D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11294</Words>
  <Characters>64376</Characters>
  <Application>Microsoft Office Word</Application>
  <DocSecurity>0</DocSecurity>
  <Lines>536</Lines>
  <Paragraphs>151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Alexandra Weyrich</dc:creator>
  <cp:lastModifiedBy>Weyrich, Alexandra</cp:lastModifiedBy>
  <cp:revision>28</cp:revision>
  <cp:lastPrinted>2019-03-26T17:18:00Z</cp:lastPrinted>
  <dcterms:created xsi:type="dcterms:W3CDTF">2019-03-26T11:47:00Z</dcterms:created>
  <dcterms:modified xsi:type="dcterms:W3CDTF">2019-03-28T17:10:00Z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